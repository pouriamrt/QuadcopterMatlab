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4CC9239" w14:textId="4FCCC908" w:rsidR="004C4954" w:rsidRPr="004C4954" w:rsidRDefault="004C4954" w:rsidP="004C4954">
      <w:pPr>
        <w:bidi/>
        <w:jc w:val="center"/>
        <w:rPr>
          <w:rFonts w:cs="B Nazanin"/>
          <w:sz w:val="28"/>
          <w:szCs w:val="28"/>
          <w:lang w:bidi="fa-IR"/>
        </w:rPr>
      </w:pPr>
      <w:r>
        <w:rPr>
          <w:noProof/>
        </w:rPr>
        <w:drawing>
          <wp:inline distT="0" distB="0" distL="0" distR="0" wp14:anchorId="7E490E25" wp14:editId="61D9AE69">
            <wp:extent cx="2526501" cy="1988403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35811" cy="19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8892" w14:textId="70319101" w:rsidR="004C4954" w:rsidRDefault="004C4954" w:rsidP="004C4954">
      <w:pPr>
        <w:tabs>
          <w:tab w:val="left" w:pos="3828"/>
        </w:tabs>
        <w:bidi/>
        <w:rPr>
          <w:rFonts w:cs="B Nazanin"/>
          <w:rtl/>
          <w:lang w:bidi="fa-IR"/>
        </w:rPr>
      </w:pPr>
      <w:r>
        <w:rPr>
          <w:rFonts w:cs="B Nazanin"/>
          <w:rtl/>
          <w:lang w:bidi="fa-IR"/>
        </w:rPr>
        <w:tab/>
      </w:r>
      <w:r w:rsidRPr="004C4954">
        <w:rPr>
          <w:rFonts w:cs="B Nazanin" w:hint="cs"/>
          <w:sz w:val="28"/>
          <w:szCs w:val="28"/>
          <w:rtl/>
          <w:lang w:bidi="fa-IR"/>
        </w:rPr>
        <w:t>دانشکده مهندسی برق</w:t>
      </w:r>
    </w:p>
    <w:p w14:paraId="3894C9C0" w14:textId="3F0CA44A" w:rsidR="008E1673" w:rsidRDefault="008E1673" w:rsidP="008E1673">
      <w:pPr>
        <w:bidi/>
        <w:rPr>
          <w:rFonts w:cs="B Nazanin"/>
          <w:rtl/>
          <w:lang w:bidi="fa-IR"/>
        </w:rPr>
      </w:pPr>
    </w:p>
    <w:p w14:paraId="6307870B" w14:textId="13D6566C" w:rsidR="008E1673" w:rsidRPr="00406BFA" w:rsidRDefault="008E1673" w:rsidP="008E1673">
      <w:pPr>
        <w:tabs>
          <w:tab w:val="left" w:pos="2856"/>
        </w:tabs>
        <w:bidi/>
        <w:jc w:val="center"/>
        <w:rPr>
          <w:rFonts w:cs="B Nazanin"/>
          <w:b/>
          <w:bCs/>
          <w:sz w:val="36"/>
          <w:szCs w:val="36"/>
          <w:rtl/>
          <w:lang w:bidi="fa-IR"/>
        </w:rPr>
      </w:pPr>
      <w:r w:rsidRPr="00406BFA">
        <w:rPr>
          <w:rFonts w:cs="B Nazanin" w:hint="cs"/>
          <w:b/>
          <w:bCs/>
          <w:sz w:val="36"/>
          <w:szCs w:val="36"/>
          <w:rtl/>
          <w:lang w:bidi="fa-IR"/>
        </w:rPr>
        <w:t>طراحی، ساخت وکنترل سیستم چهارپره</w:t>
      </w:r>
    </w:p>
    <w:p w14:paraId="123303A5" w14:textId="6D2D8176" w:rsidR="008E1673" w:rsidRDefault="008E1673" w:rsidP="008E1673">
      <w:pPr>
        <w:tabs>
          <w:tab w:val="left" w:pos="2856"/>
        </w:tabs>
        <w:bidi/>
        <w:jc w:val="center"/>
        <w:rPr>
          <w:rFonts w:cs="B Nazanin"/>
          <w:sz w:val="28"/>
          <w:szCs w:val="28"/>
          <w:rtl/>
          <w:lang w:bidi="fa-IR"/>
        </w:rPr>
      </w:pPr>
      <w:r w:rsidRPr="008E1673">
        <w:rPr>
          <w:rFonts w:cs="B Nazanin" w:hint="cs"/>
          <w:sz w:val="28"/>
          <w:szCs w:val="28"/>
          <w:rtl/>
          <w:lang w:bidi="fa-IR"/>
        </w:rPr>
        <w:t>پروژه پایانی</w:t>
      </w:r>
      <w:r>
        <w:rPr>
          <w:rFonts w:cs="B Nazanin" w:hint="cs"/>
          <w:sz w:val="28"/>
          <w:szCs w:val="28"/>
          <w:rtl/>
          <w:lang w:bidi="fa-IR"/>
        </w:rPr>
        <w:t xml:space="preserve"> </w:t>
      </w:r>
      <w:r w:rsidRPr="008E1673">
        <w:rPr>
          <w:rFonts w:cs="B Nazanin" w:hint="cs"/>
          <w:sz w:val="28"/>
          <w:szCs w:val="28"/>
          <w:rtl/>
          <w:lang w:bidi="fa-IR"/>
        </w:rPr>
        <w:t>کارشناسی</w:t>
      </w:r>
      <w:r>
        <w:rPr>
          <w:rFonts w:cs="B Nazanin" w:hint="cs"/>
          <w:sz w:val="28"/>
          <w:szCs w:val="28"/>
          <w:rtl/>
          <w:lang w:bidi="fa-IR"/>
        </w:rPr>
        <w:t xml:space="preserve"> در</w:t>
      </w:r>
      <w:r w:rsidRPr="008E1673">
        <w:rPr>
          <w:rFonts w:cs="B Nazanin" w:hint="cs"/>
          <w:sz w:val="28"/>
          <w:szCs w:val="28"/>
          <w:rtl/>
          <w:lang w:bidi="fa-IR"/>
        </w:rPr>
        <w:t xml:space="preserve"> رشته مهندسی برق گرایش کنترل</w:t>
      </w:r>
    </w:p>
    <w:p w14:paraId="2B714403" w14:textId="5E80E6DE" w:rsidR="008E1673" w:rsidRDefault="008E1673" w:rsidP="008E1673">
      <w:pPr>
        <w:tabs>
          <w:tab w:val="left" w:pos="3696"/>
        </w:tabs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rtl/>
          <w:lang w:bidi="fa-IR"/>
        </w:rPr>
        <w:tab/>
      </w:r>
    </w:p>
    <w:p w14:paraId="1225A8D2" w14:textId="5EC1EFC4" w:rsidR="008E1673" w:rsidRDefault="008E1673" w:rsidP="008E1673">
      <w:pPr>
        <w:tabs>
          <w:tab w:val="left" w:pos="3696"/>
        </w:tabs>
        <w:bidi/>
        <w:jc w:val="center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نگار احسانی گرگری</w:t>
      </w:r>
    </w:p>
    <w:p w14:paraId="054E6DBF" w14:textId="758B2DB9" w:rsidR="008E1673" w:rsidRDefault="008E1673" w:rsidP="008E1673">
      <w:pPr>
        <w:tabs>
          <w:tab w:val="left" w:pos="3696"/>
        </w:tabs>
        <w:bidi/>
        <w:jc w:val="center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پوریا مرتضی آقا</w:t>
      </w:r>
    </w:p>
    <w:p w14:paraId="77661AF3" w14:textId="2324C926" w:rsidR="008E1673" w:rsidRDefault="008E1673" w:rsidP="008E1673">
      <w:pPr>
        <w:tabs>
          <w:tab w:val="left" w:pos="3696"/>
        </w:tabs>
        <w:bidi/>
        <w:jc w:val="center"/>
        <w:rPr>
          <w:rFonts w:cs="B Nazanin"/>
          <w:sz w:val="28"/>
          <w:szCs w:val="28"/>
          <w:rtl/>
          <w:lang w:bidi="fa-IR"/>
        </w:rPr>
      </w:pPr>
    </w:p>
    <w:p w14:paraId="55458DCC" w14:textId="36C48243" w:rsidR="008E1673" w:rsidRDefault="008E1673" w:rsidP="008E1673">
      <w:pPr>
        <w:tabs>
          <w:tab w:val="left" w:pos="3696"/>
        </w:tabs>
        <w:bidi/>
        <w:jc w:val="center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استاد راهنما: دکتر محمد فرخی</w:t>
      </w:r>
    </w:p>
    <w:p w14:paraId="2BC612DE" w14:textId="68CE8FE9" w:rsidR="008E1673" w:rsidRDefault="008E1673" w:rsidP="008E1673">
      <w:pPr>
        <w:tabs>
          <w:tab w:val="left" w:pos="3696"/>
        </w:tabs>
        <w:bidi/>
        <w:jc w:val="center"/>
        <w:rPr>
          <w:rFonts w:cs="B Nazanin"/>
          <w:sz w:val="28"/>
          <w:szCs w:val="28"/>
          <w:rtl/>
          <w:lang w:bidi="fa-IR"/>
        </w:rPr>
      </w:pPr>
    </w:p>
    <w:p w14:paraId="5773BF80" w14:textId="0E8673E2" w:rsidR="008E1673" w:rsidRDefault="008E1673" w:rsidP="008E1673">
      <w:pPr>
        <w:tabs>
          <w:tab w:val="left" w:pos="3696"/>
        </w:tabs>
        <w:bidi/>
        <w:jc w:val="center"/>
        <w:rPr>
          <w:rFonts w:cs="B Nazanin"/>
          <w:sz w:val="28"/>
          <w:szCs w:val="28"/>
          <w:rtl/>
          <w:lang w:bidi="fa-IR"/>
        </w:rPr>
      </w:pPr>
    </w:p>
    <w:p w14:paraId="57186B88" w14:textId="5EE236B7" w:rsidR="008E1673" w:rsidRDefault="008E1673" w:rsidP="008E1673">
      <w:pPr>
        <w:tabs>
          <w:tab w:val="left" w:pos="3696"/>
        </w:tabs>
        <w:bidi/>
        <w:jc w:val="center"/>
        <w:rPr>
          <w:rFonts w:cs="B Nazanin"/>
          <w:sz w:val="28"/>
          <w:szCs w:val="28"/>
          <w:rtl/>
          <w:lang w:bidi="fa-IR"/>
        </w:rPr>
      </w:pPr>
    </w:p>
    <w:p w14:paraId="275A036B" w14:textId="4341D9CA" w:rsidR="008E1673" w:rsidRDefault="008E1673" w:rsidP="008E1673">
      <w:pPr>
        <w:tabs>
          <w:tab w:val="left" w:pos="3696"/>
        </w:tabs>
        <w:bidi/>
        <w:jc w:val="center"/>
        <w:rPr>
          <w:rFonts w:cs="B Nazanin"/>
          <w:sz w:val="28"/>
          <w:szCs w:val="28"/>
          <w:rtl/>
          <w:lang w:bidi="fa-IR"/>
        </w:rPr>
      </w:pPr>
    </w:p>
    <w:p w14:paraId="504D03E2" w14:textId="359AC55A" w:rsidR="008E1673" w:rsidRDefault="008E1673" w:rsidP="008E1673">
      <w:pPr>
        <w:tabs>
          <w:tab w:val="left" w:pos="3696"/>
        </w:tabs>
        <w:bidi/>
        <w:jc w:val="center"/>
        <w:rPr>
          <w:rFonts w:cs="B Nazanin"/>
          <w:sz w:val="28"/>
          <w:szCs w:val="28"/>
          <w:rtl/>
          <w:lang w:bidi="fa-IR"/>
        </w:rPr>
      </w:pPr>
    </w:p>
    <w:p w14:paraId="0D91D5C8" w14:textId="21970857" w:rsidR="008E1673" w:rsidRDefault="008E1673" w:rsidP="008E1673">
      <w:pPr>
        <w:tabs>
          <w:tab w:val="left" w:pos="3696"/>
        </w:tabs>
        <w:bidi/>
        <w:jc w:val="center"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زمستان 1400</w:t>
      </w:r>
    </w:p>
    <w:p w14:paraId="3A27B651" w14:textId="208A0A8F" w:rsidR="00406BFA" w:rsidRDefault="00406BFA" w:rsidP="00406BFA">
      <w:pPr>
        <w:tabs>
          <w:tab w:val="left" w:pos="3696"/>
        </w:tabs>
        <w:bidi/>
        <w:jc w:val="center"/>
        <w:rPr>
          <w:rFonts w:cs="B Nazanin"/>
          <w:sz w:val="28"/>
          <w:szCs w:val="28"/>
          <w:lang w:bidi="fa-IR"/>
        </w:rPr>
      </w:pPr>
    </w:p>
    <w:p w14:paraId="6AC3CE36" w14:textId="74CAEBA5" w:rsidR="00406BFA" w:rsidRDefault="00406BFA" w:rsidP="00406BFA">
      <w:pPr>
        <w:tabs>
          <w:tab w:val="left" w:pos="3696"/>
        </w:tabs>
        <w:bidi/>
        <w:jc w:val="center"/>
        <w:rPr>
          <w:rFonts w:cs="B Nazanin"/>
          <w:sz w:val="28"/>
          <w:szCs w:val="28"/>
          <w:lang w:bidi="fa-IR"/>
        </w:rPr>
      </w:pPr>
    </w:p>
    <w:p w14:paraId="27BF06B7" w14:textId="35BE876D" w:rsidR="00406BFA" w:rsidRDefault="00406BFA" w:rsidP="00406BFA">
      <w:pPr>
        <w:tabs>
          <w:tab w:val="left" w:pos="3696"/>
        </w:tabs>
        <w:bidi/>
        <w:jc w:val="center"/>
        <w:rPr>
          <w:rFonts w:cs="B Nazanin"/>
          <w:sz w:val="28"/>
          <w:szCs w:val="28"/>
          <w:lang w:bidi="fa-IR"/>
        </w:rPr>
      </w:pPr>
    </w:p>
    <w:p w14:paraId="2463BAB2" w14:textId="5A9BAA64" w:rsidR="00406BFA" w:rsidRDefault="00406BFA" w:rsidP="00406BFA">
      <w:pPr>
        <w:tabs>
          <w:tab w:val="left" w:pos="3696"/>
        </w:tabs>
        <w:bidi/>
        <w:jc w:val="center"/>
        <w:rPr>
          <w:rFonts w:cs="B Nazanin"/>
          <w:sz w:val="28"/>
          <w:szCs w:val="28"/>
          <w:lang w:bidi="fa-IR"/>
        </w:rPr>
      </w:pPr>
    </w:p>
    <w:p w14:paraId="4A531456" w14:textId="695E2A2D" w:rsidR="00406BFA" w:rsidRDefault="00406BFA" w:rsidP="00406BFA">
      <w:pPr>
        <w:tabs>
          <w:tab w:val="left" w:pos="3696"/>
        </w:tabs>
        <w:bidi/>
        <w:jc w:val="center"/>
        <w:rPr>
          <w:rFonts w:cs="B Nazanin"/>
          <w:sz w:val="28"/>
          <w:szCs w:val="28"/>
          <w:lang w:bidi="fa-IR"/>
        </w:rPr>
      </w:pPr>
      <w:r w:rsidRPr="003F5216">
        <w:rPr>
          <w:rFonts w:cs="B Lotus"/>
          <w:noProof/>
        </w:rPr>
        <w:drawing>
          <wp:anchor distT="0" distB="0" distL="114300" distR="114300" simplePos="0" relativeHeight="251904000" behindDoc="0" locked="0" layoutInCell="1" allowOverlap="1" wp14:anchorId="0AE2872D" wp14:editId="5C84E86C">
            <wp:simplePos x="0" y="0"/>
            <wp:positionH relativeFrom="margin">
              <wp:align>center</wp:align>
            </wp:positionH>
            <wp:positionV relativeFrom="paragraph">
              <wp:posOffset>51435</wp:posOffset>
            </wp:positionV>
            <wp:extent cx="4685030" cy="3997325"/>
            <wp:effectExtent l="0" t="0" r="1270" b="3175"/>
            <wp:wrapNone/>
            <wp:docPr id="238" name="Picture 4" descr="␂矸曰矷淀矵ح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␂矸曰矷淀矵ح矨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030" cy="399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9929C4" w14:textId="6EE43D82" w:rsidR="00406BFA" w:rsidRDefault="00406BFA" w:rsidP="00406BFA">
      <w:pPr>
        <w:tabs>
          <w:tab w:val="left" w:pos="3696"/>
        </w:tabs>
        <w:bidi/>
        <w:jc w:val="center"/>
        <w:rPr>
          <w:rFonts w:cs="B Nazanin"/>
          <w:sz w:val="28"/>
          <w:szCs w:val="28"/>
          <w:lang w:bidi="fa-IR"/>
        </w:rPr>
      </w:pPr>
    </w:p>
    <w:p w14:paraId="4518A75A" w14:textId="5DD8FCBD" w:rsidR="00406BFA" w:rsidRDefault="00406BFA" w:rsidP="00406BFA">
      <w:pPr>
        <w:tabs>
          <w:tab w:val="left" w:pos="3696"/>
        </w:tabs>
        <w:bidi/>
        <w:jc w:val="center"/>
        <w:rPr>
          <w:rFonts w:cs="B Nazanin"/>
          <w:sz w:val="28"/>
          <w:szCs w:val="28"/>
          <w:lang w:bidi="fa-IR"/>
        </w:rPr>
      </w:pPr>
    </w:p>
    <w:p w14:paraId="6864BEB7" w14:textId="7BF56D6F" w:rsidR="00406BFA" w:rsidRDefault="00406BFA" w:rsidP="00406BFA">
      <w:pPr>
        <w:tabs>
          <w:tab w:val="left" w:pos="3696"/>
        </w:tabs>
        <w:bidi/>
        <w:jc w:val="center"/>
        <w:rPr>
          <w:rFonts w:cs="B Nazanin"/>
          <w:sz w:val="28"/>
          <w:szCs w:val="28"/>
          <w:lang w:bidi="fa-IR"/>
        </w:rPr>
      </w:pPr>
    </w:p>
    <w:p w14:paraId="11743E4D" w14:textId="3386D6EE" w:rsidR="00406BFA" w:rsidRDefault="00406BFA" w:rsidP="00406BFA">
      <w:pPr>
        <w:tabs>
          <w:tab w:val="left" w:pos="3696"/>
        </w:tabs>
        <w:bidi/>
        <w:jc w:val="center"/>
        <w:rPr>
          <w:rFonts w:cs="B Nazanin"/>
          <w:sz w:val="28"/>
          <w:szCs w:val="28"/>
          <w:lang w:bidi="fa-IR"/>
        </w:rPr>
      </w:pPr>
    </w:p>
    <w:p w14:paraId="56F042D3" w14:textId="5A4074BD" w:rsidR="00406BFA" w:rsidRDefault="00406BFA" w:rsidP="00406BFA">
      <w:pPr>
        <w:tabs>
          <w:tab w:val="left" w:pos="3696"/>
        </w:tabs>
        <w:bidi/>
        <w:jc w:val="center"/>
        <w:rPr>
          <w:rFonts w:cs="B Nazanin"/>
          <w:sz w:val="28"/>
          <w:szCs w:val="28"/>
          <w:lang w:bidi="fa-IR"/>
        </w:rPr>
      </w:pPr>
    </w:p>
    <w:p w14:paraId="75CB5990" w14:textId="1537E087" w:rsidR="00406BFA" w:rsidRDefault="00406BFA" w:rsidP="00406BFA">
      <w:pPr>
        <w:tabs>
          <w:tab w:val="left" w:pos="3696"/>
        </w:tabs>
        <w:bidi/>
        <w:jc w:val="center"/>
        <w:rPr>
          <w:rFonts w:cs="B Nazanin"/>
          <w:sz w:val="28"/>
          <w:szCs w:val="28"/>
          <w:lang w:bidi="fa-IR"/>
        </w:rPr>
      </w:pPr>
    </w:p>
    <w:p w14:paraId="1BAD4E39" w14:textId="629E9681" w:rsidR="00406BFA" w:rsidRDefault="00406BFA" w:rsidP="00406BFA">
      <w:pPr>
        <w:tabs>
          <w:tab w:val="left" w:pos="3696"/>
        </w:tabs>
        <w:bidi/>
        <w:jc w:val="center"/>
        <w:rPr>
          <w:rFonts w:cs="B Nazanin"/>
          <w:sz w:val="28"/>
          <w:szCs w:val="28"/>
          <w:lang w:bidi="fa-IR"/>
        </w:rPr>
      </w:pPr>
    </w:p>
    <w:p w14:paraId="7900BCBC" w14:textId="2C556B63" w:rsidR="00406BFA" w:rsidRDefault="00406BFA" w:rsidP="00406BFA">
      <w:pPr>
        <w:tabs>
          <w:tab w:val="left" w:pos="3696"/>
        </w:tabs>
        <w:bidi/>
        <w:jc w:val="center"/>
        <w:rPr>
          <w:rFonts w:cs="B Nazanin"/>
          <w:sz w:val="28"/>
          <w:szCs w:val="28"/>
          <w:lang w:bidi="fa-IR"/>
        </w:rPr>
      </w:pPr>
    </w:p>
    <w:p w14:paraId="64058ECD" w14:textId="44444682" w:rsidR="00406BFA" w:rsidRDefault="00406BFA" w:rsidP="00406BFA">
      <w:pPr>
        <w:tabs>
          <w:tab w:val="left" w:pos="3696"/>
        </w:tabs>
        <w:bidi/>
        <w:jc w:val="center"/>
        <w:rPr>
          <w:rFonts w:cs="B Nazanin"/>
          <w:sz w:val="28"/>
          <w:szCs w:val="28"/>
          <w:lang w:bidi="fa-IR"/>
        </w:rPr>
      </w:pPr>
    </w:p>
    <w:p w14:paraId="0A51C29F" w14:textId="7DA3F59F" w:rsidR="00406BFA" w:rsidRDefault="00406BFA" w:rsidP="00406BFA">
      <w:pPr>
        <w:tabs>
          <w:tab w:val="left" w:pos="3696"/>
        </w:tabs>
        <w:bidi/>
        <w:jc w:val="center"/>
        <w:rPr>
          <w:rFonts w:cs="B Nazanin"/>
          <w:sz w:val="28"/>
          <w:szCs w:val="28"/>
          <w:lang w:bidi="fa-IR"/>
        </w:rPr>
      </w:pPr>
    </w:p>
    <w:p w14:paraId="1612C6E1" w14:textId="696471CA" w:rsidR="00406BFA" w:rsidRDefault="00406BFA" w:rsidP="00406BFA">
      <w:pPr>
        <w:tabs>
          <w:tab w:val="left" w:pos="3696"/>
        </w:tabs>
        <w:bidi/>
        <w:jc w:val="center"/>
        <w:rPr>
          <w:rFonts w:cs="B Nazanin"/>
          <w:sz w:val="28"/>
          <w:szCs w:val="28"/>
          <w:lang w:bidi="fa-IR"/>
        </w:rPr>
      </w:pPr>
    </w:p>
    <w:p w14:paraId="4D6E3A3C" w14:textId="18BCE033" w:rsidR="00406BFA" w:rsidRDefault="00406BFA" w:rsidP="00406BFA">
      <w:pPr>
        <w:tabs>
          <w:tab w:val="left" w:pos="3696"/>
        </w:tabs>
        <w:bidi/>
        <w:jc w:val="center"/>
        <w:rPr>
          <w:rFonts w:cs="B Nazanin"/>
          <w:sz w:val="28"/>
          <w:szCs w:val="28"/>
          <w:lang w:bidi="fa-IR"/>
        </w:rPr>
      </w:pPr>
    </w:p>
    <w:p w14:paraId="20F1B42F" w14:textId="739A36A1" w:rsidR="00406BFA" w:rsidRDefault="00406BFA" w:rsidP="00406BFA">
      <w:pPr>
        <w:tabs>
          <w:tab w:val="left" w:pos="3696"/>
        </w:tabs>
        <w:bidi/>
        <w:jc w:val="center"/>
        <w:rPr>
          <w:rFonts w:cs="B Nazanin"/>
          <w:sz w:val="28"/>
          <w:szCs w:val="28"/>
          <w:lang w:bidi="fa-IR"/>
        </w:rPr>
      </w:pPr>
    </w:p>
    <w:p w14:paraId="7E2EAA3B" w14:textId="5F45A16D" w:rsidR="00406BFA" w:rsidRDefault="00406BFA" w:rsidP="00406BFA">
      <w:pPr>
        <w:tabs>
          <w:tab w:val="left" w:pos="3696"/>
        </w:tabs>
        <w:bidi/>
        <w:jc w:val="center"/>
        <w:rPr>
          <w:rFonts w:cs="B Nazanin"/>
          <w:sz w:val="28"/>
          <w:szCs w:val="28"/>
          <w:lang w:bidi="fa-IR"/>
        </w:rPr>
      </w:pPr>
    </w:p>
    <w:p w14:paraId="0D4EC684" w14:textId="2222695B" w:rsidR="00406BFA" w:rsidRDefault="00406BFA" w:rsidP="00406BFA">
      <w:pPr>
        <w:tabs>
          <w:tab w:val="left" w:pos="3696"/>
        </w:tabs>
        <w:bidi/>
        <w:jc w:val="center"/>
        <w:rPr>
          <w:rFonts w:cs="B Nazanin"/>
          <w:sz w:val="28"/>
          <w:szCs w:val="28"/>
          <w:lang w:bidi="fa-IR"/>
        </w:rPr>
      </w:pPr>
    </w:p>
    <w:p w14:paraId="1D3092C4" w14:textId="6B7B2059" w:rsidR="00406BFA" w:rsidRDefault="00406BFA" w:rsidP="00406BFA">
      <w:pPr>
        <w:tabs>
          <w:tab w:val="left" w:pos="3696"/>
        </w:tabs>
        <w:bidi/>
        <w:jc w:val="center"/>
        <w:rPr>
          <w:rFonts w:cs="B Nazanin"/>
          <w:sz w:val="28"/>
          <w:szCs w:val="28"/>
          <w:lang w:bidi="fa-IR"/>
        </w:rPr>
      </w:pPr>
    </w:p>
    <w:p w14:paraId="6D94EA8B" w14:textId="19928B49" w:rsidR="00406BFA" w:rsidRDefault="00406BFA" w:rsidP="00406BFA">
      <w:pPr>
        <w:tabs>
          <w:tab w:val="left" w:pos="3696"/>
        </w:tabs>
        <w:bidi/>
        <w:jc w:val="center"/>
        <w:rPr>
          <w:rFonts w:cs="B Nazanin"/>
          <w:sz w:val="28"/>
          <w:szCs w:val="28"/>
          <w:rtl/>
          <w:lang w:bidi="fa-IR"/>
        </w:rPr>
      </w:pPr>
    </w:p>
    <w:p w14:paraId="25F61BE1" w14:textId="6D984E98" w:rsidR="00D1113A" w:rsidRDefault="00D1113A" w:rsidP="00D1113A">
      <w:pPr>
        <w:tabs>
          <w:tab w:val="left" w:pos="3696"/>
        </w:tabs>
        <w:bidi/>
        <w:jc w:val="center"/>
        <w:rPr>
          <w:rFonts w:cs="B Nazanin"/>
          <w:sz w:val="28"/>
          <w:szCs w:val="28"/>
          <w:rtl/>
          <w:lang w:bidi="fa-IR"/>
        </w:rPr>
      </w:pPr>
    </w:p>
    <w:p w14:paraId="070BFE7B" w14:textId="722E5F77" w:rsidR="00D1113A" w:rsidRDefault="00D1113A" w:rsidP="00D1113A">
      <w:pPr>
        <w:tabs>
          <w:tab w:val="left" w:pos="3696"/>
        </w:tabs>
        <w:bidi/>
        <w:jc w:val="center"/>
        <w:rPr>
          <w:rFonts w:cs="B Nazanin"/>
          <w:sz w:val="28"/>
          <w:szCs w:val="28"/>
          <w:rtl/>
          <w:lang w:bidi="fa-IR"/>
        </w:rPr>
      </w:pPr>
    </w:p>
    <w:p w14:paraId="78114D91" w14:textId="4AD99EE6" w:rsidR="00D1113A" w:rsidRDefault="00D1113A" w:rsidP="00D1113A">
      <w:pPr>
        <w:tabs>
          <w:tab w:val="left" w:pos="3696"/>
        </w:tabs>
        <w:bidi/>
        <w:jc w:val="center"/>
        <w:rPr>
          <w:rFonts w:cs="B Nazanin"/>
          <w:sz w:val="28"/>
          <w:szCs w:val="28"/>
          <w:rtl/>
          <w:lang w:bidi="fa-IR"/>
        </w:rPr>
      </w:pPr>
    </w:p>
    <w:p w14:paraId="7E5DE482" w14:textId="77777777" w:rsidR="00D1113A" w:rsidRPr="0064705D" w:rsidRDefault="00D1113A" w:rsidP="00D1113A">
      <w:pPr>
        <w:tabs>
          <w:tab w:val="left" w:pos="3696"/>
        </w:tabs>
        <w:bidi/>
        <w:spacing w:before="360" w:after="240"/>
        <w:rPr>
          <w:rFonts w:cs="B Nazanin"/>
          <w:b/>
          <w:bCs/>
          <w:sz w:val="36"/>
          <w:szCs w:val="36"/>
          <w:rtl/>
          <w:lang w:bidi="fa-IR"/>
        </w:rPr>
      </w:pPr>
      <w:r w:rsidRPr="0064705D">
        <w:rPr>
          <w:rFonts w:cs="B Nazanin" w:hint="cs"/>
          <w:b/>
          <w:bCs/>
          <w:sz w:val="36"/>
          <w:szCs w:val="36"/>
          <w:rtl/>
          <w:lang w:bidi="fa-IR"/>
        </w:rPr>
        <w:lastRenderedPageBreak/>
        <w:t>چکیده</w:t>
      </w:r>
    </w:p>
    <w:p w14:paraId="66C6FDA0" w14:textId="6EBFA0CB" w:rsidR="00157CA6" w:rsidRDefault="00D1113A" w:rsidP="00F03C60">
      <w:pPr>
        <w:bidi/>
        <w:spacing w:line="276" w:lineRule="auto"/>
        <w:jc w:val="lowKashida"/>
        <w:rPr>
          <w:rFonts w:cs="B Nazanin"/>
          <w:color w:val="000000" w:themeColor="text1"/>
          <w:sz w:val="28"/>
          <w:szCs w:val="28"/>
          <w:rtl/>
          <w:lang w:bidi="fa-IR"/>
        </w:rPr>
      </w:pPr>
      <w:r w:rsidRPr="00264776">
        <w:rPr>
          <w:rFonts w:cs="B Nazanin" w:hint="cs"/>
          <w:color w:val="000000" w:themeColor="text1"/>
          <w:sz w:val="28"/>
          <w:szCs w:val="28"/>
          <w:rtl/>
          <w:lang w:bidi="fa-IR"/>
        </w:rPr>
        <w:t>کنترل موقعیت و وضعیت چهارپره همواره از مسائل مهم در علم کنترل بوده</w:t>
      </w:r>
      <w:ins w:id="0" w:author="MF" w:date="2022-02-26T11:28:00Z">
        <w:r w:rsidR="00F03C60">
          <w:rPr>
            <w:rFonts w:cs="B Nazanin" w:hint="cs"/>
            <w:color w:val="000000" w:themeColor="text1"/>
            <w:sz w:val="28"/>
            <w:szCs w:val="28"/>
            <w:rtl/>
            <w:lang w:bidi="fa-IR"/>
          </w:rPr>
          <w:t xml:space="preserve"> </w:t>
        </w:r>
      </w:ins>
      <w:r>
        <w:rPr>
          <w:rFonts w:cs="B Nazanin" w:hint="eastAsia"/>
          <w:color w:val="000000" w:themeColor="text1"/>
          <w:sz w:val="28"/>
          <w:szCs w:val="28"/>
          <w:lang w:bidi="fa-IR"/>
        </w:rPr>
        <w:t>‌</w:t>
      </w:r>
      <w:r w:rsidRPr="00264776">
        <w:rPr>
          <w:rFonts w:cs="B Nazanin" w:hint="cs"/>
          <w:color w:val="000000" w:themeColor="text1"/>
          <w:sz w:val="28"/>
          <w:szCs w:val="28"/>
          <w:rtl/>
          <w:lang w:bidi="fa-IR"/>
        </w:rPr>
        <w:t>است.</w:t>
      </w:r>
      <w:r w:rsidRPr="00264776">
        <w:rPr>
          <w:rFonts w:cs="B Nazanin"/>
          <w:color w:val="000000" w:themeColor="text1"/>
          <w:sz w:val="28"/>
          <w:szCs w:val="28"/>
          <w:lang w:bidi="fa-IR"/>
        </w:rPr>
        <w:t xml:space="preserve"> </w:t>
      </w:r>
      <w:r w:rsidRPr="00264776">
        <w:rPr>
          <w:rFonts w:cs="B Nazanin" w:hint="cs"/>
          <w:color w:val="000000" w:themeColor="text1"/>
          <w:sz w:val="28"/>
          <w:szCs w:val="28"/>
          <w:rtl/>
          <w:lang w:bidi="fa-IR"/>
        </w:rPr>
        <w:t>چهارپره شامل</w:t>
      </w:r>
      <w:r>
        <w:rPr>
          <w:rFonts w:cs="B Nazanin"/>
          <w:color w:val="000000" w:themeColor="text1"/>
          <w:sz w:val="28"/>
          <w:szCs w:val="28"/>
          <w:lang w:bidi="fa-IR"/>
        </w:rPr>
        <w:t xml:space="preserve"> </w:t>
      </w:r>
      <w:r w:rsidRPr="00264776">
        <w:rPr>
          <w:rFonts w:cs="B Nazanin" w:hint="cs"/>
          <w:color w:val="000000" w:themeColor="text1"/>
          <w:sz w:val="28"/>
          <w:szCs w:val="28"/>
          <w:rtl/>
          <w:lang w:bidi="fa-IR"/>
        </w:rPr>
        <w:t>بخش</w:t>
      </w:r>
      <w:r w:rsidRPr="00264776">
        <w:rPr>
          <w:rFonts w:cs="B Nazanin" w:hint="eastAsia"/>
          <w:color w:val="000000" w:themeColor="text1"/>
          <w:sz w:val="28"/>
          <w:szCs w:val="28"/>
          <w:rtl/>
          <w:lang w:bidi="fa-IR"/>
        </w:rPr>
        <w:t>‌</w:t>
      </w:r>
      <w:r w:rsidRPr="00264776">
        <w:rPr>
          <w:rFonts w:cs="B Nazanin" w:hint="cs"/>
          <w:color w:val="000000" w:themeColor="text1"/>
          <w:sz w:val="28"/>
          <w:szCs w:val="28"/>
          <w:rtl/>
          <w:lang w:bidi="fa-IR"/>
        </w:rPr>
        <w:t>های مکانیکی</w:t>
      </w:r>
      <w:ins w:id="1" w:author="MF" w:date="2022-02-26T11:28:00Z">
        <w:r w:rsidR="00F03C60">
          <w:rPr>
            <w:rFonts w:cs="B Nazanin" w:hint="cs"/>
            <w:color w:val="000000" w:themeColor="text1"/>
            <w:sz w:val="28"/>
            <w:szCs w:val="28"/>
            <w:rtl/>
            <w:lang w:bidi="fa-IR"/>
          </w:rPr>
          <w:t>،</w:t>
        </w:r>
      </w:ins>
      <w:r w:rsidRPr="00264776"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 </w:t>
      </w:r>
      <w:del w:id="2" w:author="MF" w:date="2022-02-26T11:28:00Z">
        <w:r w:rsidRPr="00264776" w:rsidDel="00F03C60">
          <w:rPr>
            <w:rFonts w:cs="B Nazanin" w:hint="cs"/>
            <w:color w:val="000000" w:themeColor="text1"/>
            <w:sz w:val="28"/>
            <w:szCs w:val="28"/>
            <w:rtl/>
            <w:lang w:bidi="fa-IR"/>
          </w:rPr>
          <w:delText xml:space="preserve">و </w:delText>
        </w:r>
      </w:del>
      <w:r w:rsidRPr="00264776">
        <w:rPr>
          <w:rFonts w:cs="B Nazanin" w:hint="cs"/>
          <w:color w:val="000000" w:themeColor="text1"/>
          <w:sz w:val="28"/>
          <w:szCs w:val="28"/>
          <w:rtl/>
          <w:lang w:bidi="fa-IR"/>
        </w:rPr>
        <w:t>الکتریکی</w:t>
      </w:r>
      <w:ins w:id="3" w:author="MF" w:date="2022-02-26T11:28:00Z">
        <w:r w:rsidR="00F03C60">
          <w:rPr>
            <w:rFonts w:cs="B Nazanin" w:hint="cs"/>
            <w:color w:val="000000" w:themeColor="text1"/>
            <w:sz w:val="28"/>
            <w:szCs w:val="28"/>
            <w:rtl/>
            <w:lang w:bidi="fa-IR"/>
          </w:rPr>
          <w:t>، الکترونیکی</w:t>
        </w:r>
      </w:ins>
      <w:r w:rsidRPr="00264776"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 و</w:t>
      </w:r>
      <w:r w:rsidR="00CC09A8"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 </w:t>
      </w:r>
      <w:r w:rsidRPr="00264776"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الگوریتم‌های کنترلی می‌باشد که </w:t>
      </w:r>
      <w:del w:id="4" w:author="MF" w:date="2022-02-26T11:28:00Z">
        <w:r w:rsidRPr="00264776" w:rsidDel="00F03C60">
          <w:rPr>
            <w:rFonts w:cs="B Nazanin" w:hint="cs"/>
            <w:color w:val="000000" w:themeColor="text1"/>
            <w:sz w:val="28"/>
            <w:szCs w:val="28"/>
            <w:rtl/>
            <w:lang w:bidi="fa-IR"/>
          </w:rPr>
          <w:delText xml:space="preserve">چهارپره </w:delText>
        </w:r>
      </w:del>
      <w:ins w:id="5" w:author="MF" w:date="2022-02-26T11:28:00Z">
        <w:r w:rsidR="00F03C60">
          <w:rPr>
            <w:rFonts w:cs="B Nazanin" w:hint="cs"/>
            <w:color w:val="000000" w:themeColor="text1"/>
            <w:sz w:val="28"/>
            <w:szCs w:val="28"/>
            <w:rtl/>
            <w:lang w:bidi="fa-IR"/>
          </w:rPr>
          <w:t xml:space="preserve">آن </w:t>
        </w:r>
      </w:ins>
      <w:r w:rsidRPr="00264776">
        <w:rPr>
          <w:rFonts w:cs="B Nazanin" w:hint="cs"/>
          <w:color w:val="000000" w:themeColor="text1"/>
          <w:sz w:val="28"/>
          <w:szCs w:val="28"/>
          <w:rtl/>
          <w:lang w:bidi="fa-IR"/>
        </w:rPr>
        <w:t>را در راستای قرارگرفتن در وضعیت و موقعیت مناسب هدایت می‌کند.</w:t>
      </w:r>
      <w:r w:rsidR="00157CA6"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 در این پروژه</w:t>
      </w:r>
      <w:ins w:id="6" w:author="MF" w:date="2022-02-26T11:28:00Z">
        <w:r w:rsidR="00F03C60">
          <w:rPr>
            <w:rFonts w:cs="B Nazanin" w:hint="cs"/>
            <w:color w:val="000000" w:themeColor="text1"/>
            <w:sz w:val="28"/>
            <w:szCs w:val="28"/>
            <w:rtl/>
            <w:lang w:bidi="fa-IR"/>
          </w:rPr>
          <w:t>،</w:t>
        </w:r>
      </w:ins>
      <w:r w:rsidR="00157CA6"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 </w:t>
      </w:r>
      <w:del w:id="7" w:author="MF" w:date="2022-02-26T11:29:00Z">
        <w:r w:rsidR="00157CA6" w:rsidDel="00F03C60">
          <w:rPr>
            <w:rFonts w:cs="B Nazanin" w:hint="cs"/>
            <w:color w:val="000000" w:themeColor="text1"/>
            <w:sz w:val="28"/>
            <w:szCs w:val="28"/>
            <w:rtl/>
            <w:lang w:bidi="fa-IR"/>
          </w:rPr>
          <w:delText xml:space="preserve">به </w:delText>
        </w:r>
      </w:del>
      <w:r w:rsidR="00157CA6">
        <w:rPr>
          <w:rFonts w:cs="B Nazanin" w:hint="cs"/>
          <w:color w:val="000000" w:themeColor="text1"/>
          <w:sz w:val="28"/>
          <w:szCs w:val="28"/>
          <w:rtl/>
          <w:lang w:bidi="fa-IR"/>
        </w:rPr>
        <w:t>شبیه‌سازی</w:t>
      </w:r>
      <w:ins w:id="8" w:author="MF" w:date="2022-02-26T11:29:00Z">
        <w:r w:rsidR="00F03C60">
          <w:rPr>
            <w:rFonts w:cs="B Nazanin" w:hint="cs"/>
            <w:color w:val="000000" w:themeColor="text1"/>
            <w:sz w:val="28"/>
            <w:szCs w:val="28"/>
            <w:rtl/>
            <w:lang w:bidi="fa-IR"/>
          </w:rPr>
          <w:t>،</w:t>
        </w:r>
      </w:ins>
      <w:del w:id="9" w:author="MF" w:date="2022-02-26T11:29:00Z">
        <w:r w:rsidR="00157CA6" w:rsidDel="00F03C60">
          <w:rPr>
            <w:rFonts w:cs="B Nazanin" w:hint="cs"/>
            <w:color w:val="000000" w:themeColor="text1"/>
            <w:sz w:val="28"/>
            <w:szCs w:val="28"/>
            <w:rtl/>
            <w:lang w:bidi="fa-IR"/>
          </w:rPr>
          <w:delText xml:space="preserve"> </w:delText>
        </w:r>
      </w:del>
      <w:ins w:id="10" w:author="MF" w:date="2022-02-26T11:29:00Z">
        <w:r w:rsidR="00F03C60">
          <w:rPr>
            <w:rFonts w:cs="B Nazanin" w:hint="cs"/>
            <w:color w:val="000000" w:themeColor="text1"/>
            <w:sz w:val="28"/>
            <w:szCs w:val="28"/>
            <w:rtl/>
            <w:lang w:bidi="fa-IR"/>
          </w:rPr>
          <w:t xml:space="preserve"> ساخت و کنترل </w:t>
        </w:r>
      </w:ins>
      <w:r w:rsidR="00157CA6">
        <w:rPr>
          <w:rFonts w:cs="B Nazanin" w:hint="cs"/>
          <w:color w:val="000000" w:themeColor="text1"/>
          <w:sz w:val="28"/>
          <w:szCs w:val="28"/>
          <w:rtl/>
          <w:lang w:bidi="fa-IR"/>
        </w:rPr>
        <w:t>سیستم چهارپره</w:t>
      </w:r>
      <w:del w:id="11" w:author="MF" w:date="2022-02-26T11:30:00Z">
        <w:r w:rsidR="00157CA6" w:rsidDel="00F03C60">
          <w:rPr>
            <w:rFonts w:cs="B Nazanin" w:hint="cs"/>
            <w:color w:val="000000" w:themeColor="text1"/>
            <w:sz w:val="28"/>
            <w:szCs w:val="28"/>
            <w:rtl/>
            <w:lang w:bidi="fa-IR"/>
          </w:rPr>
          <w:delText xml:space="preserve"> در محیط متلب پرداختیم و با الگوریتم‌های کنترلی زیگلر-نیکلز و کنترل فازی زوایا و ارتفاع چهارپره را کنترل‌کردیم</w:delText>
        </w:r>
      </w:del>
      <w:ins w:id="12" w:author="MF" w:date="2022-02-26T11:30:00Z">
        <w:r w:rsidR="00F03C60">
          <w:rPr>
            <w:rFonts w:cs="B Nazanin" w:hint="cs"/>
            <w:color w:val="000000" w:themeColor="text1"/>
            <w:sz w:val="28"/>
            <w:szCs w:val="28"/>
            <w:rtl/>
            <w:lang w:bidi="fa-IR"/>
          </w:rPr>
          <w:t>انتجام شده است</w:t>
        </w:r>
      </w:ins>
      <w:r w:rsidR="00157CA6"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. </w:t>
      </w:r>
      <w:ins w:id="13" w:author="MF" w:date="2022-02-26T11:30:00Z">
        <w:r w:rsidR="00F03C60">
          <w:rPr>
            <w:rFonts w:cs="B Nazanin" w:hint="cs"/>
            <w:color w:val="000000" w:themeColor="text1"/>
            <w:sz w:val="28"/>
            <w:szCs w:val="28"/>
            <w:rtl/>
            <w:lang w:bidi="fa-IR"/>
          </w:rPr>
          <w:t>ابتدا شبیه‌سازی چهارپره در محیط متلب اجرا و با الگوریتم‌های کنترلی زیگلر-نیکلز و کنترل فازی زوایا و ارتفاع چهارپره کنترل‌شد.</w:t>
        </w:r>
        <w:r w:rsidR="00F03C60" w:rsidRPr="00264776">
          <w:rPr>
            <w:rFonts w:cs="B Nazanin" w:hint="cs"/>
            <w:color w:val="000000" w:themeColor="text1"/>
            <w:sz w:val="28"/>
            <w:szCs w:val="28"/>
            <w:rtl/>
            <w:lang w:bidi="fa-IR"/>
          </w:rPr>
          <w:t xml:space="preserve"> </w:t>
        </w:r>
      </w:ins>
      <w:r w:rsidR="00157CA6" w:rsidRPr="00264776">
        <w:rPr>
          <w:rFonts w:cs="B Nazanin" w:hint="cs"/>
          <w:color w:val="000000" w:themeColor="text1"/>
          <w:sz w:val="28"/>
          <w:szCs w:val="28"/>
          <w:rtl/>
          <w:lang w:bidi="fa-IR"/>
        </w:rPr>
        <w:t>کنترل این سیستم در دو حلقه صورت می‌گیرد.</w:t>
      </w:r>
      <w:r w:rsidR="00157CA6">
        <w:rPr>
          <w:rFonts w:cs="B Nazanin"/>
          <w:color w:val="000000" w:themeColor="text1"/>
          <w:sz w:val="28"/>
          <w:szCs w:val="28"/>
          <w:lang w:bidi="fa-IR"/>
        </w:rPr>
        <w:t xml:space="preserve"> </w:t>
      </w:r>
      <w:r w:rsidR="00157CA6" w:rsidRPr="00264776">
        <w:rPr>
          <w:rFonts w:cs="B Nazanin" w:hint="cs"/>
          <w:color w:val="000000" w:themeColor="text1"/>
          <w:sz w:val="28"/>
          <w:szCs w:val="28"/>
          <w:rtl/>
          <w:lang w:bidi="fa-IR"/>
        </w:rPr>
        <w:t>در حلقه داخلی</w:t>
      </w:r>
      <w:ins w:id="14" w:author="MF" w:date="2022-02-26T11:31:00Z">
        <w:r w:rsidR="00F03C60">
          <w:rPr>
            <w:rFonts w:cs="B Nazanin" w:hint="cs"/>
            <w:color w:val="000000" w:themeColor="text1"/>
            <w:sz w:val="28"/>
            <w:szCs w:val="28"/>
            <w:rtl/>
            <w:lang w:bidi="fa-IR"/>
          </w:rPr>
          <w:t>،</w:t>
        </w:r>
      </w:ins>
      <w:r w:rsidR="00157CA6" w:rsidRPr="00264776"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 جهت‌گیری زاویه‌ای سیستم</w:t>
      </w:r>
      <w:del w:id="15" w:author="MF" w:date="2022-02-26T11:31:00Z">
        <w:r w:rsidR="00157CA6" w:rsidDel="00F03C60">
          <w:rPr>
            <w:rFonts w:cs="B Nazanin" w:hint="cs"/>
            <w:color w:val="000000" w:themeColor="text1"/>
            <w:sz w:val="28"/>
            <w:szCs w:val="28"/>
            <w:rtl/>
            <w:lang w:bidi="fa-IR"/>
          </w:rPr>
          <w:delText>،</w:delText>
        </w:r>
      </w:del>
      <w:r w:rsidR="00157CA6" w:rsidRPr="00264776"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 کنتر</w:t>
      </w:r>
      <w:r w:rsidR="00157CA6"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ل </w:t>
      </w:r>
      <w:r w:rsidR="00157CA6" w:rsidRPr="00264776"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می‌شود و حلقه خارجی برای کنترل موقعیت به‌کار می‌رود و با توجه به خطای موقعیت، زاویه مرجع مناسب را برای حلقه کنترل داخلی تولید می‌کند. </w:t>
      </w:r>
      <w:ins w:id="16" w:author="MF" w:date="2022-02-26T11:31:00Z">
        <w:r w:rsidR="00F03C60">
          <w:rPr>
            <w:rFonts w:cs="B Nazanin" w:hint="cs"/>
            <w:color w:val="000000" w:themeColor="text1"/>
            <w:sz w:val="28"/>
            <w:szCs w:val="28"/>
            <w:rtl/>
            <w:lang w:bidi="fa-IR"/>
          </w:rPr>
          <w:t xml:space="preserve">سپس، </w:t>
        </w:r>
      </w:ins>
      <w:del w:id="17" w:author="MF" w:date="2022-02-26T11:31:00Z">
        <w:r w:rsidR="00157CA6" w:rsidRPr="00264776" w:rsidDel="00F03C60">
          <w:rPr>
            <w:rFonts w:cs="B Nazanin" w:hint="cs"/>
            <w:color w:val="000000" w:themeColor="text1"/>
            <w:sz w:val="28"/>
            <w:szCs w:val="28"/>
            <w:rtl/>
            <w:lang w:bidi="fa-IR"/>
          </w:rPr>
          <w:delText xml:space="preserve">نتایج </w:delText>
        </w:r>
      </w:del>
      <w:ins w:id="18" w:author="MF" w:date="2022-02-26T11:31:00Z">
        <w:r w:rsidR="00F03C60">
          <w:rPr>
            <w:rFonts w:cs="B Nazanin" w:hint="cs"/>
            <w:color w:val="000000" w:themeColor="text1"/>
            <w:sz w:val="28"/>
            <w:szCs w:val="28"/>
            <w:rtl/>
            <w:lang w:bidi="fa-IR"/>
          </w:rPr>
          <w:t>اجرای</w:t>
        </w:r>
        <w:r w:rsidR="00F03C60" w:rsidRPr="00264776">
          <w:rPr>
            <w:rFonts w:cs="B Nazanin" w:hint="cs"/>
            <w:color w:val="000000" w:themeColor="text1"/>
            <w:sz w:val="28"/>
            <w:szCs w:val="28"/>
            <w:rtl/>
            <w:lang w:bidi="fa-IR"/>
          </w:rPr>
          <w:t xml:space="preserve"> </w:t>
        </w:r>
      </w:ins>
      <w:r w:rsidR="00157CA6" w:rsidRPr="00264776"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آزمایشگاهی </w:t>
      </w:r>
      <w:del w:id="19" w:author="MF" w:date="2022-02-26T11:31:00Z">
        <w:r w:rsidR="00157CA6" w:rsidRPr="00264776" w:rsidDel="00F03C60">
          <w:rPr>
            <w:rFonts w:cs="B Nazanin" w:hint="cs"/>
            <w:color w:val="000000" w:themeColor="text1"/>
            <w:sz w:val="28"/>
            <w:szCs w:val="28"/>
            <w:rtl/>
            <w:lang w:bidi="fa-IR"/>
          </w:rPr>
          <w:delText xml:space="preserve">عملکرد صحیح </w:delText>
        </w:r>
      </w:del>
      <w:ins w:id="20" w:author="MF" w:date="2022-02-26T11:31:00Z">
        <w:r w:rsidR="00F03C60">
          <w:rPr>
            <w:rFonts w:cs="B Nazanin" w:hint="cs"/>
            <w:color w:val="000000" w:themeColor="text1"/>
            <w:sz w:val="28"/>
            <w:szCs w:val="28"/>
            <w:rtl/>
            <w:lang w:bidi="fa-IR"/>
          </w:rPr>
          <w:t xml:space="preserve">سیستم </w:t>
        </w:r>
      </w:ins>
      <w:r w:rsidR="00157CA6" w:rsidRPr="00264776"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چهارپره </w:t>
      </w:r>
      <w:ins w:id="21" w:author="MF" w:date="2022-02-26T11:32:00Z">
        <w:r w:rsidR="00F03C60">
          <w:rPr>
            <w:rFonts w:cs="B Nazanin" w:hint="cs"/>
            <w:color w:val="000000" w:themeColor="text1"/>
            <w:sz w:val="28"/>
            <w:szCs w:val="28"/>
            <w:rtl/>
            <w:lang w:bidi="fa-IR"/>
          </w:rPr>
          <w:t xml:space="preserve">انجام شد. </w:t>
        </w:r>
      </w:ins>
      <w:del w:id="22" w:author="MF" w:date="2022-02-26T11:32:00Z">
        <w:r w:rsidR="00157CA6" w:rsidRPr="00264776" w:rsidDel="00F03C60">
          <w:rPr>
            <w:rFonts w:cs="B Nazanin" w:hint="cs"/>
            <w:color w:val="000000" w:themeColor="text1"/>
            <w:sz w:val="28"/>
            <w:szCs w:val="28"/>
            <w:rtl/>
            <w:lang w:bidi="fa-IR"/>
          </w:rPr>
          <w:delText>را در قرارگرفتن در وضعیت و موقعیت مناسب نشان می‌دهد.</w:delText>
        </w:r>
      </w:del>
      <w:ins w:id="23" w:author="MF" w:date="2022-02-26T11:32:00Z">
        <w:r w:rsidR="00F03C60">
          <w:rPr>
            <w:rFonts w:cs="B Nazanin" w:hint="cs"/>
            <w:color w:val="000000" w:themeColor="text1"/>
            <w:sz w:val="28"/>
            <w:szCs w:val="28"/>
            <w:rtl/>
            <w:lang w:bidi="fa-IR"/>
          </w:rPr>
          <w:t xml:space="preserve"> </w:t>
        </w:r>
        <w:commentRangeStart w:id="24"/>
        <w:r w:rsidR="00F03C60">
          <w:rPr>
            <w:rFonts w:cs="B Nazanin" w:hint="cs"/>
            <w:color w:val="000000" w:themeColor="text1"/>
            <w:sz w:val="28"/>
            <w:szCs w:val="28"/>
            <w:rtl/>
            <w:lang w:bidi="fa-IR"/>
          </w:rPr>
          <w:t>در این راستا، . . .</w:t>
        </w:r>
        <w:commentRangeEnd w:id="24"/>
        <w:r w:rsidR="00F03C60">
          <w:rPr>
            <w:rStyle w:val="CommentReference"/>
            <w:rtl/>
          </w:rPr>
          <w:commentReference w:id="24"/>
        </w:r>
      </w:ins>
    </w:p>
    <w:p w14:paraId="7512457C" w14:textId="77777777" w:rsidR="00157CA6" w:rsidRPr="00264776" w:rsidRDefault="00157CA6" w:rsidP="00157CA6">
      <w:pPr>
        <w:bidi/>
        <w:spacing w:line="276" w:lineRule="auto"/>
        <w:jc w:val="lowKashida"/>
        <w:rPr>
          <w:rFonts w:cs="B Nazanin"/>
          <w:color w:val="000000" w:themeColor="text1"/>
          <w:sz w:val="28"/>
          <w:szCs w:val="28"/>
          <w:rtl/>
          <w:lang w:bidi="fa-IR"/>
        </w:rPr>
      </w:pPr>
    </w:p>
    <w:p w14:paraId="73642A1D" w14:textId="49758160" w:rsidR="00D1113A" w:rsidRPr="00264776" w:rsidRDefault="00D1113A" w:rsidP="00D1113A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264776">
        <w:rPr>
          <w:rStyle w:val="CharChar"/>
          <w:rFonts w:eastAsiaTheme="minorHAnsi" w:cs="B Nazanin" w:hint="cs"/>
          <w:rtl/>
        </w:rPr>
        <w:t>واژه‌هاي كليدي:</w:t>
      </w:r>
      <w:r w:rsidRPr="00264776">
        <w:rPr>
          <w:rFonts w:cs="B Nazanin" w:hint="cs"/>
          <w:b/>
          <w:bCs/>
          <w:rtl/>
        </w:rPr>
        <w:t xml:space="preserve"> </w:t>
      </w:r>
      <w:r w:rsidRPr="00264776">
        <w:rPr>
          <w:rFonts w:cs="B Nazanin" w:hint="cs"/>
          <w:sz w:val="28"/>
          <w:szCs w:val="28"/>
          <w:rtl/>
          <w:lang w:bidi="fa-IR"/>
        </w:rPr>
        <w:t>چهارپره، کنترل</w:t>
      </w:r>
      <w:r w:rsidRPr="00264776">
        <w:rPr>
          <w:rFonts w:cs="B Nazanin" w:hint="eastAsia"/>
          <w:sz w:val="28"/>
          <w:szCs w:val="28"/>
          <w:rtl/>
          <w:lang w:bidi="fa-IR"/>
        </w:rPr>
        <w:t>‌</w:t>
      </w:r>
      <w:r w:rsidRPr="00264776">
        <w:rPr>
          <w:rFonts w:cs="B Nazanin" w:hint="cs"/>
          <w:sz w:val="28"/>
          <w:szCs w:val="28"/>
          <w:rtl/>
          <w:lang w:bidi="fa-IR"/>
        </w:rPr>
        <w:t xml:space="preserve">کننده </w:t>
      </w:r>
      <w:r w:rsidRPr="00FA0AA9">
        <w:rPr>
          <w:rFonts w:asciiTheme="majorBidi" w:hAnsiTheme="majorBidi" w:cstheme="majorBidi"/>
          <w:sz w:val="24"/>
          <w:szCs w:val="24"/>
          <w:lang w:bidi="fa-IR"/>
        </w:rPr>
        <w:t>PID</w:t>
      </w:r>
      <w:r w:rsidRPr="00264776">
        <w:rPr>
          <w:rFonts w:cs="B Nazanin" w:hint="cs"/>
          <w:sz w:val="28"/>
          <w:szCs w:val="28"/>
          <w:rtl/>
          <w:lang w:bidi="fa-IR"/>
        </w:rPr>
        <w:t>، ژیروسکوپ، سنسور شتاب‌سنج، شبیه‌سازی</w:t>
      </w:r>
      <w:ins w:id="25" w:author="MF" w:date="2022-02-26T11:33:00Z">
        <w:r w:rsidR="00A1075B">
          <w:rPr>
            <w:rFonts w:cs="B Nazanin" w:hint="cs"/>
            <w:sz w:val="28"/>
            <w:szCs w:val="28"/>
            <w:rtl/>
            <w:lang w:bidi="fa-IR"/>
          </w:rPr>
          <w:t>، منطق فازی</w:t>
        </w:r>
      </w:ins>
    </w:p>
    <w:p w14:paraId="19B1B4B3" w14:textId="516DF405" w:rsidR="00D1113A" w:rsidRDefault="00D1113A" w:rsidP="00D1113A">
      <w:pPr>
        <w:tabs>
          <w:tab w:val="left" w:pos="3696"/>
        </w:tabs>
        <w:bidi/>
        <w:rPr>
          <w:rFonts w:cs="B Nazanin"/>
          <w:sz w:val="28"/>
          <w:szCs w:val="28"/>
          <w:rtl/>
          <w:lang w:bidi="fa-IR"/>
        </w:rPr>
      </w:pPr>
    </w:p>
    <w:p w14:paraId="0237381D" w14:textId="1B707147" w:rsidR="00D1113A" w:rsidRDefault="00D1113A" w:rsidP="00D1113A">
      <w:pPr>
        <w:tabs>
          <w:tab w:val="left" w:pos="3696"/>
        </w:tabs>
        <w:bidi/>
        <w:jc w:val="center"/>
        <w:rPr>
          <w:rFonts w:cs="B Nazanin"/>
          <w:sz w:val="28"/>
          <w:szCs w:val="28"/>
          <w:rtl/>
          <w:lang w:bidi="fa-IR"/>
        </w:rPr>
      </w:pPr>
    </w:p>
    <w:p w14:paraId="43B661E0" w14:textId="46D597E1" w:rsidR="00D1113A" w:rsidRDefault="00D1113A" w:rsidP="00D1113A">
      <w:pPr>
        <w:tabs>
          <w:tab w:val="left" w:pos="3696"/>
        </w:tabs>
        <w:bidi/>
        <w:jc w:val="center"/>
        <w:rPr>
          <w:rFonts w:cs="B Nazanin"/>
          <w:sz w:val="28"/>
          <w:szCs w:val="28"/>
          <w:rtl/>
          <w:lang w:bidi="fa-IR"/>
        </w:rPr>
      </w:pPr>
    </w:p>
    <w:p w14:paraId="0B3073D9" w14:textId="5CD90EE4" w:rsidR="00D1113A" w:rsidRDefault="00D1113A" w:rsidP="00D1113A">
      <w:pPr>
        <w:tabs>
          <w:tab w:val="left" w:pos="3696"/>
        </w:tabs>
        <w:bidi/>
        <w:jc w:val="center"/>
        <w:rPr>
          <w:rFonts w:cs="B Nazanin"/>
          <w:sz w:val="28"/>
          <w:szCs w:val="28"/>
          <w:rtl/>
          <w:lang w:bidi="fa-IR"/>
        </w:rPr>
      </w:pPr>
    </w:p>
    <w:p w14:paraId="0E1D307A" w14:textId="10D95E2A" w:rsidR="00D1113A" w:rsidRDefault="00D1113A" w:rsidP="00D1113A">
      <w:pPr>
        <w:tabs>
          <w:tab w:val="left" w:pos="3696"/>
        </w:tabs>
        <w:bidi/>
        <w:jc w:val="center"/>
        <w:rPr>
          <w:rFonts w:cs="B Nazanin"/>
          <w:sz w:val="28"/>
          <w:szCs w:val="28"/>
          <w:rtl/>
          <w:lang w:bidi="fa-IR"/>
        </w:rPr>
      </w:pPr>
    </w:p>
    <w:p w14:paraId="7DFE1A51" w14:textId="184483F3" w:rsidR="00D1113A" w:rsidRDefault="00D1113A" w:rsidP="00D1113A">
      <w:pPr>
        <w:tabs>
          <w:tab w:val="left" w:pos="3696"/>
        </w:tabs>
        <w:bidi/>
        <w:jc w:val="center"/>
        <w:rPr>
          <w:rFonts w:cs="B Nazanin"/>
          <w:sz w:val="28"/>
          <w:szCs w:val="28"/>
          <w:rtl/>
          <w:lang w:bidi="fa-IR"/>
        </w:rPr>
      </w:pPr>
    </w:p>
    <w:p w14:paraId="1786B1C2" w14:textId="255E26F6" w:rsidR="00D1113A" w:rsidRDefault="00D1113A" w:rsidP="00D1113A">
      <w:pPr>
        <w:tabs>
          <w:tab w:val="left" w:pos="3696"/>
        </w:tabs>
        <w:bidi/>
        <w:jc w:val="center"/>
        <w:rPr>
          <w:rFonts w:cs="B Nazanin"/>
          <w:sz w:val="28"/>
          <w:szCs w:val="28"/>
          <w:rtl/>
          <w:lang w:bidi="fa-IR"/>
        </w:rPr>
      </w:pPr>
    </w:p>
    <w:p w14:paraId="280969C9" w14:textId="0C2C0343" w:rsidR="00D1113A" w:rsidRDefault="00D1113A" w:rsidP="00D1113A">
      <w:pPr>
        <w:tabs>
          <w:tab w:val="left" w:pos="3696"/>
        </w:tabs>
        <w:bidi/>
        <w:jc w:val="center"/>
        <w:rPr>
          <w:rFonts w:cs="B Nazanin"/>
          <w:sz w:val="28"/>
          <w:szCs w:val="28"/>
          <w:rtl/>
          <w:lang w:bidi="fa-IR"/>
        </w:rPr>
      </w:pPr>
    </w:p>
    <w:p w14:paraId="0F85E082" w14:textId="1E02936D" w:rsidR="00D1113A" w:rsidRDefault="00D1113A" w:rsidP="00D1113A">
      <w:pPr>
        <w:tabs>
          <w:tab w:val="left" w:pos="3696"/>
        </w:tabs>
        <w:bidi/>
        <w:jc w:val="center"/>
        <w:rPr>
          <w:rFonts w:cs="B Nazanin"/>
          <w:sz w:val="28"/>
          <w:szCs w:val="28"/>
          <w:rtl/>
          <w:lang w:bidi="fa-IR"/>
        </w:rPr>
      </w:pPr>
    </w:p>
    <w:p w14:paraId="0AEA6D31" w14:textId="010102E9" w:rsidR="00406BFA" w:rsidRDefault="00406BFA" w:rsidP="00D1113A">
      <w:pPr>
        <w:tabs>
          <w:tab w:val="left" w:pos="3696"/>
        </w:tabs>
        <w:bidi/>
        <w:rPr>
          <w:rFonts w:cs="B Nazanin"/>
          <w:sz w:val="28"/>
          <w:szCs w:val="28"/>
          <w:rtl/>
          <w:lang w:bidi="fa-IR"/>
        </w:rPr>
      </w:pPr>
    </w:p>
    <w:p w14:paraId="1ED9483D" w14:textId="10B50A5B" w:rsidR="00CC09A8" w:rsidRDefault="00CC09A8" w:rsidP="00CC09A8">
      <w:pPr>
        <w:tabs>
          <w:tab w:val="left" w:pos="3696"/>
        </w:tabs>
        <w:bidi/>
        <w:rPr>
          <w:rFonts w:cs="B Nazanin"/>
          <w:sz w:val="28"/>
          <w:szCs w:val="28"/>
          <w:rtl/>
          <w:lang w:bidi="fa-IR"/>
        </w:rPr>
      </w:pPr>
    </w:p>
    <w:p w14:paraId="0C5AFAE6" w14:textId="77777777" w:rsidR="00CC09A8" w:rsidRDefault="00CC09A8" w:rsidP="00CC09A8">
      <w:pPr>
        <w:tabs>
          <w:tab w:val="left" w:pos="3696"/>
        </w:tabs>
        <w:bidi/>
        <w:rPr>
          <w:rFonts w:cs="B Nazanin"/>
          <w:sz w:val="28"/>
          <w:szCs w:val="28"/>
          <w:rtl/>
          <w:lang w:bidi="fa-IR"/>
        </w:rPr>
      </w:pPr>
    </w:p>
    <w:p w14:paraId="0A5A745B" w14:textId="16F836D2" w:rsidR="008E1673" w:rsidRDefault="008E1673" w:rsidP="00CC09A8">
      <w:pPr>
        <w:tabs>
          <w:tab w:val="left" w:pos="3696"/>
        </w:tabs>
        <w:bidi/>
        <w:spacing w:before="360" w:after="240"/>
        <w:rPr>
          <w:rFonts w:cs="B Nazanin"/>
          <w:b/>
          <w:bCs/>
          <w:sz w:val="36"/>
          <w:szCs w:val="36"/>
          <w:rtl/>
          <w:lang w:bidi="fa-IR"/>
        </w:rPr>
      </w:pPr>
      <w:r w:rsidRPr="00B011BB">
        <w:rPr>
          <w:rFonts w:cs="B Nazanin" w:hint="cs"/>
          <w:b/>
          <w:bCs/>
          <w:sz w:val="36"/>
          <w:szCs w:val="36"/>
          <w:rtl/>
          <w:lang w:bidi="fa-IR"/>
        </w:rPr>
        <w:t>تأییدیه هیئت داوران جلسه دفاع از پایان</w:t>
      </w:r>
      <w:r w:rsidRPr="00B011BB">
        <w:rPr>
          <w:rFonts w:cs="B Nazanin" w:hint="eastAsia"/>
          <w:b/>
          <w:bCs/>
          <w:sz w:val="36"/>
          <w:szCs w:val="36"/>
          <w:rtl/>
          <w:lang w:bidi="fa-IR"/>
        </w:rPr>
        <w:t>‌</w:t>
      </w:r>
      <w:r w:rsidRPr="00B011BB">
        <w:rPr>
          <w:rFonts w:cs="B Nazanin" w:hint="cs"/>
          <w:b/>
          <w:bCs/>
          <w:sz w:val="36"/>
          <w:szCs w:val="36"/>
          <w:rtl/>
          <w:lang w:bidi="fa-IR"/>
        </w:rPr>
        <w:t>نامه/ رساله</w:t>
      </w:r>
    </w:p>
    <w:p w14:paraId="4B5BDCDF" w14:textId="79067542" w:rsidR="00B011BB" w:rsidRPr="00B011BB" w:rsidRDefault="00B011BB" w:rsidP="00705387">
      <w:pPr>
        <w:tabs>
          <w:tab w:val="left" w:pos="3696"/>
        </w:tabs>
        <w:bidi/>
        <w:spacing w:line="276" w:lineRule="auto"/>
        <w:rPr>
          <w:rFonts w:cs="B Nazanin"/>
          <w:sz w:val="28"/>
          <w:szCs w:val="28"/>
          <w:rtl/>
          <w:lang w:bidi="fa-IR"/>
        </w:rPr>
      </w:pPr>
      <w:r w:rsidRPr="00B011BB">
        <w:rPr>
          <w:rFonts w:cs="B Nazanin" w:hint="cs"/>
          <w:sz w:val="28"/>
          <w:szCs w:val="28"/>
          <w:rtl/>
          <w:lang w:bidi="fa-IR"/>
        </w:rPr>
        <w:t>نام دانشکده: دانشکده مهندسی برق</w:t>
      </w:r>
    </w:p>
    <w:p w14:paraId="07CD5A51" w14:textId="040770A4" w:rsidR="00B011BB" w:rsidRPr="00B011BB" w:rsidRDefault="00B011BB" w:rsidP="00705387">
      <w:pPr>
        <w:tabs>
          <w:tab w:val="left" w:pos="3696"/>
        </w:tabs>
        <w:bidi/>
        <w:spacing w:line="276" w:lineRule="auto"/>
        <w:rPr>
          <w:rFonts w:cs="B Nazanin"/>
          <w:sz w:val="28"/>
          <w:szCs w:val="28"/>
          <w:rtl/>
          <w:lang w:bidi="fa-IR"/>
        </w:rPr>
      </w:pPr>
      <w:r w:rsidRPr="00B011BB">
        <w:rPr>
          <w:rFonts w:cs="B Nazanin" w:hint="cs"/>
          <w:sz w:val="28"/>
          <w:szCs w:val="28"/>
          <w:rtl/>
          <w:lang w:bidi="fa-IR"/>
        </w:rPr>
        <w:t xml:space="preserve">نام دانشجویان: نگار احسانی گرگری </w:t>
      </w:r>
      <w:r w:rsidRPr="00B011BB">
        <w:rPr>
          <w:rFonts w:ascii="Times New Roman" w:hAnsi="Times New Roman" w:cs="Times New Roman" w:hint="cs"/>
          <w:sz w:val="28"/>
          <w:szCs w:val="28"/>
          <w:rtl/>
          <w:lang w:bidi="fa-IR"/>
        </w:rPr>
        <w:t>–</w:t>
      </w:r>
      <w:r w:rsidRPr="00B011BB">
        <w:rPr>
          <w:rFonts w:cs="B Nazanin" w:hint="cs"/>
          <w:sz w:val="28"/>
          <w:szCs w:val="28"/>
          <w:rtl/>
          <w:lang w:bidi="fa-IR"/>
        </w:rPr>
        <w:t xml:space="preserve"> پوریا مرتضی</w:t>
      </w:r>
      <w:r w:rsidRPr="00B011BB">
        <w:rPr>
          <w:rFonts w:cs="B Nazanin" w:hint="eastAsia"/>
          <w:sz w:val="28"/>
          <w:szCs w:val="28"/>
          <w:rtl/>
          <w:lang w:bidi="fa-IR"/>
        </w:rPr>
        <w:t>‌</w:t>
      </w:r>
      <w:r w:rsidRPr="00B011BB">
        <w:rPr>
          <w:rFonts w:cs="B Nazanin" w:hint="cs"/>
          <w:sz w:val="28"/>
          <w:szCs w:val="28"/>
          <w:rtl/>
          <w:lang w:bidi="fa-IR"/>
        </w:rPr>
        <w:t>آقا</w:t>
      </w:r>
    </w:p>
    <w:p w14:paraId="07D70FA5" w14:textId="2C790824" w:rsidR="00B011BB" w:rsidRPr="00B011BB" w:rsidRDefault="00B011BB" w:rsidP="00705387">
      <w:pPr>
        <w:tabs>
          <w:tab w:val="left" w:pos="3696"/>
        </w:tabs>
        <w:bidi/>
        <w:spacing w:line="276" w:lineRule="auto"/>
        <w:rPr>
          <w:rFonts w:cs="B Nazanin"/>
          <w:sz w:val="28"/>
          <w:szCs w:val="28"/>
          <w:rtl/>
          <w:lang w:bidi="fa-IR"/>
        </w:rPr>
      </w:pPr>
      <w:r w:rsidRPr="00B011BB">
        <w:rPr>
          <w:rFonts w:cs="B Nazanin" w:hint="cs"/>
          <w:sz w:val="28"/>
          <w:szCs w:val="28"/>
          <w:rtl/>
          <w:lang w:bidi="fa-IR"/>
        </w:rPr>
        <w:t>عنوان پایان‌نامه/</w:t>
      </w:r>
      <w:r w:rsidR="00DB60CC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B011BB">
        <w:rPr>
          <w:rFonts w:cs="B Nazanin" w:hint="cs"/>
          <w:sz w:val="28"/>
          <w:szCs w:val="28"/>
          <w:rtl/>
          <w:lang w:bidi="fa-IR"/>
        </w:rPr>
        <w:t>رساله: طراحی، ساخت و کنترل سیستم چهارپره</w:t>
      </w:r>
    </w:p>
    <w:p w14:paraId="7477DE07" w14:textId="3F548633" w:rsidR="00B011BB" w:rsidRPr="00B011BB" w:rsidRDefault="00B011BB" w:rsidP="00705387">
      <w:pPr>
        <w:tabs>
          <w:tab w:val="left" w:pos="3696"/>
        </w:tabs>
        <w:bidi/>
        <w:spacing w:line="276" w:lineRule="auto"/>
        <w:rPr>
          <w:rFonts w:cs="B Nazanin"/>
          <w:sz w:val="28"/>
          <w:szCs w:val="28"/>
          <w:rtl/>
          <w:lang w:bidi="fa-IR"/>
        </w:rPr>
      </w:pPr>
      <w:r w:rsidRPr="00B011BB">
        <w:rPr>
          <w:rFonts w:cs="B Nazanin" w:hint="cs"/>
          <w:sz w:val="28"/>
          <w:szCs w:val="28"/>
          <w:rtl/>
          <w:lang w:bidi="fa-IR"/>
        </w:rPr>
        <w:t>تاریخ دفاع:</w:t>
      </w:r>
      <w:r w:rsidR="00B81CA9">
        <w:rPr>
          <w:rFonts w:cs="B Nazanin" w:hint="cs"/>
          <w:sz w:val="28"/>
          <w:szCs w:val="28"/>
          <w:rtl/>
          <w:lang w:bidi="fa-IR"/>
        </w:rPr>
        <w:t xml:space="preserve"> </w:t>
      </w:r>
    </w:p>
    <w:p w14:paraId="58B4B70E" w14:textId="429D5308" w:rsidR="00B011BB" w:rsidRPr="00B011BB" w:rsidRDefault="00B011BB" w:rsidP="00705387">
      <w:pPr>
        <w:tabs>
          <w:tab w:val="left" w:pos="3696"/>
        </w:tabs>
        <w:bidi/>
        <w:spacing w:line="276" w:lineRule="auto"/>
        <w:rPr>
          <w:rFonts w:cs="B Nazanin"/>
          <w:sz w:val="28"/>
          <w:szCs w:val="28"/>
          <w:rtl/>
          <w:lang w:bidi="fa-IR"/>
        </w:rPr>
      </w:pPr>
      <w:r w:rsidRPr="00B011BB">
        <w:rPr>
          <w:rFonts w:cs="B Nazanin" w:hint="cs"/>
          <w:sz w:val="28"/>
          <w:szCs w:val="28"/>
          <w:rtl/>
          <w:lang w:bidi="fa-IR"/>
        </w:rPr>
        <w:t>رشته: مهندسی برق</w:t>
      </w:r>
    </w:p>
    <w:p w14:paraId="28872A9B" w14:textId="19DD7E64" w:rsidR="00B011BB" w:rsidRDefault="00B011BB" w:rsidP="00705387">
      <w:pPr>
        <w:tabs>
          <w:tab w:val="left" w:pos="3696"/>
        </w:tabs>
        <w:bidi/>
        <w:spacing w:line="276" w:lineRule="auto"/>
        <w:rPr>
          <w:rFonts w:cs="B Nazanin"/>
          <w:sz w:val="28"/>
          <w:szCs w:val="28"/>
          <w:rtl/>
          <w:lang w:bidi="fa-IR"/>
        </w:rPr>
      </w:pPr>
      <w:r w:rsidRPr="00B011BB">
        <w:rPr>
          <w:rFonts w:cs="B Nazanin" w:hint="cs"/>
          <w:sz w:val="28"/>
          <w:szCs w:val="28"/>
          <w:rtl/>
          <w:lang w:bidi="fa-IR"/>
        </w:rPr>
        <w:t>گرایش: کنترل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714"/>
        <w:gridCol w:w="1800"/>
        <w:gridCol w:w="1800"/>
        <w:gridCol w:w="1620"/>
        <w:gridCol w:w="1857"/>
        <w:gridCol w:w="1559"/>
      </w:tblGrid>
      <w:tr w:rsidR="00B011BB" w14:paraId="6BE12363" w14:textId="77777777" w:rsidTr="00E77DDD">
        <w:tc>
          <w:tcPr>
            <w:tcW w:w="714" w:type="dxa"/>
          </w:tcPr>
          <w:p w14:paraId="78190BA6" w14:textId="69F569E4" w:rsidR="00B011BB" w:rsidRDefault="00B011BB" w:rsidP="00705387">
            <w:pPr>
              <w:tabs>
                <w:tab w:val="left" w:pos="3696"/>
              </w:tabs>
              <w:bidi/>
              <w:spacing w:line="276" w:lineRule="auto"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ردیف</w:t>
            </w:r>
          </w:p>
        </w:tc>
        <w:tc>
          <w:tcPr>
            <w:tcW w:w="1800" w:type="dxa"/>
          </w:tcPr>
          <w:p w14:paraId="73E0CFEB" w14:textId="44F8023B" w:rsidR="00B011BB" w:rsidRDefault="00B011BB" w:rsidP="00705387">
            <w:pPr>
              <w:tabs>
                <w:tab w:val="left" w:pos="3696"/>
              </w:tabs>
              <w:bidi/>
              <w:spacing w:line="276" w:lineRule="auto"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سمت</w:t>
            </w:r>
          </w:p>
        </w:tc>
        <w:tc>
          <w:tcPr>
            <w:tcW w:w="1800" w:type="dxa"/>
          </w:tcPr>
          <w:p w14:paraId="12956AE0" w14:textId="0DF60139" w:rsidR="00B011BB" w:rsidRDefault="00B011BB" w:rsidP="00705387">
            <w:pPr>
              <w:tabs>
                <w:tab w:val="left" w:pos="3696"/>
              </w:tabs>
              <w:bidi/>
              <w:spacing w:line="276" w:lineRule="auto"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نام و نام خانوادگی</w:t>
            </w:r>
          </w:p>
        </w:tc>
        <w:tc>
          <w:tcPr>
            <w:tcW w:w="1620" w:type="dxa"/>
          </w:tcPr>
          <w:p w14:paraId="0931DAA3" w14:textId="661869A0" w:rsidR="00B011BB" w:rsidRDefault="00B011BB" w:rsidP="00705387">
            <w:pPr>
              <w:tabs>
                <w:tab w:val="left" w:pos="3696"/>
              </w:tabs>
              <w:bidi/>
              <w:spacing w:line="276" w:lineRule="auto"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مرتبه دانشگاهی</w:t>
            </w:r>
          </w:p>
        </w:tc>
        <w:tc>
          <w:tcPr>
            <w:tcW w:w="1857" w:type="dxa"/>
          </w:tcPr>
          <w:p w14:paraId="589D48B9" w14:textId="63854B12" w:rsidR="00B011BB" w:rsidRDefault="00B011BB" w:rsidP="00705387">
            <w:pPr>
              <w:tabs>
                <w:tab w:val="left" w:pos="3696"/>
              </w:tabs>
              <w:bidi/>
              <w:spacing w:line="276" w:lineRule="auto"/>
              <w:jc w:val="center"/>
              <w:rPr>
                <w:rFonts w:cs="B Nazanin"/>
                <w:sz w:val="28"/>
                <w:szCs w:val="28"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دانشگاه یا م</w:t>
            </w:r>
            <w:r w:rsidR="00E77DDD">
              <w:rPr>
                <w:rFonts w:cs="B Nazanin" w:hint="cs"/>
                <w:sz w:val="28"/>
                <w:szCs w:val="28"/>
                <w:rtl/>
                <w:lang w:bidi="fa-IR"/>
              </w:rPr>
              <w:t>ؤسسه</w:t>
            </w:r>
          </w:p>
        </w:tc>
        <w:tc>
          <w:tcPr>
            <w:tcW w:w="1559" w:type="dxa"/>
          </w:tcPr>
          <w:p w14:paraId="24FBD32D" w14:textId="032AB359" w:rsidR="00B011BB" w:rsidRDefault="00E77DDD" w:rsidP="00705387">
            <w:pPr>
              <w:tabs>
                <w:tab w:val="left" w:pos="3696"/>
              </w:tabs>
              <w:bidi/>
              <w:spacing w:line="276" w:lineRule="auto"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امضا</w:t>
            </w:r>
          </w:p>
        </w:tc>
      </w:tr>
      <w:tr w:rsidR="00B011BB" w14:paraId="6CDF3EAB" w14:textId="77777777" w:rsidTr="00E77DDD">
        <w:tc>
          <w:tcPr>
            <w:tcW w:w="714" w:type="dxa"/>
          </w:tcPr>
          <w:p w14:paraId="37177617" w14:textId="318FD92F" w:rsidR="00B011BB" w:rsidRPr="00E77DDD" w:rsidRDefault="00E77DDD" w:rsidP="00705387">
            <w:pPr>
              <w:tabs>
                <w:tab w:val="left" w:pos="3696"/>
              </w:tabs>
              <w:bidi/>
              <w:spacing w:line="276" w:lineRule="auto"/>
              <w:rPr>
                <w:rFonts w:cs="B Nazanin"/>
                <w:color w:val="FF0000"/>
                <w:sz w:val="28"/>
                <w:szCs w:val="28"/>
                <w:rtl/>
                <w:lang w:bidi="fa-IR"/>
              </w:rPr>
            </w:pPr>
            <w:r w:rsidRPr="00406BFA">
              <w:rPr>
                <w:rFonts w:cs="B Nazanin" w:hint="cs"/>
                <w:sz w:val="28"/>
                <w:szCs w:val="28"/>
                <w:rtl/>
                <w:lang w:bidi="fa-IR"/>
              </w:rPr>
              <w:t>1</w:t>
            </w:r>
          </w:p>
        </w:tc>
        <w:tc>
          <w:tcPr>
            <w:tcW w:w="1800" w:type="dxa"/>
          </w:tcPr>
          <w:p w14:paraId="1A1A2434" w14:textId="2DB3803F" w:rsidR="00B011BB" w:rsidRDefault="00E77DDD" w:rsidP="00705387">
            <w:pPr>
              <w:tabs>
                <w:tab w:val="left" w:pos="3696"/>
              </w:tabs>
              <w:bidi/>
              <w:spacing w:line="276" w:lineRule="auto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استاد راهنما</w:t>
            </w:r>
          </w:p>
        </w:tc>
        <w:tc>
          <w:tcPr>
            <w:tcW w:w="1800" w:type="dxa"/>
          </w:tcPr>
          <w:p w14:paraId="77EB9C2E" w14:textId="0C999F55" w:rsidR="00B011BB" w:rsidRDefault="00E77DDD" w:rsidP="00705387">
            <w:pPr>
              <w:tabs>
                <w:tab w:val="left" w:pos="3696"/>
              </w:tabs>
              <w:bidi/>
              <w:spacing w:line="276" w:lineRule="auto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محمد فرخی </w:t>
            </w:r>
          </w:p>
        </w:tc>
        <w:tc>
          <w:tcPr>
            <w:tcW w:w="1620" w:type="dxa"/>
          </w:tcPr>
          <w:p w14:paraId="24D380E1" w14:textId="515467C5" w:rsidR="00B011BB" w:rsidRDefault="00E77DDD" w:rsidP="00705387">
            <w:pPr>
              <w:tabs>
                <w:tab w:val="left" w:pos="3696"/>
              </w:tabs>
              <w:bidi/>
              <w:spacing w:line="276" w:lineRule="auto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استاد</w:t>
            </w:r>
          </w:p>
        </w:tc>
        <w:tc>
          <w:tcPr>
            <w:tcW w:w="1857" w:type="dxa"/>
          </w:tcPr>
          <w:p w14:paraId="61040E6E" w14:textId="36C6C88C" w:rsidR="00B011BB" w:rsidRDefault="00E77DDD" w:rsidP="00705387">
            <w:pPr>
              <w:tabs>
                <w:tab w:val="left" w:pos="3696"/>
              </w:tabs>
              <w:bidi/>
              <w:spacing w:line="276" w:lineRule="auto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علم و صنعت ایران</w:t>
            </w:r>
          </w:p>
        </w:tc>
        <w:tc>
          <w:tcPr>
            <w:tcW w:w="1559" w:type="dxa"/>
          </w:tcPr>
          <w:p w14:paraId="73AA71DE" w14:textId="77777777" w:rsidR="00B011BB" w:rsidRDefault="00B011BB" w:rsidP="00705387">
            <w:pPr>
              <w:tabs>
                <w:tab w:val="left" w:pos="3696"/>
              </w:tabs>
              <w:bidi/>
              <w:spacing w:line="276" w:lineRule="auto"/>
              <w:rPr>
                <w:rFonts w:cs="B Nazanin"/>
                <w:sz w:val="28"/>
                <w:szCs w:val="28"/>
                <w:rtl/>
                <w:lang w:bidi="fa-IR"/>
              </w:rPr>
            </w:pPr>
          </w:p>
        </w:tc>
      </w:tr>
      <w:tr w:rsidR="00B011BB" w14:paraId="3D524109" w14:textId="77777777" w:rsidTr="00E77DDD">
        <w:tc>
          <w:tcPr>
            <w:tcW w:w="714" w:type="dxa"/>
          </w:tcPr>
          <w:p w14:paraId="4B740B0D" w14:textId="6820666C" w:rsidR="00B011BB" w:rsidRPr="00E77DDD" w:rsidRDefault="00E77DDD" w:rsidP="00705387">
            <w:pPr>
              <w:tabs>
                <w:tab w:val="left" w:pos="3696"/>
              </w:tabs>
              <w:bidi/>
              <w:spacing w:line="276" w:lineRule="auto"/>
              <w:rPr>
                <w:rFonts w:cs="B Nazanin"/>
                <w:color w:val="FF0000"/>
                <w:sz w:val="28"/>
                <w:szCs w:val="28"/>
                <w:rtl/>
                <w:lang w:bidi="fa-IR"/>
              </w:rPr>
            </w:pPr>
            <w:r w:rsidRPr="00406BFA">
              <w:rPr>
                <w:rFonts w:cs="B Nazanin" w:hint="cs"/>
                <w:sz w:val="28"/>
                <w:szCs w:val="28"/>
                <w:rtl/>
                <w:lang w:bidi="fa-IR"/>
              </w:rPr>
              <w:t>2</w:t>
            </w:r>
          </w:p>
        </w:tc>
        <w:tc>
          <w:tcPr>
            <w:tcW w:w="1800" w:type="dxa"/>
          </w:tcPr>
          <w:p w14:paraId="3DD8BEF9" w14:textId="5770E8D6" w:rsidR="00B011BB" w:rsidRDefault="00E77DDD" w:rsidP="00705387">
            <w:pPr>
              <w:tabs>
                <w:tab w:val="left" w:pos="3696"/>
              </w:tabs>
              <w:bidi/>
              <w:spacing w:line="276" w:lineRule="auto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استاد مدعو داخلی</w:t>
            </w:r>
          </w:p>
        </w:tc>
        <w:tc>
          <w:tcPr>
            <w:tcW w:w="1800" w:type="dxa"/>
          </w:tcPr>
          <w:p w14:paraId="3F233AB6" w14:textId="77777777" w:rsidR="00B011BB" w:rsidRDefault="00B011BB" w:rsidP="00705387">
            <w:pPr>
              <w:tabs>
                <w:tab w:val="left" w:pos="3696"/>
              </w:tabs>
              <w:bidi/>
              <w:spacing w:line="276" w:lineRule="auto"/>
              <w:rPr>
                <w:rFonts w:cs="B Nazanin"/>
                <w:sz w:val="28"/>
                <w:szCs w:val="28"/>
                <w:rtl/>
                <w:lang w:bidi="fa-IR"/>
              </w:rPr>
            </w:pPr>
          </w:p>
        </w:tc>
        <w:tc>
          <w:tcPr>
            <w:tcW w:w="1620" w:type="dxa"/>
          </w:tcPr>
          <w:p w14:paraId="4590334E" w14:textId="77777777" w:rsidR="00B011BB" w:rsidRDefault="00B011BB" w:rsidP="00705387">
            <w:pPr>
              <w:tabs>
                <w:tab w:val="left" w:pos="3696"/>
              </w:tabs>
              <w:bidi/>
              <w:spacing w:line="276" w:lineRule="auto"/>
              <w:rPr>
                <w:rFonts w:cs="B Nazanin"/>
                <w:sz w:val="28"/>
                <w:szCs w:val="28"/>
                <w:rtl/>
                <w:lang w:bidi="fa-IR"/>
              </w:rPr>
            </w:pPr>
          </w:p>
        </w:tc>
        <w:tc>
          <w:tcPr>
            <w:tcW w:w="1857" w:type="dxa"/>
          </w:tcPr>
          <w:p w14:paraId="480D1359" w14:textId="7F38BE51" w:rsidR="00B011BB" w:rsidRDefault="00E77DDD" w:rsidP="00705387">
            <w:pPr>
              <w:tabs>
                <w:tab w:val="left" w:pos="3696"/>
              </w:tabs>
              <w:bidi/>
              <w:spacing w:line="276" w:lineRule="auto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علم و صنعت ایران</w:t>
            </w:r>
          </w:p>
        </w:tc>
        <w:tc>
          <w:tcPr>
            <w:tcW w:w="1559" w:type="dxa"/>
          </w:tcPr>
          <w:p w14:paraId="38AC1945" w14:textId="77777777" w:rsidR="00B011BB" w:rsidRDefault="00B011BB" w:rsidP="00705387">
            <w:pPr>
              <w:tabs>
                <w:tab w:val="left" w:pos="3696"/>
              </w:tabs>
              <w:bidi/>
              <w:spacing w:line="276" w:lineRule="auto"/>
              <w:rPr>
                <w:rFonts w:cs="B Nazanin"/>
                <w:sz w:val="28"/>
                <w:szCs w:val="28"/>
                <w:rtl/>
                <w:lang w:bidi="fa-IR"/>
              </w:rPr>
            </w:pPr>
          </w:p>
        </w:tc>
      </w:tr>
    </w:tbl>
    <w:p w14:paraId="6146707B" w14:textId="3557D92C" w:rsidR="00B011BB" w:rsidRDefault="00B011BB" w:rsidP="00B011BB">
      <w:pPr>
        <w:tabs>
          <w:tab w:val="left" w:pos="3696"/>
        </w:tabs>
        <w:bidi/>
        <w:rPr>
          <w:rFonts w:cs="B Nazanin"/>
          <w:sz w:val="28"/>
          <w:szCs w:val="28"/>
          <w:rtl/>
          <w:lang w:bidi="fa-IR"/>
        </w:rPr>
      </w:pPr>
    </w:p>
    <w:p w14:paraId="0633500B" w14:textId="79926E6A" w:rsidR="00E77DDD" w:rsidRDefault="00E77DDD" w:rsidP="00E77DDD">
      <w:pPr>
        <w:tabs>
          <w:tab w:val="left" w:pos="3696"/>
        </w:tabs>
        <w:bidi/>
        <w:rPr>
          <w:rFonts w:cs="B Nazanin"/>
          <w:sz w:val="28"/>
          <w:szCs w:val="28"/>
          <w:rtl/>
          <w:lang w:bidi="fa-IR"/>
        </w:rPr>
      </w:pPr>
    </w:p>
    <w:p w14:paraId="01A2D019" w14:textId="5E15FEA9" w:rsidR="00E77DDD" w:rsidRDefault="00E77DDD" w:rsidP="00E77DDD">
      <w:pPr>
        <w:tabs>
          <w:tab w:val="left" w:pos="3696"/>
        </w:tabs>
        <w:bidi/>
        <w:rPr>
          <w:rFonts w:cs="B Nazanin"/>
          <w:sz w:val="28"/>
          <w:szCs w:val="28"/>
          <w:rtl/>
          <w:lang w:bidi="fa-IR"/>
        </w:rPr>
      </w:pPr>
    </w:p>
    <w:p w14:paraId="0CD7805A" w14:textId="4263AB4D" w:rsidR="00E77DDD" w:rsidRDefault="00E77DDD" w:rsidP="00E77DDD">
      <w:pPr>
        <w:tabs>
          <w:tab w:val="left" w:pos="3696"/>
        </w:tabs>
        <w:bidi/>
        <w:rPr>
          <w:rFonts w:cs="B Nazanin"/>
          <w:sz w:val="28"/>
          <w:szCs w:val="28"/>
          <w:rtl/>
          <w:lang w:bidi="fa-IR"/>
        </w:rPr>
      </w:pPr>
    </w:p>
    <w:p w14:paraId="04AF8211" w14:textId="5C1D7887" w:rsidR="00E77DDD" w:rsidRDefault="00E77DDD" w:rsidP="00E77DDD">
      <w:pPr>
        <w:tabs>
          <w:tab w:val="left" w:pos="3696"/>
        </w:tabs>
        <w:bidi/>
        <w:rPr>
          <w:rFonts w:cs="B Nazanin"/>
          <w:sz w:val="28"/>
          <w:szCs w:val="28"/>
          <w:rtl/>
          <w:lang w:bidi="fa-IR"/>
        </w:rPr>
      </w:pPr>
    </w:p>
    <w:p w14:paraId="71A5AF47" w14:textId="7C4227A2" w:rsidR="00E77DDD" w:rsidRDefault="00E77DDD" w:rsidP="00E77DDD">
      <w:pPr>
        <w:tabs>
          <w:tab w:val="left" w:pos="3696"/>
        </w:tabs>
        <w:bidi/>
        <w:rPr>
          <w:rFonts w:cs="B Nazanin"/>
          <w:sz w:val="28"/>
          <w:szCs w:val="28"/>
          <w:rtl/>
          <w:lang w:bidi="fa-IR"/>
        </w:rPr>
      </w:pPr>
    </w:p>
    <w:p w14:paraId="10F760F9" w14:textId="7D4FF251" w:rsidR="00E77DDD" w:rsidRDefault="00E77DDD" w:rsidP="00E77DDD">
      <w:pPr>
        <w:tabs>
          <w:tab w:val="left" w:pos="3696"/>
        </w:tabs>
        <w:bidi/>
        <w:rPr>
          <w:rFonts w:cs="B Nazanin"/>
          <w:sz w:val="28"/>
          <w:szCs w:val="28"/>
          <w:rtl/>
          <w:lang w:bidi="fa-IR"/>
        </w:rPr>
      </w:pPr>
    </w:p>
    <w:p w14:paraId="7F1000A9" w14:textId="23F661AF" w:rsidR="00E77DDD" w:rsidRDefault="00E77DDD" w:rsidP="00E77DDD">
      <w:pPr>
        <w:tabs>
          <w:tab w:val="left" w:pos="3696"/>
        </w:tabs>
        <w:bidi/>
        <w:rPr>
          <w:rFonts w:cs="B Nazanin"/>
          <w:sz w:val="28"/>
          <w:szCs w:val="28"/>
          <w:rtl/>
          <w:lang w:bidi="fa-IR"/>
        </w:rPr>
      </w:pPr>
    </w:p>
    <w:p w14:paraId="3E0E4E04" w14:textId="45D3C851" w:rsidR="00E77DDD" w:rsidRDefault="00E77DDD" w:rsidP="00E77DDD">
      <w:pPr>
        <w:tabs>
          <w:tab w:val="left" w:pos="3696"/>
        </w:tabs>
        <w:bidi/>
        <w:rPr>
          <w:rFonts w:cs="B Nazanin"/>
          <w:sz w:val="28"/>
          <w:szCs w:val="28"/>
          <w:rtl/>
          <w:lang w:bidi="fa-IR"/>
        </w:rPr>
      </w:pPr>
    </w:p>
    <w:p w14:paraId="68B8B599" w14:textId="111B972F" w:rsidR="00E77DDD" w:rsidRDefault="00E77DDD" w:rsidP="00E77DDD">
      <w:pPr>
        <w:tabs>
          <w:tab w:val="left" w:pos="3696"/>
        </w:tabs>
        <w:bidi/>
        <w:rPr>
          <w:rFonts w:cs="B Nazanin"/>
          <w:sz w:val="28"/>
          <w:szCs w:val="28"/>
          <w:rtl/>
          <w:lang w:bidi="fa-IR"/>
        </w:rPr>
      </w:pPr>
    </w:p>
    <w:p w14:paraId="3908FDA8" w14:textId="34D2541E" w:rsidR="00E77DDD" w:rsidRDefault="00E77DDD" w:rsidP="00E77DDD">
      <w:pPr>
        <w:tabs>
          <w:tab w:val="left" w:pos="3696"/>
        </w:tabs>
        <w:bidi/>
        <w:rPr>
          <w:rFonts w:cs="B Nazanin"/>
          <w:sz w:val="28"/>
          <w:szCs w:val="28"/>
          <w:lang w:bidi="fa-IR"/>
        </w:rPr>
      </w:pPr>
    </w:p>
    <w:p w14:paraId="03F1CB0F" w14:textId="55686D3D" w:rsidR="00E77DDD" w:rsidRPr="00B81CA9" w:rsidRDefault="00E77DDD" w:rsidP="00CC09A8">
      <w:pPr>
        <w:tabs>
          <w:tab w:val="left" w:pos="3696"/>
        </w:tabs>
        <w:bidi/>
        <w:spacing w:before="360" w:after="240"/>
        <w:rPr>
          <w:rFonts w:cs="B Nazanin"/>
          <w:b/>
          <w:bCs/>
          <w:sz w:val="36"/>
          <w:szCs w:val="36"/>
          <w:rtl/>
          <w:lang w:bidi="fa-IR"/>
        </w:rPr>
      </w:pPr>
      <w:r w:rsidRPr="00B81CA9">
        <w:rPr>
          <w:rFonts w:cs="B Nazanin" w:hint="cs"/>
          <w:b/>
          <w:bCs/>
          <w:sz w:val="36"/>
          <w:szCs w:val="36"/>
          <w:rtl/>
          <w:lang w:bidi="fa-IR"/>
        </w:rPr>
        <w:t>تأییدیه صحت و اصالت نتایج</w:t>
      </w:r>
    </w:p>
    <w:p w14:paraId="223390C8" w14:textId="13DC211F" w:rsidR="00E77DDD" w:rsidRPr="00E77DDD" w:rsidRDefault="00E77DDD" w:rsidP="00E77DDD">
      <w:pPr>
        <w:tabs>
          <w:tab w:val="left" w:pos="3696"/>
        </w:tabs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E77DDD">
        <w:rPr>
          <w:rFonts w:cs="B Nazanin" w:hint="cs"/>
          <w:b/>
          <w:bCs/>
          <w:sz w:val="28"/>
          <w:szCs w:val="28"/>
          <w:rtl/>
          <w:lang w:bidi="fa-IR"/>
        </w:rPr>
        <w:t>باسمه تعالی</w:t>
      </w:r>
    </w:p>
    <w:p w14:paraId="096D896A" w14:textId="4278EE69" w:rsidR="00406BFA" w:rsidRPr="00264776" w:rsidRDefault="00406BFA" w:rsidP="00705387">
      <w:pPr>
        <w:pStyle w:val="a5"/>
        <w:spacing w:line="276" w:lineRule="auto"/>
        <w:rPr>
          <w:rFonts w:cs="B Nazanin"/>
          <w:sz w:val="28"/>
          <w:rtl/>
        </w:rPr>
      </w:pPr>
      <w:r w:rsidRPr="00264776">
        <w:rPr>
          <w:rFonts w:cs="B Nazanin" w:hint="cs"/>
          <w:sz w:val="28"/>
          <w:rtl/>
        </w:rPr>
        <w:t xml:space="preserve">اينجانبان نگار احسانی گرگری و پوریا مرتضی آقا به شماره دانشجويي </w:t>
      </w:r>
      <w:r>
        <w:rPr>
          <w:rFonts w:cs="B Nazanin" w:hint="cs"/>
          <w:sz w:val="28"/>
          <w:rtl/>
        </w:rPr>
        <w:t xml:space="preserve">96411019-96413054 </w:t>
      </w:r>
      <w:r w:rsidRPr="00264776">
        <w:rPr>
          <w:rFonts w:cs="B Nazanin" w:hint="cs"/>
          <w:sz w:val="28"/>
          <w:rtl/>
        </w:rPr>
        <w:t xml:space="preserve">دانشجوي رشته </w:t>
      </w:r>
      <w:r>
        <w:rPr>
          <w:rFonts w:cs="B Nazanin" w:hint="cs"/>
          <w:sz w:val="28"/>
          <w:rtl/>
        </w:rPr>
        <w:t>مهندسی برق</w:t>
      </w:r>
      <w:r w:rsidRPr="00264776">
        <w:rPr>
          <w:rFonts w:cs="B Nazanin" w:hint="cs"/>
          <w:sz w:val="28"/>
          <w:rtl/>
        </w:rPr>
        <w:t xml:space="preserve"> مقطع تحصيلي</w:t>
      </w:r>
      <w:r>
        <w:rPr>
          <w:rFonts w:cs="B Nazanin" w:hint="cs"/>
          <w:sz w:val="28"/>
          <w:rtl/>
        </w:rPr>
        <w:t xml:space="preserve"> کارشناسی</w:t>
      </w:r>
      <w:r w:rsidRPr="00264776">
        <w:rPr>
          <w:rFonts w:cs="B Nazanin" w:hint="cs"/>
          <w:sz w:val="28"/>
          <w:rtl/>
        </w:rPr>
        <w:t xml:space="preserve"> تأييد مي‌نمايم كه كليه‌ي نتايج اين پايان‌نامه/رساله حاصل كار اينجانب و بدون هرگونه دخل و تصرف است و موارد نسخه‌برداري‌شده از آثار ديگران را با ذكر كامل مشخصات منبع ذكر كرده‌ام. درصورت اثبات خلاف مندرجات فوق، به تشخيص دانشگاه مطابق با ضوابط و مقررات حاكم (قانون حمايت از حقوق مؤلفان و مصنفان و قانون ترجمه و تكثير كتب و نشريات و آثار صوتي، ضوابط و مقررات آموزشي، پژوهشي و انضباطي ...) با اينجانب رفتارخواهدشد و حق ه</w:t>
      </w:r>
      <w:r w:rsidR="00DB60CC">
        <w:rPr>
          <w:rFonts w:cs="B Nazanin" w:hint="cs"/>
          <w:sz w:val="28"/>
          <w:rtl/>
        </w:rPr>
        <w:t>ر</w:t>
      </w:r>
      <w:r w:rsidRPr="00264776">
        <w:rPr>
          <w:rFonts w:cs="B Nazanin" w:hint="cs"/>
          <w:sz w:val="28"/>
          <w:rtl/>
        </w:rPr>
        <w:t>گونه اعتراض درخصوص احقاق حقوق مكتسب و تشخيص و تعيين تخلف و مجازات را از خويش سلب مي‌نمايم. در ضمن، مسؤوليت هرگونه پاسخگويي به اشخاص اعم از حقيقي و حقوقي و مراجع ذي‌صلاح (اعم از اداري و قضايي) به عهده‌ي اينجانب خواهدبود و دانشگاه هيچ‌گونه مسؤوليتي در اين خصوص نخواهد</w:t>
      </w:r>
      <w:r w:rsidR="00DB60CC">
        <w:rPr>
          <w:rFonts w:cs="B Nazanin" w:hint="eastAsia"/>
          <w:sz w:val="28"/>
          <w:rtl/>
        </w:rPr>
        <w:t>‌</w:t>
      </w:r>
      <w:r w:rsidRPr="00264776">
        <w:rPr>
          <w:rFonts w:cs="B Nazanin" w:hint="cs"/>
          <w:sz w:val="28"/>
          <w:rtl/>
        </w:rPr>
        <w:t>داشت.</w:t>
      </w:r>
    </w:p>
    <w:p w14:paraId="4A3D6134" w14:textId="77777777" w:rsidR="00406BFA" w:rsidRPr="00264776" w:rsidRDefault="00406BFA" w:rsidP="00705387">
      <w:pPr>
        <w:pStyle w:val="a6"/>
        <w:spacing w:line="276" w:lineRule="auto"/>
        <w:rPr>
          <w:rFonts w:cs="B Nazanin"/>
          <w:sz w:val="28"/>
          <w:rtl/>
        </w:rPr>
      </w:pPr>
      <w:r w:rsidRPr="00264776">
        <w:rPr>
          <w:rFonts w:cs="B Nazanin" w:hint="cs"/>
          <w:sz w:val="28"/>
          <w:rtl/>
        </w:rPr>
        <w:t xml:space="preserve">  </w:t>
      </w:r>
    </w:p>
    <w:p w14:paraId="2FC6DC7C" w14:textId="77777777" w:rsidR="00406BFA" w:rsidRPr="00264776" w:rsidRDefault="00406BFA" w:rsidP="00705387">
      <w:pPr>
        <w:pStyle w:val="a6"/>
        <w:spacing w:line="276" w:lineRule="auto"/>
        <w:rPr>
          <w:rFonts w:cs="B Nazanin"/>
          <w:sz w:val="28"/>
          <w:rtl/>
        </w:rPr>
      </w:pPr>
    </w:p>
    <w:p w14:paraId="7B055DA8" w14:textId="77777777" w:rsidR="00406BFA" w:rsidRPr="00264776" w:rsidRDefault="00406BFA" w:rsidP="00705387">
      <w:pPr>
        <w:pStyle w:val="a6"/>
        <w:tabs>
          <w:tab w:val="right" w:pos="5340"/>
        </w:tabs>
        <w:spacing w:line="276" w:lineRule="auto"/>
        <w:rPr>
          <w:rFonts w:cs="B Nazanin"/>
          <w:sz w:val="28"/>
          <w:rtl/>
        </w:rPr>
      </w:pPr>
      <w:r w:rsidRPr="00264776">
        <w:rPr>
          <w:rFonts w:cs="B Nazanin" w:hint="cs"/>
          <w:sz w:val="28"/>
          <w:rtl/>
        </w:rPr>
        <w:tab/>
        <w:t>نام و نام خانوادگي:</w:t>
      </w:r>
    </w:p>
    <w:p w14:paraId="17E6E35B" w14:textId="77777777" w:rsidR="00406BFA" w:rsidRPr="00264776" w:rsidRDefault="00406BFA" w:rsidP="00705387">
      <w:pPr>
        <w:spacing w:line="276" w:lineRule="auto"/>
        <w:rPr>
          <w:rFonts w:cs="B Nazanin"/>
          <w:sz w:val="28"/>
          <w:szCs w:val="28"/>
          <w:rtl/>
        </w:rPr>
      </w:pPr>
    </w:p>
    <w:p w14:paraId="0FACCE23" w14:textId="77777777" w:rsidR="00406BFA" w:rsidRPr="00264776" w:rsidRDefault="00406BFA" w:rsidP="00705387">
      <w:pPr>
        <w:pStyle w:val="a6"/>
        <w:tabs>
          <w:tab w:val="right" w:pos="5340"/>
        </w:tabs>
        <w:spacing w:line="276" w:lineRule="auto"/>
        <w:rPr>
          <w:rFonts w:cs="B Nazanin"/>
          <w:sz w:val="28"/>
          <w:rtl/>
        </w:rPr>
      </w:pPr>
      <w:r w:rsidRPr="00264776">
        <w:rPr>
          <w:rFonts w:cs="B Nazanin" w:hint="cs"/>
          <w:sz w:val="28"/>
          <w:rtl/>
        </w:rPr>
        <w:tab/>
        <w:t>امضا و تاريخ:</w:t>
      </w:r>
    </w:p>
    <w:p w14:paraId="7EEF6BC3" w14:textId="000EF4B3" w:rsidR="00E77DDD" w:rsidRDefault="00E77DDD" w:rsidP="00E77DDD">
      <w:pPr>
        <w:tabs>
          <w:tab w:val="left" w:pos="3696"/>
        </w:tabs>
        <w:bidi/>
        <w:rPr>
          <w:rFonts w:cs="B Nazanin"/>
          <w:sz w:val="28"/>
          <w:szCs w:val="28"/>
          <w:rtl/>
          <w:lang w:bidi="fa-IR"/>
        </w:rPr>
      </w:pPr>
    </w:p>
    <w:p w14:paraId="58CE35BE" w14:textId="79F09522" w:rsidR="00E77DDD" w:rsidRDefault="00E77DDD" w:rsidP="00E77DDD">
      <w:pPr>
        <w:tabs>
          <w:tab w:val="left" w:pos="3696"/>
        </w:tabs>
        <w:bidi/>
        <w:rPr>
          <w:rFonts w:cs="B Nazanin"/>
          <w:sz w:val="28"/>
          <w:szCs w:val="28"/>
          <w:rtl/>
          <w:lang w:bidi="fa-IR"/>
        </w:rPr>
      </w:pPr>
    </w:p>
    <w:p w14:paraId="1D964266" w14:textId="287DFF13" w:rsidR="00E77DDD" w:rsidRDefault="00E77DDD" w:rsidP="00E77DDD">
      <w:pPr>
        <w:tabs>
          <w:tab w:val="left" w:pos="3696"/>
        </w:tabs>
        <w:bidi/>
        <w:rPr>
          <w:rFonts w:cs="B Nazanin"/>
          <w:sz w:val="28"/>
          <w:szCs w:val="28"/>
          <w:rtl/>
          <w:lang w:bidi="fa-IR"/>
        </w:rPr>
      </w:pPr>
    </w:p>
    <w:p w14:paraId="04AF4257" w14:textId="5290AD31" w:rsidR="00E77DDD" w:rsidRDefault="00E77DDD" w:rsidP="00E77DDD">
      <w:pPr>
        <w:tabs>
          <w:tab w:val="left" w:pos="3696"/>
        </w:tabs>
        <w:bidi/>
        <w:rPr>
          <w:rFonts w:cs="B Nazanin"/>
          <w:sz w:val="28"/>
          <w:szCs w:val="28"/>
          <w:rtl/>
          <w:lang w:bidi="fa-IR"/>
        </w:rPr>
      </w:pPr>
    </w:p>
    <w:p w14:paraId="13510360" w14:textId="25FB33CC" w:rsidR="00E77DDD" w:rsidRDefault="00E77DDD" w:rsidP="00E77DDD">
      <w:pPr>
        <w:tabs>
          <w:tab w:val="left" w:pos="3696"/>
        </w:tabs>
        <w:bidi/>
        <w:rPr>
          <w:rFonts w:cs="B Nazanin"/>
          <w:sz w:val="28"/>
          <w:szCs w:val="28"/>
          <w:rtl/>
          <w:lang w:bidi="fa-IR"/>
        </w:rPr>
      </w:pPr>
    </w:p>
    <w:p w14:paraId="30FEDC3F" w14:textId="3C542D23" w:rsidR="00E77DDD" w:rsidRDefault="00E77DDD" w:rsidP="00E77DDD">
      <w:pPr>
        <w:tabs>
          <w:tab w:val="left" w:pos="3696"/>
        </w:tabs>
        <w:bidi/>
        <w:rPr>
          <w:rFonts w:cs="B Nazanin"/>
          <w:sz w:val="28"/>
          <w:szCs w:val="28"/>
          <w:rtl/>
          <w:lang w:bidi="fa-IR"/>
        </w:rPr>
      </w:pPr>
    </w:p>
    <w:p w14:paraId="4D2B660E" w14:textId="14F70067" w:rsidR="00E77DDD" w:rsidRDefault="00E77DDD" w:rsidP="00E77DDD">
      <w:pPr>
        <w:tabs>
          <w:tab w:val="left" w:pos="3696"/>
        </w:tabs>
        <w:bidi/>
        <w:rPr>
          <w:rFonts w:cs="B Nazanin"/>
          <w:sz w:val="28"/>
          <w:szCs w:val="28"/>
          <w:rtl/>
          <w:lang w:bidi="fa-IR"/>
        </w:rPr>
      </w:pPr>
    </w:p>
    <w:p w14:paraId="62D736AC" w14:textId="4D7D2B80" w:rsidR="00E77DDD" w:rsidRPr="00B81CA9" w:rsidRDefault="00803FB7" w:rsidP="00F01020">
      <w:pPr>
        <w:tabs>
          <w:tab w:val="left" w:pos="3696"/>
        </w:tabs>
        <w:bidi/>
        <w:spacing w:before="360" w:after="240"/>
        <w:rPr>
          <w:rFonts w:cs="B Nazanin"/>
          <w:b/>
          <w:bCs/>
          <w:sz w:val="36"/>
          <w:szCs w:val="36"/>
          <w:rtl/>
          <w:lang w:bidi="fa-IR"/>
        </w:rPr>
      </w:pPr>
      <w:r w:rsidRPr="00B81CA9">
        <w:rPr>
          <w:rFonts w:cs="B Nazanin" w:hint="cs"/>
          <w:b/>
          <w:bCs/>
          <w:sz w:val="36"/>
          <w:szCs w:val="36"/>
          <w:rtl/>
          <w:lang w:bidi="fa-IR"/>
        </w:rPr>
        <w:t>مجوز بهره</w:t>
      </w:r>
      <w:r w:rsidR="0078652C" w:rsidRPr="00B81CA9">
        <w:rPr>
          <w:rFonts w:cs="B Nazanin"/>
          <w:b/>
          <w:bCs/>
          <w:sz w:val="36"/>
          <w:szCs w:val="36"/>
          <w:lang w:bidi="fa-IR"/>
        </w:rPr>
        <w:t xml:space="preserve"> </w:t>
      </w:r>
      <w:r w:rsidRPr="00B81CA9">
        <w:rPr>
          <w:rFonts w:cs="B Nazanin" w:hint="cs"/>
          <w:b/>
          <w:bCs/>
          <w:sz w:val="36"/>
          <w:szCs w:val="36"/>
          <w:rtl/>
          <w:lang w:bidi="fa-IR"/>
        </w:rPr>
        <w:t>‌برداری از پایان‌نامه</w:t>
      </w:r>
    </w:p>
    <w:p w14:paraId="7749551D" w14:textId="77777777" w:rsidR="00406BFA" w:rsidRPr="00264776" w:rsidRDefault="00406BFA" w:rsidP="00705387">
      <w:pPr>
        <w:pStyle w:val="a6"/>
        <w:spacing w:line="276" w:lineRule="auto"/>
        <w:rPr>
          <w:rFonts w:cs="B Nazanin"/>
          <w:rtl/>
        </w:rPr>
      </w:pPr>
      <w:r w:rsidRPr="00264776">
        <w:rPr>
          <w:rFonts w:cs="B Nazanin" w:hint="cs"/>
          <w:rtl/>
        </w:rPr>
        <w:t>بهره‌برداري از اين پايان‌نامه در چهارچوب مقررات كتابخانه و با توجه به محدوديتي كه توسط استاد راهنما به شرح زير تعيين مي‌شود، بلامانع است:</w:t>
      </w:r>
    </w:p>
    <w:p w14:paraId="53532847" w14:textId="77777777" w:rsidR="00406BFA" w:rsidRPr="00264776" w:rsidRDefault="00406BFA" w:rsidP="00705387">
      <w:pPr>
        <w:pStyle w:val="a6"/>
        <w:spacing w:line="276" w:lineRule="auto"/>
        <w:rPr>
          <w:rFonts w:cs="B Nazanin"/>
          <w:rtl/>
        </w:rPr>
      </w:pPr>
      <w:r w:rsidRPr="00264776">
        <w:rPr>
          <w:rFonts w:cs="B Nazanin" w:hint="cs"/>
        </w:rPr>
        <w:sym w:font="Wingdings" w:char="F0A8"/>
      </w:r>
      <w:r w:rsidRPr="00264776">
        <w:rPr>
          <w:rFonts w:cs="B Nazanin" w:hint="cs"/>
          <w:rtl/>
        </w:rPr>
        <w:t xml:space="preserve"> بهره‌برداري از اين پايان‌نامه/ رساله براي همگان بلامانع است.</w:t>
      </w:r>
    </w:p>
    <w:p w14:paraId="383D179E" w14:textId="77777777" w:rsidR="00406BFA" w:rsidRPr="00264776" w:rsidRDefault="00406BFA" w:rsidP="00705387">
      <w:pPr>
        <w:pStyle w:val="a6"/>
        <w:spacing w:line="276" w:lineRule="auto"/>
        <w:rPr>
          <w:rFonts w:cs="B Nazanin"/>
          <w:rtl/>
        </w:rPr>
      </w:pPr>
      <w:r w:rsidRPr="00264776">
        <w:rPr>
          <w:rFonts w:cs="B Nazanin" w:hint="cs"/>
        </w:rPr>
        <w:sym w:font="Wingdings" w:char="F0A8"/>
      </w:r>
      <w:r w:rsidRPr="00264776">
        <w:rPr>
          <w:rFonts w:cs="B Nazanin" w:hint="cs"/>
          <w:rtl/>
        </w:rPr>
        <w:t xml:space="preserve"> بهره‌برداري از اين پايان‌نامه/ رساله با اخذ مجوز از استاد راهنما، بلامانع است.</w:t>
      </w:r>
    </w:p>
    <w:p w14:paraId="1ABFCA7D" w14:textId="77777777" w:rsidR="00406BFA" w:rsidRPr="00264776" w:rsidRDefault="00406BFA" w:rsidP="00705387">
      <w:pPr>
        <w:pStyle w:val="a6"/>
        <w:spacing w:line="276" w:lineRule="auto"/>
        <w:rPr>
          <w:rFonts w:cs="B Nazanin"/>
          <w:rtl/>
        </w:rPr>
      </w:pPr>
      <w:r w:rsidRPr="00264776">
        <w:rPr>
          <w:rFonts w:cs="B Nazanin" w:hint="cs"/>
        </w:rPr>
        <w:sym w:font="Wingdings" w:char="F0A8"/>
      </w:r>
      <w:r w:rsidRPr="00264776">
        <w:rPr>
          <w:rFonts w:cs="B Nazanin" w:hint="cs"/>
          <w:rtl/>
        </w:rPr>
        <w:t xml:space="preserve"> بهره‌برداري از اين پايان‌نامه/ رساله تا تاريخ .................................... ممنوع است.</w:t>
      </w:r>
    </w:p>
    <w:p w14:paraId="4AC7D8D4" w14:textId="77777777" w:rsidR="00406BFA" w:rsidRPr="00264776" w:rsidRDefault="00406BFA" w:rsidP="00406BFA">
      <w:pPr>
        <w:pStyle w:val="a6"/>
        <w:rPr>
          <w:rFonts w:cs="B Nazanin"/>
          <w:rtl/>
        </w:rPr>
      </w:pPr>
    </w:p>
    <w:p w14:paraId="6FD6186D" w14:textId="77777777" w:rsidR="00406BFA" w:rsidRPr="00264776" w:rsidRDefault="00406BFA" w:rsidP="00406BFA">
      <w:pPr>
        <w:pStyle w:val="a6"/>
        <w:rPr>
          <w:rFonts w:cs="B Nazanin"/>
          <w:rtl/>
        </w:rPr>
      </w:pPr>
    </w:p>
    <w:p w14:paraId="0373FE85" w14:textId="77777777" w:rsidR="00406BFA" w:rsidRPr="00264776" w:rsidRDefault="00406BFA" w:rsidP="00406BFA">
      <w:pPr>
        <w:pStyle w:val="a6"/>
        <w:rPr>
          <w:rFonts w:cs="B Nazanin"/>
          <w:rtl/>
        </w:rPr>
      </w:pPr>
    </w:p>
    <w:p w14:paraId="13F7DD9B" w14:textId="77777777" w:rsidR="00406BFA" w:rsidRPr="00264776" w:rsidRDefault="00406BFA" w:rsidP="00406BFA">
      <w:pPr>
        <w:pStyle w:val="a6"/>
        <w:tabs>
          <w:tab w:val="right" w:pos="5340"/>
        </w:tabs>
        <w:rPr>
          <w:rFonts w:cs="B Nazanin"/>
          <w:rtl/>
        </w:rPr>
      </w:pPr>
      <w:r w:rsidRPr="00264776">
        <w:rPr>
          <w:rFonts w:cs="B Nazanin" w:hint="cs"/>
          <w:rtl/>
        </w:rPr>
        <w:tab/>
        <w:t>نام استاد يا اساتيد راهنما:</w:t>
      </w:r>
    </w:p>
    <w:p w14:paraId="26FD3A02" w14:textId="77777777" w:rsidR="00406BFA" w:rsidRPr="00264776" w:rsidRDefault="00406BFA" w:rsidP="00406BFA">
      <w:pPr>
        <w:rPr>
          <w:rFonts w:cs="B Nazanin"/>
          <w:rtl/>
        </w:rPr>
      </w:pPr>
    </w:p>
    <w:p w14:paraId="5BA72921" w14:textId="77777777" w:rsidR="00406BFA" w:rsidRPr="00264776" w:rsidRDefault="00406BFA" w:rsidP="00406BFA">
      <w:pPr>
        <w:pStyle w:val="a6"/>
        <w:tabs>
          <w:tab w:val="right" w:pos="5340"/>
        </w:tabs>
        <w:rPr>
          <w:rFonts w:cs="B Nazanin"/>
          <w:rtl/>
        </w:rPr>
      </w:pPr>
      <w:r w:rsidRPr="00264776">
        <w:rPr>
          <w:rFonts w:cs="B Nazanin" w:hint="cs"/>
          <w:rtl/>
        </w:rPr>
        <w:tab/>
        <w:t>تاريخ:</w:t>
      </w:r>
    </w:p>
    <w:p w14:paraId="36E1BEFD" w14:textId="77777777" w:rsidR="00406BFA" w:rsidRPr="00264776" w:rsidRDefault="00406BFA" w:rsidP="00406BFA">
      <w:pPr>
        <w:rPr>
          <w:rFonts w:cs="B Nazanin"/>
          <w:rtl/>
        </w:rPr>
      </w:pPr>
    </w:p>
    <w:p w14:paraId="0D68CE40" w14:textId="77777777" w:rsidR="00406BFA" w:rsidRPr="00264776" w:rsidRDefault="00406BFA" w:rsidP="00406BFA">
      <w:pPr>
        <w:pStyle w:val="a6"/>
        <w:tabs>
          <w:tab w:val="right" w:pos="5340"/>
        </w:tabs>
        <w:rPr>
          <w:rFonts w:cs="B Nazanin"/>
          <w:rtl/>
        </w:rPr>
      </w:pPr>
      <w:r w:rsidRPr="00264776">
        <w:rPr>
          <w:rFonts w:cs="B Nazanin" w:hint="cs"/>
          <w:rtl/>
        </w:rPr>
        <w:tab/>
        <w:t>امضا:</w:t>
      </w:r>
    </w:p>
    <w:p w14:paraId="570FBF33" w14:textId="4582A52E" w:rsidR="00803FB7" w:rsidRDefault="00803FB7" w:rsidP="00803FB7">
      <w:pPr>
        <w:tabs>
          <w:tab w:val="left" w:pos="3696"/>
        </w:tabs>
        <w:bidi/>
        <w:rPr>
          <w:rFonts w:cs="B Nazanin"/>
          <w:sz w:val="28"/>
          <w:szCs w:val="28"/>
          <w:rtl/>
          <w:lang w:bidi="fa-IR"/>
        </w:rPr>
      </w:pPr>
    </w:p>
    <w:p w14:paraId="4007AD9A" w14:textId="019BC943" w:rsidR="00803FB7" w:rsidRDefault="00803FB7" w:rsidP="00803FB7">
      <w:pPr>
        <w:tabs>
          <w:tab w:val="left" w:pos="3696"/>
        </w:tabs>
        <w:bidi/>
        <w:rPr>
          <w:rFonts w:cs="B Nazanin"/>
          <w:sz w:val="28"/>
          <w:szCs w:val="28"/>
          <w:rtl/>
          <w:lang w:bidi="fa-IR"/>
        </w:rPr>
      </w:pPr>
    </w:p>
    <w:p w14:paraId="2570830F" w14:textId="4153A9FB" w:rsidR="00803FB7" w:rsidRDefault="00803FB7" w:rsidP="00803FB7">
      <w:pPr>
        <w:tabs>
          <w:tab w:val="left" w:pos="3696"/>
        </w:tabs>
        <w:bidi/>
        <w:rPr>
          <w:rFonts w:cs="B Nazanin"/>
          <w:sz w:val="28"/>
          <w:szCs w:val="28"/>
          <w:rtl/>
          <w:lang w:bidi="fa-IR"/>
        </w:rPr>
      </w:pPr>
    </w:p>
    <w:p w14:paraId="41ACD9B3" w14:textId="1F2887DD" w:rsidR="00F01020" w:rsidRDefault="00F01020" w:rsidP="00F01020">
      <w:pPr>
        <w:tabs>
          <w:tab w:val="left" w:pos="3696"/>
        </w:tabs>
        <w:bidi/>
        <w:rPr>
          <w:rFonts w:cs="B Nazanin"/>
          <w:sz w:val="28"/>
          <w:szCs w:val="28"/>
          <w:rtl/>
          <w:lang w:bidi="fa-IR"/>
        </w:rPr>
      </w:pPr>
    </w:p>
    <w:p w14:paraId="70F0E8F9" w14:textId="6526816E" w:rsidR="00F01020" w:rsidRDefault="00F01020" w:rsidP="00F01020">
      <w:pPr>
        <w:tabs>
          <w:tab w:val="left" w:pos="3696"/>
        </w:tabs>
        <w:bidi/>
        <w:rPr>
          <w:rFonts w:cs="B Nazanin"/>
          <w:sz w:val="28"/>
          <w:szCs w:val="28"/>
          <w:rtl/>
          <w:lang w:bidi="fa-IR"/>
        </w:rPr>
      </w:pPr>
    </w:p>
    <w:p w14:paraId="1140453C" w14:textId="69ACD454" w:rsidR="00F01020" w:rsidRDefault="00F01020" w:rsidP="00F01020">
      <w:pPr>
        <w:tabs>
          <w:tab w:val="left" w:pos="3696"/>
        </w:tabs>
        <w:bidi/>
        <w:rPr>
          <w:rFonts w:cs="B Nazanin"/>
          <w:sz w:val="28"/>
          <w:szCs w:val="28"/>
          <w:rtl/>
          <w:lang w:bidi="fa-IR"/>
        </w:rPr>
      </w:pPr>
    </w:p>
    <w:p w14:paraId="265A89F0" w14:textId="7A6A737B" w:rsidR="00F01020" w:rsidRDefault="00F01020" w:rsidP="00F01020">
      <w:pPr>
        <w:tabs>
          <w:tab w:val="left" w:pos="3696"/>
        </w:tabs>
        <w:bidi/>
        <w:rPr>
          <w:rFonts w:cs="B Nazanin"/>
          <w:sz w:val="28"/>
          <w:szCs w:val="28"/>
          <w:rtl/>
          <w:lang w:bidi="fa-IR"/>
        </w:rPr>
      </w:pPr>
    </w:p>
    <w:p w14:paraId="60DD37D5" w14:textId="21B3D3DA" w:rsidR="00F01020" w:rsidRDefault="00F01020" w:rsidP="00F01020">
      <w:pPr>
        <w:tabs>
          <w:tab w:val="left" w:pos="3696"/>
        </w:tabs>
        <w:bidi/>
        <w:rPr>
          <w:rFonts w:cs="B Nazanin"/>
          <w:sz w:val="28"/>
          <w:szCs w:val="28"/>
          <w:rtl/>
          <w:lang w:bidi="fa-IR"/>
        </w:rPr>
      </w:pPr>
    </w:p>
    <w:p w14:paraId="0AD31423" w14:textId="77777777" w:rsidR="00F01020" w:rsidRDefault="00F01020" w:rsidP="00F01020">
      <w:pPr>
        <w:tabs>
          <w:tab w:val="left" w:pos="3696"/>
        </w:tabs>
        <w:bidi/>
        <w:rPr>
          <w:rFonts w:cs="B Nazanin"/>
          <w:sz w:val="28"/>
          <w:szCs w:val="28"/>
          <w:rtl/>
          <w:lang w:bidi="fa-IR"/>
        </w:rPr>
      </w:pPr>
    </w:p>
    <w:p w14:paraId="44BD071D" w14:textId="77777777" w:rsidR="00406BFA" w:rsidRPr="00264776" w:rsidRDefault="00406BFA" w:rsidP="00406BFA">
      <w:pPr>
        <w:pStyle w:val="Title2"/>
        <w:rPr>
          <w:rFonts w:cs="B Nazanin"/>
          <w:b w:val="0"/>
          <w:bCs w:val="0"/>
          <w:szCs w:val="28"/>
          <w:rtl/>
        </w:rPr>
      </w:pPr>
      <w:r w:rsidRPr="00264776">
        <w:rPr>
          <w:rFonts w:cs="B Nazanin" w:hint="cs"/>
          <w:b w:val="0"/>
          <w:bCs w:val="0"/>
          <w:szCs w:val="28"/>
          <w:rtl/>
        </w:rPr>
        <w:t>تقدیم به خانواده‌های عزیزمان</w:t>
      </w:r>
    </w:p>
    <w:p w14:paraId="5D107E51" w14:textId="5CCAD0E6" w:rsidR="00803FB7" w:rsidRDefault="00803FB7" w:rsidP="00803FB7">
      <w:pPr>
        <w:tabs>
          <w:tab w:val="left" w:pos="3696"/>
        </w:tabs>
        <w:bidi/>
        <w:rPr>
          <w:rFonts w:cs="B Nazanin"/>
          <w:sz w:val="28"/>
          <w:szCs w:val="28"/>
          <w:rtl/>
          <w:lang w:bidi="fa-IR"/>
        </w:rPr>
      </w:pPr>
    </w:p>
    <w:p w14:paraId="6BBD01D6" w14:textId="4CFC595D" w:rsidR="00803FB7" w:rsidRDefault="00803FB7" w:rsidP="00803FB7">
      <w:pPr>
        <w:tabs>
          <w:tab w:val="left" w:pos="3696"/>
        </w:tabs>
        <w:bidi/>
        <w:rPr>
          <w:rFonts w:cs="B Nazanin"/>
          <w:sz w:val="28"/>
          <w:szCs w:val="28"/>
          <w:rtl/>
          <w:lang w:bidi="fa-IR"/>
        </w:rPr>
      </w:pPr>
    </w:p>
    <w:p w14:paraId="5C068E60" w14:textId="0290CDC6" w:rsidR="000A010F" w:rsidRDefault="000A010F" w:rsidP="000A010F">
      <w:pPr>
        <w:tabs>
          <w:tab w:val="left" w:pos="3696"/>
        </w:tabs>
        <w:bidi/>
        <w:rPr>
          <w:rFonts w:cs="B Nazanin"/>
          <w:color w:val="FF0000"/>
          <w:sz w:val="28"/>
          <w:szCs w:val="28"/>
          <w:rtl/>
          <w:lang w:bidi="fa-IR"/>
        </w:rPr>
      </w:pPr>
    </w:p>
    <w:p w14:paraId="0832D0B1" w14:textId="207CCCC7" w:rsidR="000A010F" w:rsidRDefault="000A010F" w:rsidP="000A010F">
      <w:pPr>
        <w:tabs>
          <w:tab w:val="left" w:pos="3696"/>
        </w:tabs>
        <w:bidi/>
        <w:rPr>
          <w:rFonts w:cs="B Nazanin"/>
          <w:color w:val="FF0000"/>
          <w:sz w:val="28"/>
          <w:szCs w:val="28"/>
          <w:rtl/>
          <w:lang w:bidi="fa-IR"/>
        </w:rPr>
      </w:pPr>
    </w:p>
    <w:p w14:paraId="55F9AE18" w14:textId="6698C1E2" w:rsidR="000A010F" w:rsidRDefault="000A010F" w:rsidP="000A010F">
      <w:pPr>
        <w:tabs>
          <w:tab w:val="left" w:pos="3696"/>
        </w:tabs>
        <w:bidi/>
        <w:rPr>
          <w:rFonts w:cs="B Nazanin"/>
          <w:color w:val="FF0000"/>
          <w:sz w:val="28"/>
          <w:szCs w:val="28"/>
          <w:rtl/>
          <w:lang w:bidi="fa-IR"/>
        </w:rPr>
      </w:pPr>
    </w:p>
    <w:p w14:paraId="6E1D919F" w14:textId="5EB83032" w:rsidR="000A010F" w:rsidRDefault="000A010F" w:rsidP="000A010F">
      <w:pPr>
        <w:tabs>
          <w:tab w:val="left" w:pos="3696"/>
        </w:tabs>
        <w:bidi/>
        <w:rPr>
          <w:rFonts w:cs="B Nazanin"/>
          <w:color w:val="FF0000"/>
          <w:sz w:val="28"/>
          <w:szCs w:val="28"/>
          <w:rtl/>
          <w:lang w:bidi="fa-IR"/>
        </w:rPr>
      </w:pPr>
    </w:p>
    <w:p w14:paraId="5B1DD1D1" w14:textId="22072F18" w:rsidR="00F01020" w:rsidRDefault="00F01020" w:rsidP="00F01020">
      <w:pPr>
        <w:tabs>
          <w:tab w:val="left" w:pos="3696"/>
        </w:tabs>
        <w:bidi/>
        <w:rPr>
          <w:rFonts w:cs="B Nazanin"/>
          <w:color w:val="FF0000"/>
          <w:sz w:val="28"/>
          <w:szCs w:val="28"/>
          <w:rtl/>
          <w:lang w:bidi="fa-IR"/>
        </w:rPr>
      </w:pPr>
    </w:p>
    <w:p w14:paraId="08A68257" w14:textId="76E2F62E" w:rsidR="00F01020" w:rsidRDefault="00F01020" w:rsidP="00F01020">
      <w:pPr>
        <w:tabs>
          <w:tab w:val="left" w:pos="3696"/>
        </w:tabs>
        <w:bidi/>
        <w:rPr>
          <w:rFonts w:cs="B Nazanin"/>
          <w:color w:val="FF0000"/>
          <w:sz w:val="28"/>
          <w:szCs w:val="28"/>
          <w:rtl/>
          <w:lang w:bidi="fa-IR"/>
        </w:rPr>
      </w:pPr>
    </w:p>
    <w:p w14:paraId="7C0B33D9" w14:textId="54D116D3" w:rsidR="00F01020" w:rsidRDefault="00F01020" w:rsidP="00F01020">
      <w:pPr>
        <w:tabs>
          <w:tab w:val="left" w:pos="3696"/>
        </w:tabs>
        <w:bidi/>
        <w:rPr>
          <w:rFonts w:cs="B Nazanin"/>
          <w:color w:val="FF0000"/>
          <w:sz w:val="28"/>
          <w:szCs w:val="28"/>
          <w:rtl/>
          <w:lang w:bidi="fa-IR"/>
        </w:rPr>
      </w:pPr>
    </w:p>
    <w:p w14:paraId="74657464" w14:textId="732F1510" w:rsidR="00F01020" w:rsidRDefault="00F01020" w:rsidP="00F01020">
      <w:pPr>
        <w:tabs>
          <w:tab w:val="left" w:pos="3696"/>
        </w:tabs>
        <w:bidi/>
        <w:rPr>
          <w:rFonts w:cs="B Nazanin"/>
          <w:color w:val="FF0000"/>
          <w:sz w:val="28"/>
          <w:szCs w:val="28"/>
          <w:rtl/>
          <w:lang w:bidi="fa-IR"/>
        </w:rPr>
      </w:pPr>
    </w:p>
    <w:p w14:paraId="70480703" w14:textId="1641F634" w:rsidR="00F01020" w:rsidRDefault="00F01020" w:rsidP="00F01020">
      <w:pPr>
        <w:tabs>
          <w:tab w:val="left" w:pos="3696"/>
        </w:tabs>
        <w:bidi/>
        <w:rPr>
          <w:rFonts w:cs="B Nazanin"/>
          <w:color w:val="FF0000"/>
          <w:sz w:val="28"/>
          <w:szCs w:val="28"/>
          <w:rtl/>
          <w:lang w:bidi="fa-IR"/>
        </w:rPr>
      </w:pPr>
    </w:p>
    <w:p w14:paraId="7B8EE2F5" w14:textId="33A5C871" w:rsidR="00F01020" w:rsidRDefault="00F01020" w:rsidP="00F01020">
      <w:pPr>
        <w:tabs>
          <w:tab w:val="left" w:pos="3696"/>
        </w:tabs>
        <w:bidi/>
        <w:rPr>
          <w:rFonts w:cs="B Nazanin"/>
          <w:color w:val="FF0000"/>
          <w:sz w:val="28"/>
          <w:szCs w:val="28"/>
          <w:rtl/>
          <w:lang w:bidi="fa-IR"/>
        </w:rPr>
      </w:pPr>
    </w:p>
    <w:p w14:paraId="7A075F34" w14:textId="07DC4B06" w:rsidR="00F01020" w:rsidRDefault="00F01020" w:rsidP="00F01020">
      <w:pPr>
        <w:tabs>
          <w:tab w:val="left" w:pos="3696"/>
        </w:tabs>
        <w:bidi/>
        <w:rPr>
          <w:rFonts w:cs="B Nazanin"/>
          <w:color w:val="FF0000"/>
          <w:sz w:val="28"/>
          <w:szCs w:val="28"/>
          <w:rtl/>
          <w:lang w:bidi="fa-IR"/>
        </w:rPr>
      </w:pPr>
    </w:p>
    <w:p w14:paraId="2936E5D8" w14:textId="3A1C5FF1" w:rsidR="00F01020" w:rsidRDefault="00F01020" w:rsidP="00F01020">
      <w:pPr>
        <w:tabs>
          <w:tab w:val="left" w:pos="3696"/>
        </w:tabs>
        <w:bidi/>
        <w:rPr>
          <w:rFonts w:cs="B Nazanin"/>
          <w:color w:val="FF0000"/>
          <w:sz w:val="28"/>
          <w:szCs w:val="28"/>
          <w:rtl/>
          <w:lang w:bidi="fa-IR"/>
        </w:rPr>
      </w:pPr>
    </w:p>
    <w:p w14:paraId="6D997D89" w14:textId="3471DA92" w:rsidR="00F01020" w:rsidRDefault="00F01020" w:rsidP="00F01020">
      <w:pPr>
        <w:tabs>
          <w:tab w:val="left" w:pos="3696"/>
        </w:tabs>
        <w:bidi/>
        <w:rPr>
          <w:rFonts w:cs="B Nazanin"/>
          <w:color w:val="FF0000"/>
          <w:sz w:val="28"/>
          <w:szCs w:val="28"/>
          <w:rtl/>
          <w:lang w:bidi="fa-IR"/>
        </w:rPr>
      </w:pPr>
    </w:p>
    <w:p w14:paraId="0EDAD8CD" w14:textId="7CBBE811" w:rsidR="00F01020" w:rsidRDefault="00F01020" w:rsidP="00F01020">
      <w:pPr>
        <w:tabs>
          <w:tab w:val="left" w:pos="3696"/>
        </w:tabs>
        <w:bidi/>
        <w:rPr>
          <w:rFonts w:cs="B Nazanin"/>
          <w:color w:val="FF0000"/>
          <w:sz w:val="28"/>
          <w:szCs w:val="28"/>
          <w:rtl/>
          <w:lang w:bidi="fa-IR"/>
        </w:rPr>
      </w:pPr>
    </w:p>
    <w:p w14:paraId="4FC2CBD6" w14:textId="7F12ADBA" w:rsidR="00F01020" w:rsidRDefault="00F01020" w:rsidP="00F01020">
      <w:pPr>
        <w:tabs>
          <w:tab w:val="left" w:pos="3696"/>
        </w:tabs>
        <w:bidi/>
        <w:rPr>
          <w:rFonts w:cs="B Nazanin"/>
          <w:color w:val="FF0000"/>
          <w:sz w:val="28"/>
          <w:szCs w:val="28"/>
          <w:rtl/>
          <w:lang w:bidi="fa-IR"/>
        </w:rPr>
      </w:pPr>
    </w:p>
    <w:p w14:paraId="0A9FA25F" w14:textId="2924DC46" w:rsidR="00F01020" w:rsidRDefault="00F01020" w:rsidP="00F01020">
      <w:pPr>
        <w:tabs>
          <w:tab w:val="left" w:pos="3696"/>
        </w:tabs>
        <w:bidi/>
        <w:rPr>
          <w:rFonts w:cs="B Nazanin"/>
          <w:color w:val="FF0000"/>
          <w:sz w:val="28"/>
          <w:szCs w:val="28"/>
          <w:rtl/>
          <w:lang w:bidi="fa-IR"/>
        </w:rPr>
      </w:pPr>
    </w:p>
    <w:p w14:paraId="06232108" w14:textId="45D055D6" w:rsidR="00F01020" w:rsidRDefault="00F01020" w:rsidP="00F01020">
      <w:pPr>
        <w:tabs>
          <w:tab w:val="left" w:pos="3696"/>
        </w:tabs>
        <w:bidi/>
        <w:rPr>
          <w:rFonts w:cs="B Nazanin"/>
          <w:color w:val="FF0000"/>
          <w:sz w:val="28"/>
          <w:szCs w:val="28"/>
          <w:lang w:bidi="fa-IR"/>
        </w:rPr>
      </w:pPr>
    </w:p>
    <w:p w14:paraId="6479C995" w14:textId="77777777" w:rsidR="0063301D" w:rsidRDefault="0063301D" w:rsidP="0063301D">
      <w:pPr>
        <w:tabs>
          <w:tab w:val="left" w:pos="3696"/>
        </w:tabs>
        <w:bidi/>
        <w:rPr>
          <w:rFonts w:cs="B Nazanin"/>
          <w:color w:val="FF0000"/>
          <w:sz w:val="28"/>
          <w:szCs w:val="28"/>
          <w:rtl/>
          <w:lang w:bidi="fa-IR"/>
        </w:rPr>
      </w:pPr>
    </w:p>
    <w:p w14:paraId="6636E057" w14:textId="6C2F3C4E" w:rsidR="000A010F" w:rsidRPr="000A010F" w:rsidRDefault="000A010F" w:rsidP="000A010F">
      <w:pPr>
        <w:tabs>
          <w:tab w:val="left" w:pos="3696"/>
        </w:tabs>
        <w:bidi/>
        <w:rPr>
          <w:rFonts w:cs="B Nazanin"/>
          <w:b/>
          <w:bCs/>
          <w:sz w:val="36"/>
          <w:szCs w:val="36"/>
          <w:rtl/>
          <w:lang w:bidi="fa-IR"/>
        </w:rPr>
      </w:pPr>
      <w:r w:rsidRPr="000A010F">
        <w:rPr>
          <w:rFonts w:cs="B Nazanin" w:hint="cs"/>
          <w:b/>
          <w:bCs/>
          <w:sz w:val="36"/>
          <w:szCs w:val="36"/>
          <w:rtl/>
          <w:lang w:bidi="fa-IR"/>
        </w:rPr>
        <w:t>تشکر و تقدیر</w:t>
      </w:r>
    </w:p>
    <w:p w14:paraId="3E6B6003" w14:textId="45908028" w:rsidR="00406BFA" w:rsidRPr="00264776" w:rsidRDefault="00406BFA" w:rsidP="00705387">
      <w:pPr>
        <w:tabs>
          <w:tab w:val="left" w:pos="3696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 w:rsidRPr="00264776">
        <w:rPr>
          <w:rFonts w:cs="B Nazanin" w:hint="cs"/>
          <w:sz w:val="28"/>
          <w:szCs w:val="28"/>
          <w:rtl/>
          <w:lang w:bidi="fa-IR"/>
        </w:rPr>
        <w:t>در پایان این پروژه از استاد فرزانه</w:t>
      </w:r>
      <w:r w:rsidR="00F01020">
        <w:rPr>
          <w:rFonts w:cs="B Nazanin" w:hint="cs"/>
          <w:sz w:val="28"/>
          <w:szCs w:val="28"/>
          <w:rtl/>
          <w:lang w:bidi="fa-IR"/>
        </w:rPr>
        <w:t xml:space="preserve"> وگرانقدر</w:t>
      </w:r>
      <w:r w:rsidRPr="00264776">
        <w:rPr>
          <w:rFonts w:cs="B Nazanin" w:hint="cs"/>
          <w:sz w:val="28"/>
          <w:szCs w:val="28"/>
          <w:rtl/>
          <w:lang w:bidi="fa-IR"/>
        </w:rPr>
        <w:t>، جناب آقای دکتر محمد فرخی نهایت تشکر را داریم که با راهنمایی</w:t>
      </w:r>
      <w:r>
        <w:rPr>
          <w:rFonts w:cs="B Nazanin" w:hint="eastAsia"/>
          <w:sz w:val="28"/>
          <w:szCs w:val="28"/>
          <w:lang w:bidi="fa-IR"/>
        </w:rPr>
        <w:t>‌</w:t>
      </w:r>
      <w:r w:rsidRPr="00264776">
        <w:rPr>
          <w:rFonts w:cs="B Nazanin" w:hint="cs"/>
          <w:sz w:val="28"/>
          <w:szCs w:val="28"/>
          <w:rtl/>
          <w:lang w:bidi="fa-IR"/>
        </w:rPr>
        <w:t>های ارزشمند</w:t>
      </w:r>
      <w:r>
        <w:rPr>
          <w:rFonts w:cs="B Nazanin"/>
          <w:sz w:val="28"/>
          <w:szCs w:val="28"/>
          <w:lang w:bidi="fa-IR"/>
        </w:rPr>
        <w:t xml:space="preserve"> </w:t>
      </w:r>
      <w:r w:rsidRPr="00264776">
        <w:rPr>
          <w:rFonts w:cs="B Nazanin" w:hint="cs"/>
          <w:sz w:val="28"/>
          <w:szCs w:val="28"/>
          <w:rtl/>
          <w:lang w:bidi="fa-IR"/>
        </w:rPr>
        <w:t>خود ما را در راستای انجام پروژه همراهی فرمودند.</w:t>
      </w:r>
    </w:p>
    <w:p w14:paraId="2A652103" w14:textId="04B02D16" w:rsidR="000A010F" w:rsidRDefault="000A010F" w:rsidP="000A010F">
      <w:pPr>
        <w:tabs>
          <w:tab w:val="left" w:pos="3696"/>
        </w:tabs>
        <w:bidi/>
        <w:rPr>
          <w:rFonts w:cs="B Nazanin"/>
          <w:sz w:val="28"/>
          <w:szCs w:val="28"/>
          <w:rtl/>
          <w:lang w:bidi="fa-IR"/>
        </w:rPr>
      </w:pPr>
    </w:p>
    <w:p w14:paraId="75BE52EC" w14:textId="21800ED6" w:rsidR="000A010F" w:rsidRDefault="000A010F" w:rsidP="000A010F">
      <w:pPr>
        <w:tabs>
          <w:tab w:val="left" w:pos="3696"/>
        </w:tabs>
        <w:bidi/>
        <w:rPr>
          <w:rFonts w:cs="B Nazanin"/>
          <w:sz w:val="28"/>
          <w:szCs w:val="28"/>
          <w:rtl/>
          <w:lang w:bidi="fa-IR"/>
        </w:rPr>
      </w:pPr>
    </w:p>
    <w:p w14:paraId="62F23D74" w14:textId="022C6BCD" w:rsidR="00077FD7" w:rsidRPr="00077FD7" w:rsidRDefault="00077FD7" w:rsidP="00077FD7">
      <w:pPr>
        <w:bidi/>
        <w:rPr>
          <w:rFonts w:cs="B Nazanin"/>
          <w:sz w:val="28"/>
          <w:szCs w:val="28"/>
          <w:rtl/>
          <w:lang w:bidi="fa-IR"/>
        </w:rPr>
      </w:pPr>
    </w:p>
    <w:p w14:paraId="7D305715" w14:textId="4289C900" w:rsidR="00077FD7" w:rsidRPr="00077FD7" w:rsidRDefault="00077FD7" w:rsidP="00077FD7">
      <w:pPr>
        <w:bidi/>
        <w:rPr>
          <w:rFonts w:cs="B Nazanin"/>
          <w:sz w:val="28"/>
          <w:szCs w:val="28"/>
          <w:rtl/>
          <w:lang w:bidi="fa-IR"/>
        </w:rPr>
      </w:pPr>
    </w:p>
    <w:p w14:paraId="3AF0E608" w14:textId="46B5A35D" w:rsidR="00077FD7" w:rsidRPr="00077FD7" w:rsidRDefault="00077FD7" w:rsidP="00077FD7">
      <w:pPr>
        <w:bidi/>
        <w:rPr>
          <w:rFonts w:cs="B Nazanin"/>
          <w:sz w:val="28"/>
          <w:szCs w:val="28"/>
          <w:rtl/>
          <w:lang w:bidi="fa-IR"/>
        </w:rPr>
      </w:pPr>
    </w:p>
    <w:p w14:paraId="4148F430" w14:textId="26CCA144" w:rsidR="00077FD7" w:rsidRPr="00077FD7" w:rsidRDefault="00077FD7" w:rsidP="00077FD7">
      <w:pPr>
        <w:bidi/>
        <w:rPr>
          <w:rFonts w:cs="B Nazanin"/>
          <w:sz w:val="28"/>
          <w:szCs w:val="28"/>
          <w:rtl/>
          <w:lang w:bidi="fa-IR"/>
        </w:rPr>
      </w:pPr>
    </w:p>
    <w:p w14:paraId="135380A7" w14:textId="057B3D12" w:rsidR="00077FD7" w:rsidRPr="00077FD7" w:rsidRDefault="00077FD7" w:rsidP="00077FD7">
      <w:pPr>
        <w:bidi/>
        <w:rPr>
          <w:rFonts w:cs="B Nazanin"/>
          <w:sz w:val="28"/>
          <w:szCs w:val="28"/>
          <w:rtl/>
          <w:lang w:bidi="fa-IR"/>
        </w:rPr>
      </w:pPr>
    </w:p>
    <w:p w14:paraId="63E28A11" w14:textId="04D7A6AA" w:rsidR="00077FD7" w:rsidRDefault="00077FD7" w:rsidP="00077FD7">
      <w:pPr>
        <w:bidi/>
        <w:rPr>
          <w:rFonts w:cs="B Nazanin"/>
          <w:b/>
          <w:bCs/>
          <w:sz w:val="28"/>
          <w:szCs w:val="28"/>
          <w:rtl/>
          <w:lang w:bidi="fa-IR"/>
        </w:rPr>
      </w:pPr>
    </w:p>
    <w:p w14:paraId="60217E3B" w14:textId="7FF4794B" w:rsidR="00077FD7" w:rsidRDefault="00077FD7" w:rsidP="00077FD7">
      <w:pPr>
        <w:bidi/>
        <w:rPr>
          <w:rFonts w:cs="B Nazanin"/>
          <w:sz w:val="28"/>
          <w:szCs w:val="28"/>
          <w:rtl/>
          <w:lang w:bidi="fa-IR"/>
        </w:rPr>
      </w:pPr>
    </w:p>
    <w:p w14:paraId="60DE269C" w14:textId="457C0BF5" w:rsidR="00077FD7" w:rsidRDefault="00077FD7" w:rsidP="00077FD7">
      <w:pPr>
        <w:bidi/>
        <w:rPr>
          <w:rFonts w:cs="B Nazanin"/>
          <w:sz w:val="28"/>
          <w:szCs w:val="28"/>
          <w:rtl/>
          <w:lang w:bidi="fa-IR"/>
        </w:rPr>
      </w:pPr>
    </w:p>
    <w:p w14:paraId="42E39550" w14:textId="2FE3F9B3" w:rsidR="00077FD7" w:rsidRDefault="00077FD7" w:rsidP="00077FD7">
      <w:pPr>
        <w:bidi/>
        <w:rPr>
          <w:rFonts w:cs="B Nazanin"/>
          <w:sz w:val="28"/>
          <w:szCs w:val="28"/>
          <w:rtl/>
          <w:lang w:bidi="fa-IR"/>
        </w:rPr>
      </w:pPr>
    </w:p>
    <w:p w14:paraId="57EF277C" w14:textId="3D5BC8DD" w:rsidR="00077FD7" w:rsidRDefault="00077FD7" w:rsidP="00077FD7">
      <w:pPr>
        <w:bidi/>
        <w:rPr>
          <w:rFonts w:cs="B Nazanin"/>
          <w:sz w:val="28"/>
          <w:szCs w:val="28"/>
          <w:lang w:bidi="fa-IR"/>
        </w:rPr>
      </w:pPr>
    </w:p>
    <w:p w14:paraId="053596D6" w14:textId="73E84D55" w:rsidR="00F47D5C" w:rsidRDefault="00F47D5C" w:rsidP="00F47D5C">
      <w:pPr>
        <w:bidi/>
        <w:rPr>
          <w:rFonts w:cs="B Nazanin"/>
          <w:sz w:val="28"/>
          <w:szCs w:val="28"/>
          <w:lang w:bidi="fa-IR"/>
        </w:rPr>
      </w:pPr>
    </w:p>
    <w:p w14:paraId="31EB9B8F" w14:textId="3C05BDEC" w:rsidR="00F47D5C" w:rsidRDefault="00F47D5C" w:rsidP="00F47D5C">
      <w:pPr>
        <w:bidi/>
        <w:rPr>
          <w:rFonts w:cs="B Nazanin"/>
          <w:sz w:val="28"/>
          <w:szCs w:val="28"/>
          <w:rtl/>
          <w:lang w:bidi="fa-IR"/>
        </w:rPr>
      </w:pPr>
    </w:p>
    <w:p w14:paraId="4353E61E" w14:textId="04AFEF82" w:rsidR="00705387" w:rsidRDefault="00705387" w:rsidP="00705387">
      <w:pPr>
        <w:bidi/>
        <w:rPr>
          <w:rFonts w:cs="B Nazanin"/>
          <w:sz w:val="28"/>
          <w:szCs w:val="28"/>
          <w:rtl/>
          <w:lang w:bidi="fa-IR"/>
        </w:rPr>
      </w:pPr>
    </w:p>
    <w:p w14:paraId="6C840333" w14:textId="1F7BA57A" w:rsidR="00705387" w:rsidRDefault="00705387" w:rsidP="00705387">
      <w:pPr>
        <w:bidi/>
        <w:rPr>
          <w:rFonts w:cs="B Nazanin"/>
          <w:sz w:val="28"/>
          <w:szCs w:val="28"/>
          <w:rtl/>
          <w:lang w:bidi="fa-IR"/>
        </w:rPr>
      </w:pPr>
    </w:p>
    <w:p w14:paraId="65880D2A" w14:textId="2F6DE7EA" w:rsidR="00705387" w:rsidRDefault="00705387" w:rsidP="00705387">
      <w:pPr>
        <w:bidi/>
        <w:rPr>
          <w:rFonts w:cs="B Nazanin"/>
          <w:sz w:val="28"/>
          <w:szCs w:val="28"/>
          <w:rtl/>
          <w:lang w:bidi="fa-IR"/>
        </w:rPr>
      </w:pPr>
    </w:p>
    <w:p w14:paraId="2666C5D0" w14:textId="4FBF932E" w:rsidR="00705387" w:rsidRDefault="00705387" w:rsidP="00705387">
      <w:pPr>
        <w:bidi/>
        <w:rPr>
          <w:rFonts w:cs="B Nazanin"/>
          <w:sz w:val="28"/>
          <w:szCs w:val="28"/>
          <w:rtl/>
          <w:lang w:bidi="fa-IR"/>
        </w:rPr>
      </w:pPr>
    </w:p>
    <w:p w14:paraId="037E24A8" w14:textId="205E1643" w:rsidR="00705387" w:rsidRPr="00706238" w:rsidRDefault="00D03DF8" w:rsidP="000F4FC8">
      <w:pPr>
        <w:bidi/>
        <w:jc w:val="both"/>
        <w:rPr>
          <w:rFonts w:cs="B Nazanin"/>
          <w:b/>
          <w:bCs/>
          <w:sz w:val="28"/>
          <w:szCs w:val="28"/>
          <w:rtl/>
          <w:lang w:bidi="fa-IR"/>
        </w:rPr>
      </w:pPr>
      <w:r w:rsidRPr="00706238">
        <w:rPr>
          <w:rFonts w:cs="B Nazanin" w:hint="cs"/>
          <w:b/>
          <w:bCs/>
          <w:sz w:val="28"/>
          <w:szCs w:val="28"/>
          <w:rtl/>
          <w:lang w:bidi="fa-IR"/>
        </w:rPr>
        <w:t>فهرست</w:t>
      </w:r>
    </w:p>
    <w:p w14:paraId="1ABE8E37" w14:textId="7363AF2A" w:rsidR="00706238" w:rsidRDefault="00D03DF8" w:rsidP="000F4FC8">
      <w:pPr>
        <w:bidi/>
        <w:spacing w:after="0" w:line="276" w:lineRule="auto"/>
        <w:jc w:val="both"/>
        <w:rPr>
          <w:rFonts w:cs="B Nazanin"/>
          <w:b/>
          <w:bCs/>
          <w:sz w:val="28"/>
          <w:szCs w:val="28"/>
          <w:rtl/>
          <w:lang w:bidi="fa-IR"/>
        </w:rPr>
      </w:pPr>
      <w:r w:rsidRPr="00706238">
        <w:rPr>
          <w:rFonts w:cs="B Nazanin" w:hint="cs"/>
          <w:b/>
          <w:bCs/>
          <w:sz w:val="28"/>
          <w:szCs w:val="28"/>
          <w:rtl/>
          <w:lang w:bidi="fa-IR"/>
        </w:rPr>
        <w:t>فصل یک:</w:t>
      </w:r>
      <w:r w:rsidR="00706238" w:rsidRPr="00706238">
        <w:rPr>
          <w:rFonts w:cs="B Nazanin" w:hint="cs"/>
          <w:b/>
          <w:bCs/>
          <w:sz w:val="28"/>
          <w:szCs w:val="28"/>
          <w:rtl/>
          <w:lang w:bidi="fa-IR"/>
        </w:rPr>
        <w:t xml:space="preserve"> </w:t>
      </w:r>
      <w:r w:rsidRPr="00706238">
        <w:rPr>
          <w:rFonts w:cs="B Nazanin" w:hint="cs"/>
          <w:b/>
          <w:bCs/>
          <w:sz w:val="28"/>
          <w:szCs w:val="28"/>
          <w:rtl/>
          <w:lang w:bidi="fa-IR"/>
        </w:rPr>
        <w:t>مقدم</w:t>
      </w:r>
      <w:r w:rsidR="00706238">
        <w:rPr>
          <w:rFonts w:cs="B Nazanin" w:hint="cs"/>
          <w:b/>
          <w:bCs/>
          <w:sz w:val="28"/>
          <w:szCs w:val="28"/>
          <w:rtl/>
          <w:lang w:bidi="fa-IR"/>
        </w:rPr>
        <w:t>ه</w:t>
      </w:r>
      <w:r w:rsidR="000F4FC8">
        <w:rPr>
          <w:rFonts w:cs="B Nazanin" w:hint="cs"/>
          <w:b/>
          <w:bCs/>
          <w:sz w:val="28"/>
          <w:szCs w:val="28"/>
          <w:rtl/>
          <w:lang w:bidi="fa-IR"/>
        </w:rPr>
        <w:t>...............................................................................................................................1</w:t>
      </w:r>
    </w:p>
    <w:p w14:paraId="12A88FAE" w14:textId="2AB79C34" w:rsidR="00706238" w:rsidRDefault="00706238" w:rsidP="000F4FC8">
      <w:pPr>
        <w:bidi/>
        <w:spacing w:after="0" w:line="276" w:lineRule="auto"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t xml:space="preserve">    </w:t>
      </w:r>
      <w:r w:rsidRPr="002B37C7">
        <w:rPr>
          <w:rFonts w:cs="B Nazanin" w:hint="cs"/>
          <w:sz w:val="28"/>
          <w:szCs w:val="28"/>
          <w:rtl/>
          <w:lang w:bidi="fa-IR"/>
        </w:rPr>
        <w:t>1-1- تاریخچه</w:t>
      </w:r>
      <w:r w:rsidR="000F4FC8">
        <w:rPr>
          <w:rFonts w:cs="B Nazanin" w:hint="cs"/>
          <w:sz w:val="28"/>
          <w:szCs w:val="28"/>
          <w:rtl/>
          <w:lang w:bidi="fa-IR"/>
        </w:rPr>
        <w:t>.............................................................................................................................................................2</w:t>
      </w:r>
    </w:p>
    <w:p w14:paraId="008E8097" w14:textId="5FABFAF1" w:rsidR="00706238" w:rsidRPr="002B37C7" w:rsidRDefault="00706238" w:rsidP="000F4FC8">
      <w:pPr>
        <w:bidi/>
        <w:spacing w:after="0" w:line="276" w:lineRule="auto"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    </w:t>
      </w:r>
      <w:r w:rsidRPr="002B37C7">
        <w:rPr>
          <w:rFonts w:cs="B Nazanin" w:hint="cs"/>
          <w:sz w:val="28"/>
          <w:szCs w:val="28"/>
          <w:rtl/>
          <w:lang w:bidi="fa-IR"/>
        </w:rPr>
        <w:t>2-1- چهارپره</w:t>
      </w:r>
      <w:r w:rsidR="000F4FC8">
        <w:rPr>
          <w:rFonts w:cs="B Nazanin" w:hint="cs"/>
          <w:sz w:val="28"/>
          <w:szCs w:val="28"/>
          <w:rtl/>
          <w:lang w:bidi="fa-IR"/>
        </w:rPr>
        <w:t>.............................................................................................................................................................3</w:t>
      </w:r>
    </w:p>
    <w:p w14:paraId="0BA7CD2F" w14:textId="1488FC8E" w:rsidR="00706238" w:rsidRPr="002B37C7" w:rsidRDefault="00706238" w:rsidP="000F4FC8">
      <w:pPr>
        <w:bidi/>
        <w:spacing w:after="0" w:line="276" w:lineRule="auto"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    </w:t>
      </w:r>
      <w:r w:rsidRPr="002B37C7">
        <w:rPr>
          <w:rFonts w:cs="B Nazanin" w:hint="cs"/>
          <w:sz w:val="28"/>
          <w:szCs w:val="28"/>
          <w:rtl/>
          <w:lang w:bidi="fa-IR"/>
        </w:rPr>
        <w:t>3-1- مزایا و معایب</w:t>
      </w:r>
      <w:r w:rsidR="000F4FC8">
        <w:rPr>
          <w:rFonts w:cs="B Nazanin" w:hint="cs"/>
          <w:sz w:val="28"/>
          <w:szCs w:val="28"/>
          <w:rtl/>
          <w:lang w:bidi="fa-IR"/>
        </w:rPr>
        <w:t>...................................................................................................................................................4</w:t>
      </w:r>
    </w:p>
    <w:p w14:paraId="27DCA8D8" w14:textId="3694735C" w:rsidR="00706238" w:rsidRPr="002B37C7" w:rsidRDefault="00706238" w:rsidP="000F4FC8">
      <w:pPr>
        <w:bidi/>
        <w:spacing w:after="0" w:line="276" w:lineRule="auto"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    </w:t>
      </w:r>
      <w:r w:rsidRPr="002B37C7">
        <w:rPr>
          <w:rFonts w:cs="B Nazanin" w:hint="cs"/>
          <w:sz w:val="28"/>
          <w:szCs w:val="28"/>
          <w:rtl/>
          <w:lang w:bidi="fa-IR"/>
        </w:rPr>
        <w:t>4-1-کاربردها</w:t>
      </w:r>
      <w:r w:rsidR="000F4FC8">
        <w:rPr>
          <w:rFonts w:cs="B Nazanin" w:hint="cs"/>
          <w:sz w:val="28"/>
          <w:szCs w:val="28"/>
          <w:rtl/>
          <w:lang w:bidi="fa-IR"/>
        </w:rPr>
        <w:t>.............................................................................................................................................................5</w:t>
      </w:r>
    </w:p>
    <w:p w14:paraId="0B0AACC5" w14:textId="63D9A15C" w:rsidR="00706238" w:rsidRPr="002B37C7" w:rsidRDefault="00706238" w:rsidP="000F4FC8">
      <w:pPr>
        <w:bidi/>
        <w:spacing w:after="0" w:line="276" w:lineRule="auto"/>
        <w:jc w:val="both"/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</w:pPr>
      <w:r>
        <w:rPr>
          <w:rFonts w:cs="B Nazanin" w:hint="cs"/>
          <w:sz w:val="28"/>
          <w:szCs w:val="28"/>
          <w:rtl/>
          <w:lang w:bidi="fa-IR"/>
        </w:rPr>
        <w:t xml:space="preserve">    </w:t>
      </w:r>
      <w:r w:rsidRPr="002B37C7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1-5- شمای کلی از چهارپره</w:t>
      </w:r>
      <w:r w:rsidR="000F4FC8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..................................................................................................................................7</w:t>
      </w:r>
    </w:p>
    <w:p w14:paraId="585428AB" w14:textId="1A60171F" w:rsidR="00706238" w:rsidRPr="002B37C7" w:rsidRDefault="00706238" w:rsidP="000F4FC8">
      <w:pPr>
        <w:bidi/>
        <w:spacing w:after="0" w:line="276" w:lineRule="auto"/>
        <w:jc w:val="both"/>
        <w:rPr>
          <w:rFonts w:ascii="Iran Sans - Regular" w:hAnsi="Iran Sans - Regular" w:cs="B Nazanin"/>
          <w:sz w:val="28"/>
          <w:szCs w:val="28"/>
          <w:shd w:val="clear" w:color="auto" w:fill="FFFFFF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    </w:t>
      </w:r>
      <w:r w:rsidRPr="002B37C7">
        <w:rPr>
          <w:rFonts w:ascii="Iran Sans - Regular" w:hAnsi="Iran Sans - Regular" w:cs="B Nazanin" w:hint="cs"/>
          <w:sz w:val="28"/>
          <w:szCs w:val="28"/>
          <w:shd w:val="clear" w:color="auto" w:fill="FFFFFF"/>
          <w:rtl/>
          <w:lang w:bidi="fa-IR"/>
        </w:rPr>
        <w:t>6-1- پیکربندی پایان</w:t>
      </w:r>
      <w:r w:rsidRPr="002B37C7">
        <w:rPr>
          <w:rFonts w:ascii="Iran Sans - Regular" w:hAnsi="Iran Sans - Regular" w:cs="B Nazanin" w:hint="eastAsia"/>
          <w:sz w:val="28"/>
          <w:szCs w:val="28"/>
          <w:shd w:val="clear" w:color="auto" w:fill="FFFFFF"/>
          <w:rtl/>
          <w:lang w:bidi="fa-IR"/>
        </w:rPr>
        <w:t>‌</w:t>
      </w:r>
      <w:r w:rsidRPr="002B37C7">
        <w:rPr>
          <w:rFonts w:ascii="Iran Sans - Regular" w:hAnsi="Iran Sans - Regular" w:cs="B Nazanin" w:hint="cs"/>
          <w:sz w:val="28"/>
          <w:szCs w:val="28"/>
          <w:shd w:val="clear" w:color="auto" w:fill="FFFFFF"/>
          <w:rtl/>
          <w:lang w:bidi="fa-IR"/>
        </w:rPr>
        <w:t>نامه</w:t>
      </w:r>
      <w:r w:rsidR="000F4FC8">
        <w:rPr>
          <w:rFonts w:ascii="Iran Sans - Regular" w:hAnsi="Iran Sans - Regular" w:cs="B Nazanin" w:hint="cs"/>
          <w:sz w:val="28"/>
          <w:szCs w:val="28"/>
          <w:shd w:val="clear" w:color="auto" w:fill="FFFFFF"/>
          <w:rtl/>
          <w:lang w:bidi="fa-IR"/>
        </w:rPr>
        <w:t>.......................................................................................................................................7</w:t>
      </w:r>
    </w:p>
    <w:p w14:paraId="3F4D234C" w14:textId="6C392249" w:rsidR="00706238" w:rsidRDefault="00706238" w:rsidP="000F4FC8">
      <w:pPr>
        <w:bidi/>
        <w:spacing w:after="0" w:line="240" w:lineRule="auto"/>
        <w:jc w:val="both"/>
        <w:rPr>
          <w:rFonts w:cs="B Nazanin"/>
          <w:b/>
          <w:bCs/>
          <w:sz w:val="28"/>
          <w:szCs w:val="28"/>
          <w:rtl/>
          <w:lang w:bidi="fa-IR"/>
        </w:rPr>
      </w:pPr>
      <w:r w:rsidRPr="00706238">
        <w:rPr>
          <w:rFonts w:cs="B Nazanin" w:hint="cs"/>
          <w:b/>
          <w:bCs/>
          <w:sz w:val="28"/>
          <w:szCs w:val="28"/>
          <w:rtl/>
          <w:lang w:bidi="fa-IR"/>
        </w:rPr>
        <w:t>فصل 2:ساختمان مکانیکی و الکترونیکی چهارپره</w:t>
      </w:r>
      <w:r w:rsidR="000F4FC8">
        <w:rPr>
          <w:rFonts w:cs="B Nazanin" w:hint="cs"/>
          <w:b/>
          <w:bCs/>
          <w:sz w:val="28"/>
          <w:szCs w:val="28"/>
          <w:rtl/>
          <w:lang w:bidi="fa-IR"/>
        </w:rPr>
        <w:t>.......................................................................9</w:t>
      </w:r>
    </w:p>
    <w:p w14:paraId="06958EE4" w14:textId="7D1F4528" w:rsidR="00706238" w:rsidRPr="002B37C7" w:rsidRDefault="00706238" w:rsidP="000F4FC8">
      <w:pPr>
        <w:bidi/>
        <w:spacing w:after="0" w:line="240" w:lineRule="auto"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t xml:space="preserve">    </w:t>
      </w:r>
      <w:r w:rsidRPr="002B37C7">
        <w:rPr>
          <w:rFonts w:cs="B Nazanin" w:hint="cs"/>
          <w:sz w:val="28"/>
          <w:szCs w:val="28"/>
          <w:rtl/>
          <w:lang w:bidi="fa-IR"/>
        </w:rPr>
        <w:t>1-2- مقدمه</w:t>
      </w:r>
      <w:r w:rsidR="000F4FC8">
        <w:rPr>
          <w:rFonts w:cs="B Nazanin" w:hint="cs"/>
          <w:sz w:val="28"/>
          <w:szCs w:val="28"/>
          <w:rtl/>
          <w:lang w:bidi="fa-IR"/>
        </w:rPr>
        <w:t>.............................................................................................................................................................10</w:t>
      </w:r>
    </w:p>
    <w:p w14:paraId="181E3408" w14:textId="433157AE" w:rsidR="00706238" w:rsidRPr="002B37C7" w:rsidRDefault="00706238" w:rsidP="000F4FC8">
      <w:pPr>
        <w:bidi/>
        <w:spacing w:after="0" w:line="240" w:lineRule="auto"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t xml:space="preserve">    </w:t>
      </w:r>
      <w:r w:rsidRPr="002B37C7">
        <w:rPr>
          <w:rFonts w:asciiTheme="majorBidi" w:hAnsiTheme="majorBidi" w:cs="B Nazanin" w:hint="cs"/>
          <w:sz w:val="28"/>
          <w:szCs w:val="28"/>
          <w:rtl/>
          <w:lang w:bidi="fa-IR"/>
        </w:rPr>
        <w:t>2</w:t>
      </w:r>
      <w:r w:rsidRPr="002B37C7">
        <w:rPr>
          <w:rFonts w:asciiTheme="majorBidi" w:hAnsiTheme="majorBidi" w:cs="B Nazanin"/>
          <w:sz w:val="28"/>
          <w:szCs w:val="28"/>
          <w:rtl/>
          <w:lang w:bidi="fa-IR"/>
        </w:rPr>
        <w:t>-2-</w:t>
      </w:r>
      <w:r w:rsidRPr="002B37C7">
        <w:rPr>
          <w:rFonts w:cs="B Nazanin" w:hint="cs"/>
          <w:sz w:val="28"/>
          <w:szCs w:val="28"/>
          <w:rtl/>
          <w:lang w:bidi="fa-IR"/>
        </w:rPr>
        <w:t xml:space="preserve"> بدنه</w:t>
      </w:r>
      <w:r w:rsidR="000F4FC8">
        <w:rPr>
          <w:rFonts w:cs="B Nazanin" w:hint="cs"/>
          <w:sz w:val="28"/>
          <w:szCs w:val="28"/>
          <w:rtl/>
          <w:lang w:bidi="fa-IR"/>
        </w:rPr>
        <w:t>.................................................................................................................................................................10</w:t>
      </w:r>
    </w:p>
    <w:p w14:paraId="1D32901E" w14:textId="4B1BD6BB" w:rsidR="00706238" w:rsidRPr="002B37C7" w:rsidRDefault="00706238" w:rsidP="000F4FC8">
      <w:pPr>
        <w:bidi/>
        <w:spacing w:after="0" w:line="240" w:lineRule="auto"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t xml:space="preserve">    </w:t>
      </w:r>
      <w:r w:rsidRPr="002B37C7">
        <w:rPr>
          <w:rFonts w:cs="B Nazanin" w:hint="cs"/>
          <w:sz w:val="28"/>
          <w:szCs w:val="28"/>
          <w:rtl/>
          <w:lang w:bidi="fa-IR"/>
        </w:rPr>
        <w:t>3-2-موتورها</w:t>
      </w:r>
      <w:r w:rsidR="000F4FC8">
        <w:rPr>
          <w:rFonts w:cs="B Nazanin" w:hint="cs"/>
          <w:sz w:val="28"/>
          <w:szCs w:val="28"/>
          <w:rtl/>
          <w:lang w:bidi="fa-IR"/>
        </w:rPr>
        <w:t>............................................................................................................................................................11</w:t>
      </w:r>
    </w:p>
    <w:p w14:paraId="4C1FD530" w14:textId="12CE11CB" w:rsidR="00706238" w:rsidRPr="002B37C7" w:rsidRDefault="00706238" w:rsidP="000F4FC8">
      <w:pPr>
        <w:bidi/>
        <w:spacing w:after="0" w:line="240" w:lineRule="auto"/>
        <w:jc w:val="both"/>
        <w:rPr>
          <w:rFonts w:cs="B Nazanin"/>
          <w:color w:val="C00000"/>
          <w:sz w:val="28"/>
          <w:szCs w:val="28"/>
          <w:vertAlign w:val="superscript"/>
          <w:rtl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t xml:space="preserve">    </w:t>
      </w:r>
      <w:r w:rsidRPr="002B37C7">
        <w:rPr>
          <w:rFonts w:cs="B Nazanin" w:hint="cs"/>
          <w:sz w:val="28"/>
          <w:szCs w:val="28"/>
          <w:rtl/>
          <w:lang w:bidi="fa-IR"/>
        </w:rPr>
        <w:t>4-2- کارانداز</w:t>
      </w:r>
      <w:r w:rsidR="000F4FC8">
        <w:rPr>
          <w:rFonts w:cs="B Nazanin" w:hint="cs"/>
          <w:sz w:val="28"/>
          <w:szCs w:val="28"/>
          <w:rtl/>
          <w:lang w:bidi="fa-IR"/>
        </w:rPr>
        <w:t>...........................................................................................................................................................11</w:t>
      </w:r>
    </w:p>
    <w:p w14:paraId="4A2DB6A8" w14:textId="26351484" w:rsidR="00706238" w:rsidRPr="002B37C7" w:rsidRDefault="00706238" w:rsidP="000F4FC8">
      <w:pPr>
        <w:bidi/>
        <w:spacing w:after="0" w:line="240" w:lineRule="auto"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t xml:space="preserve">    </w:t>
      </w:r>
      <w:r w:rsidRPr="002B37C7">
        <w:rPr>
          <w:rFonts w:cs="B Nazanin" w:hint="cs"/>
          <w:sz w:val="28"/>
          <w:szCs w:val="28"/>
          <w:rtl/>
          <w:lang w:bidi="fa-IR"/>
        </w:rPr>
        <w:t>5-2- سنسور ژایروسکوپ</w:t>
      </w:r>
      <w:r w:rsidR="000F4FC8">
        <w:rPr>
          <w:rFonts w:cs="B Nazanin" w:hint="cs"/>
          <w:sz w:val="28"/>
          <w:szCs w:val="28"/>
          <w:rtl/>
          <w:lang w:bidi="fa-IR"/>
        </w:rPr>
        <w:t>.....................................................................................................................................13</w:t>
      </w:r>
    </w:p>
    <w:p w14:paraId="3DBD3EB0" w14:textId="3E224477" w:rsidR="00706238" w:rsidRPr="002B37C7" w:rsidRDefault="00706238" w:rsidP="000F4FC8">
      <w:pPr>
        <w:bidi/>
        <w:spacing w:after="0" w:line="240" w:lineRule="auto"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t xml:space="preserve">    </w:t>
      </w:r>
      <w:r w:rsidRPr="002B37C7">
        <w:rPr>
          <w:rFonts w:cs="B Nazanin" w:hint="cs"/>
          <w:sz w:val="28"/>
          <w:szCs w:val="28"/>
          <w:rtl/>
          <w:lang w:bidi="fa-IR"/>
        </w:rPr>
        <w:t>6-2-</w:t>
      </w:r>
      <w:r w:rsidRPr="002B37C7">
        <w:rPr>
          <w:rFonts w:cs="B Nazanin"/>
          <w:sz w:val="28"/>
          <w:szCs w:val="28"/>
          <w:lang w:bidi="fa-IR"/>
        </w:rPr>
        <w:t xml:space="preserve"> </w:t>
      </w:r>
      <w:r w:rsidRPr="002B37C7">
        <w:rPr>
          <w:rFonts w:cs="B Nazanin" w:hint="cs"/>
          <w:sz w:val="28"/>
          <w:szCs w:val="28"/>
          <w:rtl/>
          <w:lang w:bidi="fa-IR"/>
        </w:rPr>
        <w:t>باتری</w:t>
      </w:r>
      <w:r w:rsidR="000F4FC8">
        <w:rPr>
          <w:rFonts w:cs="B Nazanin" w:hint="cs"/>
          <w:sz w:val="28"/>
          <w:szCs w:val="28"/>
          <w:rtl/>
          <w:lang w:bidi="fa-IR"/>
        </w:rPr>
        <w:t>..............................................................................................................................................................14</w:t>
      </w:r>
    </w:p>
    <w:p w14:paraId="6ECD59FE" w14:textId="3D2B73C6" w:rsidR="00706238" w:rsidRPr="002B37C7" w:rsidRDefault="00706238" w:rsidP="000F4FC8">
      <w:pPr>
        <w:bidi/>
        <w:spacing w:after="0" w:line="240" w:lineRule="auto"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t xml:space="preserve">    </w:t>
      </w:r>
      <w:r w:rsidRPr="002B37C7">
        <w:rPr>
          <w:rFonts w:cs="B Nazanin" w:hint="cs"/>
          <w:sz w:val="28"/>
          <w:szCs w:val="28"/>
          <w:rtl/>
          <w:lang w:bidi="fa-IR"/>
        </w:rPr>
        <w:t>7-2- برد رزبری</w:t>
      </w:r>
      <w:r w:rsidRPr="002B37C7">
        <w:rPr>
          <w:rFonts w:cs="B Nazanin" w:hint="eastAsia"/>
          <w:sz w:val="28"/>
          <w:szCs w:val="28"/>
          <w:rtl/>
          <w:lang w:bidi="fa-IR"/>
        </w:rPr>
        <w:t>‌</w:t>
      </w:r>
      <w:r w:rsidRPr="002B37C7">
        <w:rPr>
          <w:rFonts w:cs="B Nazanin" w:hint="cs"/>
          <w:sz w:val="28"/>
          <w:szCs w:val="28"/>
          <w:rtl/>
          <w:lang w:bidi="fa-IR"/>
        </w:rPr>
        <w:t>پای</w:t>
      </w:r>
      <w:r w:rsidR="000F4FC8">
        <w:rPr>
          <w:rFonts w:cs="B Nazanin" w:hint="cs"/>
          <w:sz w:val="28"/>
          <w:szCs w:val="28"/>
          <w:rtl/>
          <w:lang w:bidi="fa-IR"/>
        </w:rPr>
        <w:t>..............................................................................................................................................14</w:t>
      </w:r>
    </w:p>
    <w:p w14:paraId="20140E7E" w14:textId="1DDD05B8" w:rsidR="00706238" w:rsidRPr="002B37C7" w:rsidRDefault="00706238" w:rsidP="000F4FC8">
      <w:pPr>
        <w:bidi/>
        <w:spacing w:after="0" w:line="240" w:lineRule="auto"/>
        <w:jc w:val="both"/>
        <w:rPr>
          <w:rFonts w:ascii="IRANSansWeb_Light" w:hAnsi="IRANSansWeb_Light" w:cs="B Nazanin"/>
          <w:sz w:val="28"/>
          <w:szCs w:val="28"/>
          <w:rtl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t xml:space="preserve">    </w:t>
      </w:r>
      <w:r w:rsidRPr="002B37C7">
        <w:rPr>
          <w:rFonts w:ascii="IRANSansWeb_Light" w:hAnsi="IRANSansWeb_Light" w:cs="B Nazanin" w:hint="cs"/>
          <w:sz w:val="28"/>
          <w:szCs w:val="28"/>
          <w:rtl/>
          <w:lang w:bidi="fa-IR"/>
        </w:rPr>
        <w:t>8-2- سنسور آلتراسونیک</w:t>
      </w:r>
      <w:r w:rsidR="000F4FC8">
        <w:rPr>
          <w:rFonts w:ascii="IRANSansWeb_Light" w:hAnsi="IRANSansWeb_Light" w:cs="B Nazanin" w:hint="cs"/>
          <w:sz w:val="28"/>
          <w:szCs w:val="28"/>
          <w:rtl/>
          <w:lang w:bidi="fa-IR"/>
        </w:rPr>
        <w:t>....................................................................................................................................16</w:t>
      </w:r>
    </w:p>
    <w:p w14:paraId="666A6050" w14:textId="51E1B739" w:rsidR="00706238" w:rsidRDefault="00706238" w:rsidP="000F4FC8">
      <w:pPr>
        <w:bidi/>
        <w:spacing w:after="0" w:line="240" w:lineRule="auto"/>
        <w:jc w:val="both"/>
        <w:rPr>
          <w:rFonts w:cs="B Nazanin"/>
          <w:b/>
          <w:bCs/>
          <w:sz w:val="28"/>
          <w:szCs w:val="28"/>
          <w:rtl/>
          <w:lang w:bidi="fa-IR"/>
        </w:rPr>
      </w:pPr>
      <w:r w:rsidRPr="00706238">
        <w:rPr>
          <w:rFonts w:cs="B Nazanin" w:hint="cs"/>
          <w:b/>
          <w:bCs/>
          <w:sz w:val="28"/>
          <w:szCs w:val="28"/>
          <w:rtl/>
          <w:lang w:bidi="fa-IR"/>
        </w:rPr>
        <w:t>فصل 3: مدل</w:t>
      </w:r>
      <w:r w:rsidRPr="00706238">
        <w:rPr>
          <w:rFonts w:cs="B Nazanin" w:hint="eastAsia"/>
          <w:b/>
          <w:bCs/>
          <w:sz w:val="28"/>
          <w:szCs w:val="28"/>
          <w:rtl/>
          <w:lang w:bidi="fa-IR"/>
        </w:rPr>
        <w:t>‌</w:t>
      </w:r>
      <w:r w:rsidRPr="00706238">
        <w:rPr>
          <w:rFonts w:cs="B Nazanin" w:hint="cs"/>
          <w:b/>
          <w:bCs/>
          <w:sz w:val="28"/>
          <w:szCs w:val="28"/>
          <w:rtl/>
          <w:lang w:bidi="fa-IR"/>
        </w:rPr>
        <w:t>سازی</w:t>
      </w:r>
      <w:r w:rsidR="000F4FC8">
        <w:rPr>
          <w:rFonts w:cs="B Nazanin" w:hint="cs"/>
          <w:b/>
          <w:bCs/>
          <w:sz w:val="28"/>
          <w:szCs w:val="28"/>
          <w:rtl/>
          <w:lang w:bidi="fa-IR"/>
        </w:rPr>
        <w:t>......................................................................................................................18</w:t>
      </w:r>
    </w:p>
    <w:p w14:paraId="3648D111" w14:textId="4B4C86F1" w:rsidR="00706238" w:rsidRPr="002B37C7" w:rsidRDefault="00706238" w:rsidP="000F4FC8">
      <w:pPr>
        <w:bidi/>
        <w:spacing w:after="0" w:line="276" w:lineRule="auto"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t xml:space="preserve">    </w:t>
      </w:r>
      <w:r w:rsidRPr="002B37C7">
        <w:rPr>
          <w:rFonts w:cs="B Nazanin" w:hint="cs"/>
          <w:sz w:val="28"/>
          <w:szCs w:val="28"/>
          <w:rtl/>
          <w:lang w:bidi="fa-IR"/>
        </w:rPr>
        <w:t>1-3- مقدمه</w:t>
      </w:r>
      <w:r w:rsidR="000F4FC8">
        <w:rPr>
          <w:rFonts w:cs="B Nazanin" w:hint="cs"/>
          <w:sz w:val="28"/>
          <w:szCs w:val="28"/>
          <w:rtl/>
          <w:lang w:bidi="fa-IR"/>
        </w:rPr>
        <w:t>...........................................................................................................................................................19</w:t>
      </w:r>
    </w:p>
    <w:p w14:paraId="068236F5" w14:textId="16605D8E" w:rsidR="00706238" w:rsidRPr="002B37C7" w:rsidRDefault="00706238" w:rsidP="000F4FC8">
      <w:pPr>
        <w:bidi/>
        <w:spacing w:after="0" w:line="276" w:lineRule="auto"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t xml:space="preserve">    </w:t>
      </w:r>
      <w:r w:rsidRPr="002B37C7">
        <w:rPr>
          <w:rFonts w:cs="B Nazanin" w:hint="cs"/>
          <w:sz w:val="28"/>
          <w:szCs w:val="28"/>
          <w:rtl/>
          <w:lang w:bidi="fa-IR"/>
        </w:rPr>
        <w:t>2-3- ساختار مکانیکی</w:t>
      </w:r>
      <w:r w:rsidR="000F4FC8">
        <w:rPr>
          <w:rFonts w:cs="B Nazanin" w:hint="cs"/>
          <w:sz w:val="28"/>
          <w:szCs w:val="28"/>
          <w:rtl/>
          <w:lang w:bidi="fa-IR"/>
        </w:rPr>
        <w:t>........................................................................................................................................19</w:t>
      </w:r>
    </w:p>
    <w:p w14:paraId="202F0FD7" w14:textId="69FD70B5" w:rsidR="00706238" w:rsidRPr="002B37C7" w:rsidRDefault="00706238" w:rsidP="000F4FC8">
      <w:pPr>
        <w:tabs>
          <w:tab w:val="left" w:pos="4128"/>
        </w:tabs>
        <w:bidi/>
        <w:spacing w:after="0" w:line="276" w:lineRule="auto"/>
        <w:jc w:val="both"/>
        <w:rPr>
          <w:rFonts w:ascii="IRANSansWeb_Light" w:hAnsi="IRANSansWeb_Light" w:cs="B Nazanin"/>
          <w:sz w:val="28"/>
          <w:szCs w:val="28"/>
          <w:rtl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t xml:space="preserve">    </w:t>
      </w:r>
      <w:r w:rsidRPr="002B37C7">
        <w:rPr>
          <w:rFonts w:ascii="IRANSansWeb_Light" w:hAnsi="IRANSansWeb_Light" w:cs="B Nazanin" w:hint="cs"/>
          <w:sz w:val="28"/>
          <w:szCs w:val="28"/>
          <w:rtl/>
          <w:lang w:bidi="fa-IR"/>
        </w:rPr>
        <w:t>3-3- زیرتحریک بودن سیستم</w:t>
      </w:r>
      <w:r w:rsidR="000F4FC8">
        <w:rPr>
          <w:rFonts w:ascii="IRANSansWeb_Light" w:hAnsi="IRANSansWeb_Light" w:cs="B Nazanin" w:hint="cs"/>
          <w:sz w:val="28"/>
          <w:szCs w:val="28"/>
          <w:rtl/>
          <w:lang w:bidi="fa-IR"/>
        </w:rPr>
        <w:t>.........................................................................................................................21</w:t>
      </w:r>
    </w:p>
    <w:p w14:paraId="53427DE8" w14:textId="525D43EF" w:rsidR="00706238" w:rsidRPr="002B37C7" w:rsidRDefault="00706238" w:rsidP="000F4FC8">
      <w:pPr>
        <w:bidi/>
        <w:spacing w:after="0" w:line="276" w:lineRule="auto"/>
        <w:jc w:val="both"/>
        <w:rPr>
          <w:rFonts w:ascii="IRANSansWeb_Light" w:hAnsi="IRANSansWeb_Light" w:cs="B Nazanin"/>
          <w:sz w:val="28"/>
          <w:szCs w:val="28"/>
          <w:rtl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t xml:space="preserve">    </w:t>
      </w:r>
      <w:r w:rsidRPr="002B37C7">
        <w:rPr>
          <w:rFonts w:ascii="IRANSansWeb_Light" w:hAnsi="IRANSansWeb_Light" w:cs="B Nazanin" w:hint="cs"/>
          <w:sz w:val="28"/>
          <w:szCs w:val="28"/>
          <w:rtl/>
          <w:lang w:bidi="fa-IR"/>
        </w:rPr>
        <w:t>4-3- مدل</w:t>
      </w:r>
      <w:r w:rsidRPr="002B37C7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Pr="002B37C7">
        <w:rPr>
          <w:rFonts w:ascii="IRANSansWeb_Light" w:hAnsi="IRANSansWeb_Light" w:cs="B Nazanin" w:hint="cs"/>
          <w:sz w:val="28"/>
          <w:szCs w:val="28"/>
          <w:rtl/>
          <w:lang w:bidi="fa-IR"/>
        </w:rPr>
        <w:t>سازی</w:t>
      </w:r>
      <w:r w:rsidR="000F4FC8">
        <w:rPr>
          <w:rFonts w:ascii="IRANSansWeb_Light" w:hAnsi="IRANSansWeb_Light" w:cs="B Nazanin" w:hint="cs"/>
          <w:sz w:val="28"/>
          <w:szCs w:val="28"/>
          <w:rtl/>
          <w:lang w:bidi="fa-IR"/>
        </w:rPr>
        <w:t>...................................................................................................................................................23</w:t>
      </w:r>
    </w:p>
    <w:p w14:paraId="1F4D775B" w14:textId="1BE3F98C" w:rsidR="00706238" w:rsidRDefault="00706238" w:rsidP="000F4FC8">
      <w:pPr>
        <w:bidi/>
        <w:spacing w:after="0"/>
        <w:jc w:val="both"/>
        <w:rPr>
          <w:rFonts w:cs="B Nazanin"/>
          <w:b/>
          <w:bCs/>
          <w:sz w:val="28"/>
          <w:szCs w:val="28"/>
          <w:rtl/>
          <w:lang w:bidi="fa-IR"/>
        </w:rPr>
      </w:pPr>
      <w:r w:rsidRPr="00706238">
        <w:rPr>
          <w:rFonts w:cs="B Nazanin" w:hint="cs"/>
          <w:b/>
          <w:bCs/>
          <w:sz w:val="28"/>
          <w:szCs w:val="28"/>
          <w:rtl/>
          <w:lang w:bidi="fa-IR"/>
        </w:rPr>
        <w:t>فصل 4 : شبیه‌سازی و کنترل</w:t>
      </w:r>
      <w:r w:rsidR="000F4FC8">
        <w:rPr>
          <w:rFonts w:cs="B Nazanin" w:hint="cs"/>
          <w:b/>
          <w:bCs/>
          <w:sz w:val="28"/>
          <w:szCs w:val="28"/>
          <w:rtl/>
          <w:lang w:bidi="fa-IR"/>
        </w:rPr>
        <w:t>....................................................................................................26</w:t>
      </w:r>
    </w:p>
    <w:p w14:paraId="61C1C148" w14:textId="642D9E5E" w:rsidR="00706238" w:rsidRPr="002B37C7" w:rsidRDefault="00706238" w:rsidP="000F4FC8">
      <w:pPr>
        <w:bidi/>
        <w:spacing w:after="0" w:line="276" w:lineRule="auto"/>
        <w:jc w:val="both"/>
        <w:rPr>
          <w:rFonts w:ascii="IRANSansWeb_Light" w:hAnsi="IRANSansWeb_Light" w:cs="B Nazanin"/>
          <w:sz w:val="28"/>
          <w:szCs w:val="28"/>
          <w:rtl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t xml:space="preserve">    </w:t>
      </w:r>
      <w:r w:rsidRPr="002B37C7">
        <w:rPr>
          <w:rFonts w:ascii="IRANSansWeb_Light" w:hAnsi="IRANSansWeb_Light" w:cs="B Nazanin" w:hint="cs"/>
          <w:sz w:val="28"/>
          <w:szCs w:val="28"/>
          <w:rtl/>
          <w:lang w:bidi="fa-IR"/>
        </w:rPr>
        <w:t>1-4- مقدمه</w:t>
      </w:r>
      <w:r w:rsidR="000F4FC8">
        <w:rPr>
          <w:rFonts w:ascii="IRANSansWeb_Light" w:hAnsi="IRANSansWeb_Light" w:cs="B Nazanin" w:hint="cs"/>
          <w:sz w:val="28"/>
          <w:szCs w:val="28"/>
          <w:rtl/>
          <w:lang w:bidi="fa-IR"/>
        </w:rPr>
        <w:t>..........................................................................................................................................................27</w:t>
      </w:r>
    </w:p>
    <w:p w14:paraId="11EDB5D0" w14:textId="6445A96B" w:rsidR="00706238" w:rsidRPr="002B37C7" w:rsidRDefault="00706238" w:rsidP="000F4FC8">
      <w:pPr>
        <w:bidi/>
        <w:spacing w:after="0" w:line="276" w:lineRule="auto"/>
        <w:jc w:val="both"/>
        <w:rPr>
          <w:rFonts w:ascii="IRANSansWeb_Light" w:hAnsi="IRANSansWeb_Light" w:cs="B Nazanin"/>
          <w:sz w:val="28"/>
          <w:szCs w:val="28"/>
          <w:rtl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t xml:space="preserve">    </w:t>
      </w:r>
      <w:r w:rsidRPr="002B37C7">
        <w:rPr>
          <w:rFonts w:ascii="IRANSansWeb_Light" w:hAnsi="IRANSansWeb_Light" w:cs="B Nazanin" w:hint="cs"/>
          <w:sz w:val="28"/>
          <w:szCs w:val="28"/>
          <w:rtl/>
          <w:lang w:bidi="fa-IR"/>
        </w:rPr>
        <w:t>2-4- بلوک دیاگرام سیستم</w:t>
      </w:r>
      <w:r w:rsidR="000F4FC8">
        <w:rPr>
          <w:rFonts w:ascii="IRANSansWeb_Light" w:hAnsi="IRANSansWeb_Light" w:cs="B Nazanin" w:hint="cs"/>
          <w:sz w:val="28"/>
          <w:szCs w:val="28"/>
          <w:rtl/>
          <w:lang w:bidi="fa-IR"/>
        </w:rPr>
        <w:t>..............................................................................................................................27</w:t>
      </w:r>
    </w:p>
    <w:p w14:paraId="2A648B25" w14:textId="5A9EA0C9" w:rsidR="00706238" w:rsidRPr="002B37C7" w:rsidRDefault="00706238" w:rsidP="000F4FC8">
      <w:pPr>
        <w:bidi/>
        <w:spacing w:after="0" w:line="276" w:lineRule="auto"/>
        <w:jc w:val="both"/>
        <w:rPr>
          <w:rFonts w:ascii="IRANSansWeb_Light" w:hAnsi="IRANSansWeb_Light" w:cs="B Nazanin"/>
          <w:sz w:val="28"/>
          <w:szCs w:val="28"/>
          <w:rtl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t xml:space="preserve">    </w:t>
      </w:r>
      <w:r w:rsidRPr="002B37C7">
        <w:rPr>
          <w:rFonts w:ascii="IRANSansWeb_Light" w:hAnsi="IRANSansWeb_Light" w:cs="B Nazanin" w:hint="cs"/>
          <w:sz w:val="28"/>
          <w:szCs w:val="28"/>
          <w:rtl/>
          <w:lang w:bidi="fa-IR"/>
        </w:rPr>
        <w:t>3-4- کنترل</w:t>
      </w:r>
      <w:r w:rsidRPr="002B37C7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Pr="002B37C7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کننده </w:t>
      </w:r>
      <w:r w:rsidRPr="002B37C7">
        <w:rPr>
          <w:rFonts w:asciiTheme="majorBidi" w:hAnsiTheme="majorBidi" w:cs="B Nazanin"/>
          <w:sz w:val="28"/>
          <w:szCs w:val="28"/>
          <w:lang w:bidi="fa-IR"/>
        </w:rPr>
        <w:t>PID</w:t>
      </w:r>
      <w:r w:rsidR="000F4FC8">
        <w:rPr>
          <w:rFonts w:asciiTheme="majorBidi" w:hAnsiTheme="majorBidi" w:cs="B Nazanin" w:hint="cs"/>
          <w:sz w:val="28"/>
          <w:szCs w:val="28"/>
          <w:rtl/>
          <w:lang w:bidi="fa-IR"/>
        </w:rPr>
        <w:t>...................................................................................................................................28</w:t>
      </w:r>
    </w:p>
    <w:p w14:paraId="06F47C54" w14:textId="3CB334D1" w:rsidR="00706238" w:rsidRPr="002B37C7" w:rsidRDefault="00706238" w:rsidP="00706238">
      <w:pPr>
        <w:bidi/>
        <w:spacing w:after="0" w:line="276" w:lineRule="auto"/>
        <w:rPr>
          <w:rFonts w:ascii="IRANSansWeb_Light" w:hAnsi="IRANSansWeb_Light" w:cs="B Nazanin"/>
          <w:sz w:val="28"/>
          <w:szCs w:val="28"/>
          <w:rtl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t xml:space="preserve">        </w:t>
      </w:r>
      <w:r w:rsidRPr="002B37C7">
        <w:rPr>
          <w:rFonts w:ascii="IRANSansWeb_Light" w:hAnsi="IRANSansWeb_Light" w:cs="B Nazanin" w:hint="cs"/>
          <w:sz w:val="28"/>
          <w:szCs w:val="28"/>
          <w:rtl/>
          <w:lang w:bidi="fa-IR"/>
        </w:rPr>
        <w:t>1-3-4- تنظیم پارامترهای کنترل</w:t>
      </w:r>
      <w:r w:rsidRPr="002B37C7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Pr="002B37C7">
        <w:rPr>
          <w:rFonts w:ascii="IRANSansWeb_Light" w:hAnsi="IRANSansWeb_Light" w:cs="B Nazanin" w:hint="cs"/>
          <w:sz w:val="28"/>
          <w:szCs w:val="28"/>
          <w:rtl/>
          <w:lang w:bidi="fa-IR"/>
        </w:rPr>
        <w:t>کننده به روش زیگلر-</w:t>
      </w:r>
      <w:r w:rsidRPr="002B37C7">
        <w:rPr>
          <w:rFonts w:ascii="IRANSansWeb_Light" w:hAnsi="IRANSansWeb_Light" w:cs="B Nazanin"/>
          <w:sz w:val="28"/>
          <w:szCs w:val="28"/>
          <w:lang w:bidi="fa-IR"/>
        </w:rPr>
        <w:t xml:space="preserve"> </w:t>
      </w:r>
      <w:r w:rsidRPr="002B37C7">
        <w:rPr>
          <w:rFonts w:ascii="IRANSansWeb_Light" w:hAnsi="IRANSansWeb_Light" w:cs="B Nazanin" w:hint="cs"/>
          <w:sz w:val="28"/>
          <w:szCs w:val="28"/>
          <w:rtl/>
          <w:lang w:bidi="fa-IR"/>
        </w:rPr>
        <w:t>نیکلز</w:t>
      </w:r>
      <w:r w:rsidR="000F4FC8">
        <w:rPr>
          <w:rFonts w:ascii="IRANSansWeb_Light" w:hAnsi="IRANSansWeb_Light" w:cs="B Nazanin" w:hint="cs"/>
          <w:sz w:val="28"/>
          <w:szCs w:val="28"/>
          <w:rtl/>
          <w:lang w:bidi="fa-IR"/>
        </w:rPr>
        <w:t>..........................................................29</w:t>
      </w:r>
    </w:p>
    <w:p w14:paraId="010C7713" w14:textId="58F70FC7" w:rsidR="000F4FC8" w:rsidRPr="002B37C7" w:rsidRDefault="00706238" w:rsidP="000F4FC8">
      <w:pPr>
        <w:bidi/>
        <w:spacing w:after="0" w:line="276" w:lineRule="auto"/>
        <w:rPr>
          <w:rFonts w:ascii="IRANSansWeb_Light" w:hAnsi="IRANSansWeb_Light" w:cs="B Nazanin"/>
          <w:sz w:val="28"/>
          <w:szCs w:val="28"/>
          <w:rtl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lastRenderedPageBreak/>
        <w:t xml:space="preserve">        </w:t>
      </w:r>
      <w:r w:rsidRPr="002B37C7">
        <w:rPr>
          <w:rFonts w:ascii="IRANSansWeb_Light" w:hAnsi="IRANSansWeb_Light" w:cs="B Nazanin" w:hint="cs"/>
          <w:sz w:val="28"/>
          <w:szCs w:val="28"/>
          <w:rtl/>
          <w:lang w:bidi="fa-IR"/>
        </w:rPr>
        <w:t>2-3-4- طراحی کنترل</w:t>
      </w:r>
      <w:r w:rsidRPr="002B37C7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Pr="002B37C7">
        <w:rPr>
          <w:rFonts w:ascii="IRANSansWeb_Light" w:hAnsi="IRANSansWeb_Light" w:cs="B Nazanin" w:hint="cs"/>
          <w:sz w:val="28"/>
          <w:szCs w:val="28"/>
          <w:rtl/>
          <w:lang w:bidi="fa-IR"/>
        </w:rPr>
        <w:t>کننده به روش فازی</w:t>
      </w:r>
      <w:r w:rsidR="000F4FC8">
        <w:rPr>
          <w:rFonts w:ascii="IRANSansWeb_Light" w:hAnsi="IRANSansWeb_Light" w:cs="B Nazanin" w:hint="cs"/>
          <w:sz w:val="28"/>
          <w:szCs w:val="28"/>
          <w:rtl/>
          <w:lang w:bidi="fa-IR"/>
        </w:rPr>
        <w:t>...........................................................................................32</w:t>
      </w:r>
    </w:p>
    <w:p w14:paraId="7D5018FD" w14:textId="42477495" w:rsidR="00706238" w:rsidRPr="002B37C7" w:rsidRDefault="00706238" w:rsidP="00476A7B">
      <w:pPr>
        <w:shd w:val="clear" w:color="auto" w:fill="FFFFFF"/>
        <w:bidi/>
        <w:spacing w:after="0" w:line="276" w:lineRule="auto"/>
        <w:textAlignment w:val="baseline"/>
        <w:rPr>
          <w:rFonts w:ascii="Tahoma" w:eastAsiaTheme="minorEastAsia" w:hAnsi="Tahoma" w:cs="B Nazanin"/>
          <w:sz w:val="28"/>
          <w:szCs w:val="28"/>
          <w:rtl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t xml:space="preserve">    </w:t>
      </w:r>
      <w:r w:rsidRPr="002B37C7">
        <w:rPr>
          <w:rFonts w:ascii="Tahoma" w:eastAsiaTheme="minorEastAsia" w:hAnsi="Tahoma" w:cs="B Nazanin" w:hint="cs"/>
          <w:sz w:val="28"/>
          <w:szCs w:val="28"/>
          <w:rtl/>
          <w:lang w:bidi="fa-IR"/>
        </w:rPr>
        <w:t>4-4- سنسور</w:t>
      </w:r>
      <w:r w:rsidR="000F4FC8">
        <w:rPr>
          <w:rFonts w:ascii="Tahoma" w:eastAsiaTheme="minorEastAsia" w:hAnsi="Tahoma" w:cs="B Nazanin" w:hint="cs"/>
          <w:sz w:val="28"/>
          <w:szCs w:val="28"/>
          <w:rtl/>
          <w:lang w:bidi="fa-IR"/>
        </w:rPr>
        <w:t>........................................................................................................................................................40</w:t>
      </w:r>
    </w:p>
    <w:p w14:paraId="2BADA4F6" w14:textId="05F0CF3E" w:rsidR="00706238" w:rsidRPr="002B37C7" w:rsidRDefault="00706238" w:rsidP="00476A7B">
      <w:pPr>
        <w:shd w:val="clear" w:color="auto" w:fill="FFFFFF"/>
        <w:bidi/>
        <w:spacing w:after="0" w:line="276" w:lineRule="auto"/>
        <w:textAlignment w:val="baseline"/>
        <w:rPr>
          <w:rFonts w:ascii="Arial" w:eastAsia="Times New Roman" w:hAnsi="Arial" w:cs="B Nazanin"/>
          <w:sz w:val="28"/>
          <w:szCs w:val="28"/>
          <w:rtl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t xml:space="preserve">        </w:t>
      </w:r>
      <w:r w:rsidRPr="002B37C7">
        <w:rPr>
          <w:rFonts w:ascii="Arial" w:eastAsia="Times New Roman" w:hAnsi="Arial" w:cs="B Nazanin" w:hint="cs"/>
          <w:sz w:val="28"/>
          <w:szCs w:val="28"/>
          <w:rtl/>
        </w:rPr>
        <w:t xml:space="preserve">4-4-1- سنسور ژایروسکوپ مدل </w:t>
      </w:r>
      <w:r w:rsidRPr="002B37C7">
        <w:rPr>
          <w:rFonts w:asciiTheme="majorBidi" w:eastAsia="Times New Roman" w:hAnsiTheme="majorBidi" w:cs="B Nazanin"/>
          <w:sz w:val="28"/>
          <w:szCs w:val="28"/>
        </w:rPr>
        <w:t>MPU9250</w:t>
      </w:r>
      <w:r w:rsidR="000F4FC8">
        <w:rPr>
          <w:rFonts w:asciiTheme="majorBidi" w:eastAsia="Times New Roman" w:hAnsiTheme="majorBidi" w:cs="B Nazanin" w:hint="cs"/>
          <w:sz w:val="28"/>
          <w:szCs w:val="28"/>
          <w:rtl/>
        </w:rPr>
        <w:t>..................................................................................41</w:t>
      </w:r>
    </w:p>
    <w:p w14:paraId="03D5F6FF" w14:textId="52FF3484" w:rsidR="00706238" w:rsidRDefault="00706238" w:rsidP="00476A7B">
      <w:pPr>
        <w:shd w:val="clear" w:color="auto" w:fill="FFFFFF"/>
        <w:bidi/>
        <w:spacing w:after="0" w:line="276" w:lineRule="auto"/>
        <w:textAlignment w:val="baseline"/>
        <w:rPr>
          <w:rFonts w:ascii="Arial" w:eastAsia="Times New Roman" w:hAnsi="Arial" w:cs="B Nazanin"/>
          <w:sz w:val="28"/>
          <w:szCs w:val="28"/>
          <w:rtl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t xml:space="preserve">            </w:t>
      </w:r>
      <w:r w:rsidRPr="002B37C7">
        <w:rPr>
          <w:rFonts w:ascii="Arial" w:eastAsia="Times New Roman" w:hAnsi="Arial" w:cs="B Nazanin" w:hint="cs"/>
          <w:sz w:val="28"/>
          <w:szCs w:val="28"/>
          <w:rtl/>
        </w:rPr>
        <w:t>4-4-1-1- فیلترکالمن</w:t>
      </w:r>
      <w:r w:rsidR="000F4FC8">
        <w:rPr>
          <w:rFonts w:ascii="Arial" w:eastAsia="Times New Roman" w:hAnsi="Arial" w:cs="B Nazanin" w:hint="cs"/>
          <w:sz w:val="28"/>
          <w:szCs w:val="28"/>
          <w:rtl/>
        </w:rPr>
        <w:t>...........................................................................................................................41</w:t>
      </w:r>
    </w:p>
    <w:p w14:paraId="37C47665" w14:textId="239D8250" w:rsidR="00706238" w:rsidRPr="002B37C7" w:rsidRDefault="00706238" w:rsidP="00476A7B">
      <w:pPr>
        <w:shd w:val="clear" w:color="auto" w:fill="FFFFFF"/>
        <w:bidi/>
        <w:spacing w:after="0" w:line="276" w:lineRule="auto"/>
        <w:textAlignment w:val="baseline"/>
        <w:rPr>
          <w:rFonts w:ascii="Arial" w:eastAsia="Times New Roman" w:hAnsi="Arial" w:cs="B Nazanin"/>
          <w:sz w:val="28"/>
          <w:szCs w:val="28"/>
        </w:rPr>
      </w:pPr>
      <w:r>
        <w:rPr>
          <w:rFonts w:ascii="Arial" w:eastAsia="Times New Roman" w:hAnsi="Arial" w:cs="B Nazanin" w:hint="cs"/>
          <w:sz w:val="28"/>
          <w:szCs w:val="28"/>
          <w:rtl/>
        </w:rPr>
        <w:t xml:space="preserve">           </w:t>
      </w:r>
      <w:r w:rsidRPr="002B37C7">
        <w:rPr>
          <w:rFonts w:ascii="Arial" w:eastAsia="Times New Roman" w:hAnsi="Arial" w:cs="B Nazanin" w:hint="cs"/>
          <w:sz w:val="28"/>
          <w:szCs w:val="28"/>
          <w:rtl/>
        </w:rPr>
        <w:t>4-4-1-2- فیلتر کامپلمنتری</w:t>
      </w:r>
      <w:r w:rsidR="000F4FC8">
        <w:rPr>
          <w:rFonts w:ascii="Arial" w:eastAsia="Times New Roman" w:hAnsi="Arial" w:cs="B Nazanin" w:hint="cs"/>
          <w:sz w:val="28"/>
          <w:szCs w:val="28"/>
          <w:rtl/>
        </w:rPr>
        <w:t>..............................................................................................................43</w:t>
      </w:r>
    </w:p>
    <w:p w14:paraId="1A3187F8" w14:textId="7C7D6714" w:rsidR="00706238" w:rsidRPr="002B37C7" w:rsidRDefault="00706238" w:rsidP="00476A7B">
      <w:pPr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>
        <w:rPr>
          <w:rFonts w:ascii="Arial" w:eastAsia="Times New Roman" w:hAnsi="Arial" w:cs="B Nazanin" w:hint="cs"/>
          <w:sz w:val="28"/>
          <w:szCs w:val="28"/>
          <w:rtl/>
        </w:rPr>
        <w:t xml:space="preserve">        </w:t>
      </w:r>
      <w:r w:rsidRPr="002B37C7">
        <w:rPr>
          <w:rFonts w:cs="B Nazanin" w:hint="cs"/>
          <w:sz w:val="28"/>
          <w:szCs w:val="28"/>
          <w:rtl/>
          <w:lang w:bidi="fa-IR"/>
        </w:rPr>
        <w:t>2-4-4- سنسور آلتراسونیک</w:t>
      </w:r>
      <w:r w:rsidR="000F4FC8">
        <w:rPr>
          <w:rFonts w:cs="B Nazanin" w:hint="cs"/>
          <w:sz w:val="28"/>
          <w:szCs w:val="28"/>
          <w:rtl/>
          <w:lang w:bidi="fa-IR"/>
        </w:rPr>
        <w:t>.....................................................................................................................43</w:t>
      </w:r>
    </w:p>
    <w:p w14:paraId="531A10CF" w14:textId="19F3E454" w:rsidR="00706238" w:rsidRPr="002B37C7" w:rsidRDefault="00706238" w:rsidP="00476A7B">
      <w:pPr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>
        <w:rPr>
          <w:rFonts w:ascii="Arial" w:eastAsia="Times New Roman" w:hAnsi="Arial" w:cs="B Nazanin" w:hint="cs"/>
          <w:sz w:val="28"/>
          <w:szCs w:val="28"/>
          <w:rtl/>
        </w:rPr>
        <w:t xml:space="preserve">    </w:t>
      </w:r>
      <w:r w:rsidRPr="002B37C7">
        <w:rPr>
          <w:rFonts w:cs="B Nazanin" w:hint="cs"/>
          <w:sz w:val="28"/>
          <w:szCs w:val="28"/>
          <w:rtl/>
          <w:lang w:bidi="fa-IR"/>
        </w:rPr>
        <w:t>5-4- مدولاسیون پهنای پالس (</w:t>
      </w:r>
      <w:r w:rsidRPr="002B37C7">
        <w:rPr>
          <w:rFonts w:asciiTheme="majorBidi" w:hAnsiTheme="majorBidi" w:cs="B Nazanin"/>
          <w:sz w:val="28"/>
          <w:szCs w:val="28"/>
          <w:lang w:bidi="fa-IR"/>
        </w:rPr>
        <w:t>PWM</w:t>
      </w:r>
      <w:r w:rsidRPr="002B37C7">
        <w:rPr>
          <w:rFonts w:asciiTheme="majorBidi" w:hAnsiTheme="majorBidi" w:cs="B Nazanin"/>
          <w:sz w:val="28"/>
          <w:szCs w:val="28"/>
          <w:rtl/>
          <w:lang w:bidi="fa-IR"/>
        </w:rPr>
        <w:t>)</w:t>
      </w:r>
      <w:r w:rsidR="000F4FC8">
        <w:rPr>
          <w:rFonts w:asciiTheme="majorBidi" w:hAnsiTheme="majorBidi" w:cs="B Nazanin" w:hint="cs"/>
          <w:sz w:val="28"/>
          <w:szCs w:val="28"/>
          <w:rtl/>
          <w:lang w:bidi="fa-IR"/>
        </w:rPr>
        <w:t>...................................................................................................44</w:t>
      </w:r>
    </w:p>
    <w:p w14:paraId="008E03C6" w14:textId="2EE48552" w:rsidR="00706238" w:rsidRDefault="00706238" w:rsidP="00476A7B">
      <w:pPr>
        <w:bidi/>
        <w:spacing w:after="0" w:line="276" w:lineRule="auto"/>
        <w:rPr>
          <w:rFonts w:cs="B Nazanin"/>
          <w:b/>
          <w:bCs/>
          <w:sz w:val="28"/>
          <w:szCs w:val="28"/>
          <w:rtl/>
          <w:lang w:bidi="fa-IR"/>
        </w:rPr>
      </w:pPr>
      <w:r w:rsidRPr="00706238">
        <w:rPr>
          <w:rFonts w:cs="B Nazanin" w:hint="cs"/>
          <w:b/>
          <w:bCs/>
          <w:sz w:val="28"/>
          <w:szCs w:val="28"/>
          <w:rtl/>
          <w:lang w:bidi="fa-IR"/>
        </w:rPr>
        <w:t>فصل 5:نتایج عملی</w:t>
      </w:r>
      <w:r w:rsidR="000F4FC8">
        <w:rPr>
          <w:rFonts w:cs="B Nazanin" w:hint="cs"/>
          <w:b/>
          <w:bCs/>
          <w:sz w:val="28"/>
          <w:szCs w:val="28"/>
          <w:rtl/>
          <w:lang w:bidi="fa-IR"/>
        </w:rPr>
        <w:t>..................................................................................................................48</w:t>
      </w:r>
    </w:p>
    <w:p w14:paraId="5B36E2DB" w14:textId="434B9814" w:rsidR="0018645B" w:rsidRDefault="0018645B" w:rsidP="00476A7B">
      <w:pPr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t xml:space="preserve">     </w:t>
      </w:r>
      <w:r w:rsidRPr="002B37C7">
        <w:rPr>
          <w:rFonts w:cs="B Nazanin" w:hint="cs"/>
          <w:sz w:val="28"/>
          <w:szCs w:val="28"/>
          <w:rtl/>
          <w:lang w:bidi="fa-IR"/>
        </w:rPr>
        <w:t>1-5- مقدمه</w:t>
      </w:r>
      <w:r w:rsidR="000F4FC8">
        <w:rPr>
          <w:rFonts w:cs="B Nazanin" w:hint="cs"/>
          <w:sz w:val="28"/>
          <w:szCs w:val="28"/>
          <w:rtl/>
          <w:lang w:bidi="fa-IR"/>
        </w:rPr>
        <w:t>....................................................................................................................................</w:t>
      </w:r>
      <w:r w:rsidR="00132BD0">
        <w:rPr>
          <w:rFonts w:cs="B Nazanin" w:hint="cs"/>
          <w:sz w:val="28"/>
          <w:szCs w:val="28"/>
          <w:rtl/>
          <w:lang w:bidi="fa-IR"/>
        </w:rPr>
        <w:t>.</w:t>
      </w:r>
      <w:r w:rsidR="000F4FC8">
        <w:rPr>
          <w:rFonts w:cs="B Nazanin" w:hint="cs"/>
          <w:sz w:val="28"/>
          <w:szCs w:val="28"/>
          <w:rtl/>
          <w:lang w:bidi="fa-IR"/>
        </w:rPr>
        <w:t>.................49</w:t>
      </w:r>
    </w:p>
    <w:p w14:paraId="4E624937" w14:textId="46161CCB" w:rsidR="0018645B" w:rsidRPr="002B37C7" w:rsidRDefault="0018645B" w:rsidP="00476A7B">
      <w:pPr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    </w:t>
      </w:r>
      <w:r w:rsidRPr="002B37C7">
        <w:rPr>
          <w:rFonts w:cs="B Nazanin" w:hint="cs"/>
          <w:sz w:val="28"/>
          <w:szCs w:val="28"/>
          <w:rtl/>
          <w:lang w:bidi="fa-IR"/>
        </w:rPr>
        <w:t>2-5- عملکرد سنسور</w:t>
      </w:r>
      <w:r w:rsidR="000F4FC8">
        <w:rPr>
          <w:rFonts w:cs="B Nazanin" w:hint="cs"/>
          <w:sz w:val="28"/>
          <w:szCs w:val="28"/>
          <w:rtl/>
          <w:lang w:bidi="fa-IR"/>
        </w:rPr>
        <w:t>.............................................................................................................................</w:t>
      </w:r>
      <w:r w:rsidR="00132BD0">
        <w:rPr>
          <w:rFonts w:cs="B Nazanin" w:hint="cs"/>
          <w:sz w:val="28"/>
          <w:szCs w:val="28"/>
          <w:rtl/>
          <w:lang w:bidi="fa-IR"/>
        </w:rPr>
        <w:t>.</w:t>
      </w:r>
      <w:r w:rsidR="000F4FC8">
        <w:rPr>
          <w:rFonts w:cs="B Nazanin" w:hint="cs"/>
          <w:sz w:val="28"/>
          <w:szCs w:val="28"/>
          <w:rtl/>
          <w:lang w:bidi="fa-IR"/>
        </w:rPr>
        <w:t>........49</w:t>
      </w:r>
    </w:p>
    <w:p w14:paraId="294CBB77" w14:textId="595B764E" w:rsidR="0018645B" w:rsidRPr="002B37C7" w:rsidRDefault="0018645B" w:rsidP="00476A7B">
      <w:pPr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    </w:t>
      </w:r>
      <w:r w:rsidRPr="002B37C7">
        <w:rPr>
          <w:rFonts w:cs="B Nazanin" w:hint="cs"/>
          <w:sz w:val="28"/>
          <w:szCs w:val="28"/>
          <w:rtl/>
          <w:lang w:bidi="fa-IR"/>
        </w:rPr>
        <w:t>3-5- کنترل زاویا به کمک کنترل‌کننده فازی</w:t>
      </w:r>
      <w:r w:rsidR="000F4FC8">
        <w:rPr>
          <w:rFonts w:cs="B Nazanin" w:hint="cs"/>
          <w:sz w:val="28"/>
          <w:szCs w:val="28"/>
          <w:rtl/>
          <w:lang w:bidi="fa-IR"/>
        </w:rPr>
        <w:t>..............................................................................</w:t>
      </w:r>
      <w:r w:rsidR="00132BD0">
        <w:rPr>
          <w:rFonts w:cs="B Nazanin" w:hint="cs"/>
          <w:sz w:val="28"/>
          <w:szCs w:val="28"/>
          <w:rtl/>
          <w:lang w:bidi="fa-IR"/>
        </w:rPr>
        <w:t>.</w:t>
      </w:r>
      <w:r w:rsidR="000F4FC8">
        <w:rPr>
          <w:rFonts w:cs="B Nazanin" w:hint="cs"/>
          <w:sz w:val="28"/>
          <w:szCs w:val="28"/>
          <w:rtl/>
          <w:lang w:bidi="fa-IR"/>
        </w:rPr>
        <w:t>..........55</w:t>
      </w:r>
      <w:r w:rsidRPr="002B37C7">
        <w:rPr>
          <w:rFonts w:cs="B Nazanin" w:hint="cs"/>
          <w:sz w:val="28"/>
          <w:szCs w:val="28"/>
          <w:rtl/>
          <w:lang w:bidi="fa-IR"/>
        </w:rPr>
        <w:t xml:space="preserve"> </w:t>
      </w:r>
    </w:p>
    <w:p w14:paraId="72FF9297" w14:textId="02EFDDA9" w:rsidR="0018645B" w:rsidRPr="002B37C7" w:rsidRDefault="0018645B" w:rsidP="00476A7B">
      <w:pPr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    </w:t>
      </w:r>
      <w:r w:rsidRPr="002B37C7">
        <w:rPr>
          <w:rFonts w:cs="B Nazanin" w:hint="cs"/>
          <w:sz w:val="28"/>
          <w:szCs w:val="28"/>
          <w:rtl/>
          <w:lang w:bidi="fa-IR"/>
        </w:rPr>
        <w:t>4-5- کنترل ارتفاع</w:t>
      </w:r>
      <w:r w:rsidR="00132BD0">
        <w:rPr>
          <w:rFonts w:cs="B Nazanin" w:hint="cs"/>
          <w:sz w:val="28"/>
          <w:szCs w:val="28"/>
          <w:rtl/>
          <w:lang w:bidi="fa-IR"/>
        </w:rPr>
        <w:t>..........................................................................................................................................62</w:t>
      </w:r>
    </w:p>
    <w:p w14:paraId="4E880499" w14:textId="08A42825" w:rsidR="0018645B" w:rsidRPr="002B37C7" w:rsidRDefault="0018645B" w:rsidP="00476A7B">
      <w:pPr>
        <w:tabs>
          <w:tab w:val="left" w:pos="4080"/>
        </w:tabs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    </w:t>
      </w:r>
      <w:r w:rsidRPr="002B37C7">
        <w:rPr>
          <w:rFonts w:cs="B Nazanin" w:hint="cs"/>
          <w:sz w:val="28"/>
          <w:szCs w:val="28"/>
          <w:rtl/>
          <w:lang w:bidi="fa-IR"/>
        </w:rPr>
        <w:t>5-5- چالش</w:t>
      </w:r>
      <w:r w:rsidRPr="002B37C7">
        <w:rPr>
          <w:rFonts w:cs="B Nazanin" w:hint="eastAsia"/>
          <w:sz w:val="28"/>
          <w:szCs w:val="28"/>
          <w:rtl/>
          <w:lang w:bidi="fa-IR"/>
        </w:rPr>
        <w:t>‌</w:t>
      </w:r>
      <w:r w:rsidRPr="002B37C7">
        <w:rPr>
          <w:rFonts w:cs="B Nazanin" w:hint="cs"/>
          <w:sz w:val="28"/>
          <w:szCs w:val="28"/>
          <w:rtl/>
          <w:lang w:bidi="fa-IR"/>
        </w:rPr>
        <w:t>ها و مشکلات</w:t>
      </w:r>
      <w:r w:rsidR="00132BD0">
        <w:rPr>
          <w:rFonts w:cs="B Nazanin" w:hint="cs"/>
          <w:sz w:val="28"/>
          <w:szCs w:val="28"/>
          <w:rtl/>
          <w:lang w:bidi="fa-IR"/>
        </w:rPr>
        <w:t>.............................................................................................................................88</w:t>
      </w:r>
    </w:p>
    <w:p w14:paraId="3C6B35E9" w14:textId="06B7A50F" w:rsidR="0018645B" w:rsidRPr="002B37C7" w:rsidRDefault="0018645B" w:rsidP="00476A7B">
      <w:pPr>
        <w:tabs>
          <w:tab w:val="left" w:pos="4080"/>
        </w:tabs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    </w:t>
      </w:r>
      <w:r w:rsidRPr="002B37C7">
        <w:rPr>
          <w:rFonts w:cs="B Nazanin" w:hint="cs"/>
          <w:sz w:val="28"/>
          <w:szCs w:val="28"/>
          <w:rtl/>
          <w:lang w:bidi="fa-IR"/>
        </w:rPr>
        <w:t>6-5- جمع‌بندی و پیشنهادات</w:t>
      </w:r>
      <w:r w:rsidR="00132BD0">
        <w:rPr>
          <w:rFonts w:cs="B Nazanin" w:hint="cs"/>
          <w:sz w:val="28"/>
          <w:szCs w:val="28"/>
          <w:rtl/>
          <w:lang w:bidi="fa-IR"/>
        </w:rPr>
        <w:t>......................................................................................................................88</w:t>
      </w:r>
    </w:p>
    <w:p w14:paraId="72D2CA00" w14:textId="20C98170" w:rsidR="0018645B" w:rsidRPr="00372D43" w:rsidRDefault="00372D43" w:rsidP="0018645B">
      <w:pPr>
        <w:bidi/>
        <w:spacing w:after="0" w:line="276" w:lineRule="auto"/>
        <w:rPr>
          <w:rFonts w:cs="B Nazanin"/>
          <w:b/>
          <w:bCs/>
          <w:sz w:val="28"/>
          <w:szCs w:val="28"/>
          <w:rtl/>
          <w:lang w:bidi="fa-IR"/>
        </w:rPr>
      </w:pPr>
      <w:r w:rsidRPr="00372D43">
        <w:rPr>
          <w:rFonts w:cs="B Nazanin" w:hint="cs"/>
          <w:b/>
          <w:bCs/>
          <w:sz w:val="28"/>
          <w:szCs w:val="28"/>
          <w:rtl/>
          <w:lang w:bidi="fa-IR"/>
        </w:rPr>
        <w:t>مراجع</w:t>
      </w:r>
      <w:r w:rsidR="00132BD0">
        <w:rPr>
          <w:rFonts w:cs="B Nazanin" w:hint="cs"/>
          <w:b/>
          <w:bCs/>
          <w:sz w:val="28"/>
          <w:szCs w:val="28"/>
          <w:rtl/>
          <w:lang w:bidi="fa-IR"/>
        </w:rPr>
        <w:t>.......................................................................................................................................90</w:t>
      </w:r>
    </w:p>
    <w:p w14:paraId="53F8CF5B" w14:textId="63A9E0F8" w:rsidR="0018645B" w:rsidRPr="00706238" w:rsidRDefault="0018645B" w:rsidP="0018645B">
      <w:pPr>
        <w:bidi/>
        <w:spacing w:after="0"/>
        <w:rPr>
          <w:rFonts w:cs="B Nazanin"/>
          <w:b/>
          <w:bCs/>
          <w:sz w:val="28"/>
          <w:szCs w:val="28"/>
          <w:rtl/>
          <w:lang w:bidi="fa-IR"/>
        </w:rPr>
      </w:pPr>
    </w:p>
    <w:p w14:paraId="3DE3AE8E" w14:textId="2A03BE40" w:rsidR="00706238" w:rsidRPr="002B37C7" w:rsidRDefault="00706238" w:rsidP="00706238">
      <w:pPr>
        <w:shd w:val="clear" w:color="auto" w:fill="FFFFFF"/>
        <w:bidi/>
        <w:spacing w:after="0" w:line="240" w:lineRule="auto"/>
        <w:textAlignment w:val="baseline"/>
        <w:rPr>
          <w:rFonts w:ascii="Arial" w:eastAsia="Times New Roman" w:hAnsi="Arial" w:cs="B Nazanin"/>
          <w:sz w:val="28"/>
          <w:szCs w:val="28"/>
          <w:rtl/>
        </w:rPr>
      </w:pPr>
    </w:p>
    <w:p w14:paraId="7122254F" w14:textId="62AC5D58" w:rsidR="00706238" w:rsidRDefault="00706238" w:rsidP="00706238">
      <w:pPr>
        <w:shd w:val="clear" w:color="auto" w:fill="FFFFFF"/>
        <w:bidi/>
        <w:spacing w:after="0" w:line="240" w:lineRule="auto"/>
        <w:textAlignment w:val="baseline"/>
        <w:rPr>
          <w:rFonts w:ascii="Arial" w:eastAsia="Times New Roman" w:hAnsi="Arial" w:cs="B Nazanin"/>
          <w:sz w:val="28"/>
          <w:szCs w:val="28"/>
          <w:rtl/>
        </w:rPr>
      </w:pPr>
    </w:p>
    <w:p w14:paraId="0996321F" w14:textId="5DBE8800" w:rsidR="00706238" w:rsidRPr="002B37C7" w:rsidRDefault="00706238" w:rsidP="00706238">
      <w:pPr>
        <w:shd w:val="clear" w:color="auto" w:fill="FFFFFF"/>
        <w:bidi/>
        <w:spacing w:after="0" w:line="240" w:lineRule="auto"/>
        <w:textAlignment w:val="baseline"/>
        <w:rPr>
          <w:rFonts w:ascii="Arial" w:eastAsia="Times New Roman" w:hAnsi="Arial" w:cs="B Nazanin"/>
          <w:sz w:val="28"/>
          <w:szCs w:val="28"/>
          <w:rtl/>
        </w:rPr>
      </w:pPr>
      <w:r>
        <w:rPr>
          <w:rFonts w:ascii="Arial" w:eastAsia="Times New Roman" w:hAnsi="Arial" w:cs="B Nazanin" w:hint="cs"/>
          <w:sz w:val="28"/>
          <w:szCs w:val="28"/>
          <w:rtl/>
        </w:rPr>
        <w:t xml:space="preserve">    </w:t>
      </w:r>
    </w:p>
    <w:p w14:paraId="2970307A" w14:textId="5C85419D" w:rsidR="00706238" w:rsidRPr="00706238" w:rsidRDefault="00706238" w:rsidP="00706238">
      <w:pPr>
        <w:bidi/>
        <w:spacing w:after="0"/>
        <w:rPr>
          <w:rFonts w:cs="B Nazanin"/>
          <w:b/>
          <w:bCs/>
          <w:sz w:val="28"/>
          <w:szCs w:val="28"/>
          <w:rtl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t xml:space="preserve">    </w:t>
      </w:r>
    </w:p>
    <w:p w14:paraId="0244EB6D" w14:textId="38E50459" w:rsidR="00706238" w:rsidRPr="00706238" w:rsidRDefault="00706238" w:rsidP="00706238">
      <w:pPr>
        <w:bidi/>
        <w:spacing w:after="0" w:line="240" w:lineRule="auto"/>
        <w:rPr>
          <w:rFonts w:cs="B Nazanin"/>
          <w:b/>
          <w:bCs/>
          <w:sz w:val="28"/>
          <w:szCs w:val="28"/>
          <w:rtl/>
          <w:lang w:bidi="fa-IR"/>
        </w:rPr>
      </w:pPr>
    </w:p>
    <w:p w14:paraId="6D6AA2B1" w14:textId="3C7CB19E" w:rsidR="00706238" w:rsidRPr="00706238" w:rsidRDefault="00706238" w:rsidP="00706238">
      <w:pPr>
        <w:bidi/>
        <w:spacing w:after="0" w:line="240" w:lineRule="auto"/>
        <w:rPr>
          <w:rFonts w:cs="B Nazanin"/>
          <w:b/>
          <w:bCs/>
          <w:sz w:val="28"/>
          <w:szCs w:val="28"/>
          <w:rtl/>
          <w:lang w:bidi="fa-IR"/>
        </w:rPr>
      </w:pPr>
    </w:p>
    <w:p w14:paraId="6C7EFC31" w14:textId="2FA9088E" w:rsidR="00706238" w:rsidRPr="002B37C7" w:rsidRDefault="00706238" w:rsidP="00706238">
      <w:pPr>
        <w:bidi/>
        <w:spacing w:after="0" w:line="240" w:lineRule="auto"/>
        <w:rPr>
          <w:rFonts w:cs="B Nazanin"/>
          <w:sz w:val="28"/>
          <w:szCs w:val="28"/>
          <w:lang w:bidi="fa-IR"/>
        </w:rPr>
      </w:pPr>
    </w:p>
    <w:p w14:paraId="7A62C14A" w14:textId="679CBFC1" w:rsidR="00706238" w:rsidRPr="00706238" w:rsidRDefault="00706238" w:rsidP="00706238">
      <w:pPr>
        <w:bidi/>
        <w:spacing w:after="0" w:line="240" w:lineRule="auto"/>
        <w:rPr>
          <w:rFonts w:cs="B Nazanin"/>
          <w:b/>
          <w:bCs/>
          <w:sz w:val="28"/>
          <w:szCs w:val="28"/>
          <w:rtl/>
          <w:lang w:bidi="fa-IR"/>
        </w:rPr>
      </w:pPr>
    </w:p>
    <w:p w14:paraId="48A78AED" w14:textId="1B628F2D" w:rsidR="00706238" w:rsidRPr="002B37C7" w:rsidRDefault="00706238" w:rsidP="00706238">
      <w:pPr>
        <w:bidi/>
        <w:spacing w:before="360" w:after="240" w:line="240" w:lineRule="auto"/>
        <w:rPr>
          <w:rFonts w:cs="B Nazanin"/>
          <w:sz w:val="28"/>
          <w:szCs w:val="28"/>
          <w:rtl/>
          <w:lang w:bidi="fa-IR"/>
        </w:rPr>
      </w:pPr>
    </w:p>
    <w:p w14:paraId="436A28EA" w14:textId="6B4DB01F" w:rsidR="00706238" w:rsidRDefault="00706238" w:rsidP="00706238">
      <w:pPr>
        <w:bidi/>
        <w:spacing w:before="360" w:after="240" w:line="240" w:lineRule="auto"/>
        <w:rPr>
          <w:rFonts w:cs="B Nazanin"/>
          <w:sz w:val="28"/>
          <w:szCs w:val="28"/>
          <w:rtl/>
          <w:lang w:bidi="fa-IR"/>
        </w:rPr>
      </w:pPr>
    </w:p>
    <w:p w14:paraId="239B8DC5" w14:textId="4C969FA8" w:rsidR="00706238" w:rsidRPr="002B37C7" w:rsidRDefault="00706238" w:rsidP="00706238">
      <w:pPr>
        <w:bidi/>
        <w:spacing w:before="360" w:after="240" w:line="240" w:lineRule="auto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 xml:space="preserve">    </w:t>
      </w:r>
    </w:p>
    <w:p w14:paraId="5F20BBBB" w14:textId="740622C7" w:rsidR="00706238" w:rsidRDefault="00372D43" w:rsidP="00706238">
      <w:pPr>
        <w:bidi/>
        <w:spacing w:before="360" w:after="240" w:line="240" w:lineRule="auto"/>
        <w:rPr>
          <w:rFonts w:cs="B Nazanin"/>
          <w:b/>
          <w:bCs/>
          <w:sz w:val="28"/>
          <w:szCs w:val="28"/>
          <w:rtl/>
          <w:lang w:bidi="fa-IR"/>
        </w:rPr>
      </w:pPr>
      <w:r w:rsidRPr="00372D43">
        <w:rPr>
          <w:rFonts w:cs="B Nazanin" w:hint="cs"/>
          <w:b/>
          <w:bCs/>
          <w:sz w:val="28"/>
          <w:szCs w:val="28"/>
          <w:rtl/>
          <w:lang w:bidi="fa-IR"/>
        </w:rPr>
        <w:t>فهرست شکل‌ها</w:t>
      </w:r>
    </w:p>
    <w:p w14:paraId="6C22C7D3" w14:textId="0783BB0A" w:rsidR="009D3502" w:rsidRPr="00166567" w:rsidRDefault="009D3502" w:rsidP="009D3502">
      <w:pPr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شکل1-1: شمای کلی یک چهارپره</w:t>
      </w:r>
      <w:r w:rsidR="00B31822">
        <w:rPr>
          <w:rFonts w:cs="B Nazanin" w:hint="cs"/>
          <w:sz w:val="28"/>
          <w:szCs w:val="28"/>
          <w:rtl/>
          <w:lang w:bidi="fa-IR"/>
        </w:rPr>
        <w:t>......................................................................................................................3</w:t>
      </w:r>
    </w:p>
    <w:p w14:paraId="0D58D4E1" w14:textId="0A129FA9" w:rsidR="009D3502" w:rsidRPr="00166567" w:rsidRDefault="009D3502" w:rsidP="009D3502">
      <w:pPr>
        <w:bidi/>
        <w:spacing w:after="0" w:line="276" w:lineRule="auto"/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</w:rPr>
      </w:pPr>
      <w:r w:rsidRPr="00166567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شکل1-2: بلوک</w:t>
      </w:r>
      <w:r w:rsidRPr="00166567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  <w:lang w:bidi="fa-IR"/>
        </w:rPr>
        <w:t>‌</w:t>
      </w:r>
      <w:r w:rsidRPr="00166567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دیاگرام چهارپره</w:t>
      </w:r>
      <w:r w:rsidR="00B31822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............................................................................................................................7</w:t>
      </w:r>
    </w:p>
    <w:p w14:paraId="23EB6C85" w14:textId="2267FAF0" w:rsidR="009D3502" w:rsidRPr="00166567" w:rsidRDefault="009D3502" w:rsidP="009D3502">
      <w:pPr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 2-1: تصویری از بدنه استفاده شده در چهارپره</w:t>
      </w:r>
      <w:r w:rsidR="00B31822">
        <w:rPr>
          <w:rFonts w:cs="B Nazanin" w:hint="cs"/>
          <w:sz w:val="28"/>
          <w:szCs w:val="28"/>
          <w:rtl/>
          <w:lang w:bidi="fa-IR"/>
        </w:rPr>
        <w:t>....................................................................................10</w:t>
      </w:r>
    </w:p>
    <w:p w14:paraId="19AEE750" w14:textId="1A390412" w:rsidR="009D3502" w:rsidRPr="00166567" w:rsidRDefault="009D3502" w:rsidP="009D3502">
      <w:pPr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شکل2-2: تصویری از موتور استفاده</w:t>
      </w:r>
      <w:r w:rsidRPr="00166567">
        <w:rPr>
          <w:rFonts w:cs="B Nazanin" w:hint="eastAsia"/>
          <w:sz w:val="28"/>
          <w:szCs w:val="28"/>
          <w:rtl/>
          <w:lang w:bidi="fa-IR"/>
        </w:rPr>
        <w:t>‌</w:t>
      </w:r>
      <w:r w:rsidRPr="00166567">
        <w:rPr>
          <w:rFonts w:cs="B Nazanin" w:hint="cs"/>
          <w:sz w:val="28"/>
          <w:szCs w:val="28"/>
          <w:rtl/>
          <w:lang w:bidi="fa-IR"/>
        </w:rPr>
        <w:t>شده در چهارپره</w:t>
      </w:r>
      <w:r w:rsidR="00B31822">
        <w:rPr>
          <w:rFonts w:cs="B Nazanin" w:hint="cs"/>
          <w:sz w:val="28"/>
          <w:szCs w:val="28"/>
          <w:rtl/>
          <w:lang w:bidi="fa-IR"/>
        </w:rPr>
        <w:t>....................................................................................11</w:t>
      </w:r>
    </w:p>
    <w:p w14:paraId="65EC95FE" w14:textId="618FEC0E" w:rsidR="009D3502" w:rsidRPr="00166567" w:rsidRDefault="009D3502" w:rsidP="009D3502">
      <w:pPr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شکل2-3: تصویری از کارانداز استفاده</w:t>
      </w:r>
      <w:r w:rsidRPr="00166567">
        <w:rPr>
          <w:rFonts w:cs="B Nazanin" w:hint="eastAsia"/>
          <w:sz w:val="28"/>
          <w:szCs w:val="28"/>
          <w:rtl/>
          <w:lang w:bidi="fa-IR"/>
        </w:rPr>
        <w:t>‌</w:t>
      </w:r>
      <w:r w:rsidRPr="00166567">
        <w:rPr>
          <w:rFonts w:cs="B Nazanin" w:hint="cs"/>
          <w:sz w:val="28"/>
          <w:szCs w:val="28"/>
          <w:rtl/>
          <w:lang w:bidi="fa-IR"/>
        </w:rPr>
        <w:t>شده در چهارپره</w:t>
      </w:r>
      <w:r w:rsidR="00B31822">
        <w:rPr>
          <w:rFonts w:cs="B Nazanin" w:hint="cs"/>
          <w:sz w:val="28"/>
          <w:szCs w:val="28"/>
          <w:rtl/>
          <w:lang w:bidi="fa-IR"/>
        </w:rPr>
        <w:t>................................................................................12</w:t>
      </w:r>
    </w:p>
    <w:p w14:paraId="40431860" w14:textId="3642C99D" w:rsidR="009D3502" w:rsidRPr="00166567" w:rsidRDefault="009D3502" w:rsidP="009D3502">
      <w:pPr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شکل2-4: تصویری از نحوه متصل کردن کارانداز</w:t>
      </w:r>
      <w:r w:rsidR="00B31822">
        <w:rPr>
          <w:rFonts w:cs="B Nazanin" w:hint="cs"/>
          <w:sz w:val="28"/>
          <w:szCs w:val="28"/>
          <w:rtl/>
          <w:lang w:bidi="fa-IR"/>
        </w:rPr>
        <w:t>..........................................................................................12</w:t>
      </w:r>
    </w:p>
    <w:p w14:paraId="690AF250" w14:textId="319EEBA1" w:rsidR="009D3502" w:rsidRPr="00166567" w:rsidRDefault="009D3502" w:rsidP="009D3502">
      <w:pPr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شکل2-5: تصویری از سنسور استفاده</w:t>
      </w:r>
      <w:r w:rsidRPr="00166567">
        <w:rPr>
          <w:rFonts w:cs="B Nazanin" w:hint="eastAsia"/>
          <w:sz w:val="28"/>
          <w:szCs w:val="28"/>
          <w:rtl/>
          <w:lang w:bidi="fa-IR"/>
        </w:rPr>
        <w:t>‌</w:t>
      </w:r>
      <w:r w:rsidRPr="00166567">
        <w:rPr>
          <w:rFonts w:cs="B Nazanin" w:hint="cs"/>
          <w:sz w:val="28"/>
          <w:szCs w:val="28"/>
          <w:rtl/>
          <w:lang w:bidi="fa-IR"/>
        </w:rPr>
        <w:t>شده در چهارپره</w:t>
      </w:r>
      <w:r w:rsidR="00B31822">
        <w:rPr>
          <w:rFonts w:cs="B Nazanin" w:hint="cs"/>
          <w:sz w:val="28"/>
          <w:szCs w:val="28"/>
          <w:rtl/>
          <w:lang w:bidi="fa-IR"/>
        </w:rPr>
        <w:t>................................................................................13</w:t>
      </w:r>
    </w:p>
    <w:p w14:paraId="63FEE64A" w14:textId="3B3D5CCF" w:rsidR="009D3502" w:rsidRPr="00166567" w:rsidRDefault="009D3502" w:rsidP="009D3502">
      <w:pPr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شکل2-6: تصویری از باتری استفاده</w:t>
      </w:r>
      <w:r w:rsidRPr="00166567">
        <w:rPr>
          <w:rFonts w:cs="B Nazanin" w:hint="eastAsia"/>
          <w:sz w:val="28"/>
          <w:szCs w:val="28"/>
          <w:rtl/>
          <w:lang w:bidi="fa-IR"/>
        </w:rPr>
        <w:t>‌</w:t>
      </w:r>
      <w:r w:rsidRPr="00166567">
        <w:rPr>
          <w:rFonts w:cs="B Nazanin" w:hint="cs"/>
          <w:sz w:val="28"/>
          <w:szCs w:val="28"/>
          <w:rtl/>
          <w:lang w:bidi="fa-IR"/>
        </w:rPr>
        <w:t>شده در چهارپره</w:t>
      </w:r>
      <w:r w:rsidR="00B31822">
        <w:rPr>
          <w:rFonts w:cs="B Nazanin" w:hint="cs"/>
          <w:sz w:val="28"/>
          <w:szCs w:val="28"/>
          <w:rtl/>
          <w:lang w:bidi="fa-IR"/>
        </w:rPr>
        <w:t>...................................................................................14</w:t>
      </w:r>
    </w:p>
    <w:p w14:paraId="44D58F0E" w14:textId="3C1E43B2" w:rsidR="009D3502" w:rsidRPr="00166567" w:rsidRDefault="009D3502" w:rsidP="009D3502">
      <w:pPr>
        <w:tabs>
          <w:tab w:val="left" w:pos="2748"/>
        </w:tabs>
        <w:bidi/>
        <w:spacing w:after="0" w:line="276" w:lineRule="auto"/>
        <w:rPr>
          <w:rFonts w:asciiTheme="majorBidi" w:hAnsiTheme="majorBidi" w:cstheme="majorBidi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شکل2-7: برد رزبری</w:t>
      </w:r>
      <w:r w:rsidRPr="00166567">
        <w:rPr>
          <w:rFonts w:cs="B Nazanin" w:hint="eastAsia"/>
          <w:sz w:val="28"/>
          <w:szCs w:val="28"/>
          <w:rtl/>
          <w:lang w:bidi="fa-IR"/>
        </w:rPr>
        <w:t>‌</w:t>
      </w:r>
      <w:r w:rsidRPr="00166567">
        <w:rPr>
          <w:rFonts w:cs="B Nazanin" w:hint="cs"/>
          <w:sz w:val="28"/>
          <w:szCs w:val="28"/>
          <w:rtl/>
          <w:lang w:bidi="fa-IR"/>
        </w:rPr>
        <w:t xml:space="preserve">پای </w:t>
      </w:r>
      <w:r w:rsidRPr="00166567">
        <w:rPr>
          <w:rFonts w:asciiTheme="majorBidi" w:hAnsiTheme="majorBidi" w:cstheme="majorBidi"/>
          <w:sz w:val="28"/>
          <w:szCs w:val="28"/>
          <w:lang w:bidi="fa-IR"/>
        </w:rPr>
        <w:t>3b plus</w:t>
      </w:r>
      <w:r w:rsidR="00B31822">
        <w:rPr>
          <w:rFonts w:asciiTheme="majorBidi" w:hAnsiTheme="majorBidi" w:cs="B Nazanin" w:hint="cs"/>
          <w:sz w:val="28"/>
          <w:szCs w:val="28"/>
          <w:rtl/>
          <w:lang w:bidi="fa-IR"/>
        </w:rPr>
        <w:t>..................................................................................................................15</w:t>
      </w:r>
    </w:p>
    <w:p w14:paraId="4FDDF4AF" w14:textId="7017DCFA" w:rsidR="009D3502" w:rsidRPr="00166567" w:rsidRDefault="009D3502" w:rsidP="009D3502">
      <w:pPr>
        <w:tabs>
          <w:tab w:val="left" w:pos="3480"/>
        </w:tabs>
        <w:bidi/>
        <w:spacing w:after="0" w:line="276" w:lineRule="auto"/>
        <w:rPr>
          <w:rFonts w:asciiTheme="majorBidi" w:hAnsiTheme="majorBidi" w:cstheme="majorBidi"/>
          <w:sz w:val="28"/>
          <w:szCs w:val="28"/>
          <w:lang w:bidi="fa-IR"/>
        </w:rPr>
      </w:pPr>
      <w:r w:rsidRPr="00166567">
        <w:rPr>
          <w:rFonts w:ascii="BNazanin" w:cs="B Nazanin" w:hint="cs"/>
          <w:sz w:val="28"/>
          <w:szCs w:val="28"/>
          <w:rtl/>
        </w:rPr>
        <w:t>شکل2-8: سنسور</w:t>
      </w:r>
      <w:r w:rsidRPr="00166567">
        <w:rPr>
          <w:rFonts w:ascii="BNazanin" w:cs="B Nazanin"/>
          <w:sz w:val="28"/>
          <w:szCs w:val="28"/>
          <w:rtl/>
        </w:rPr>
        <w:t xml:space="preserve"> </w:t>
      </w:r>
      <w:r w:rsidRPr="00166567">
        <w:rPr>
          <w:rFonts w:ascii="BNazanin" w:cs="B Nazanin" w:hint="cs"/>
          <w:sz w:val="28"/>
          <w:szCs w:val="28"/>
          <w:rtl/>
        </w:rPr>
        <w:t xml:space="preserve">آلتراسونیک </w:t>
      </w:r>
      <w:r w:rsidRPr="00166567">
        <w:rPr>
          <w:rFonts w:asciiTheme="majorBidi" w:hAnsiTheme="majorBidi" w:cstheme="majorBidi"/>
          <w:sz w:val="28"/>
          <w:szCs w:val="28"/>
        </w:rPr>
        <w:t>HC-SR04</w:t>
      </w:r>
      <w:r w:rsidR="00B31822" w:rsidRPr="00B31822">
        <w:rPr>
          <w:rFonts w:asciiTheme="majorBidi" w:hAnsiTheme="majorBidi" w:cs="B Nazanin" w:hint="cs"/>
          <w:sz w:val="28"/>
          <w:szCs w:val="28"/>
          <w:rtl/>
        </w:rPr>
        <w:t>...............................................................................</w:t>
      </w:r>
      <w:r w:rsidR="00B31822">
        <w:rPr>
          <w:rFonts w:asciiTheme="majorBidi" w:hAnsiTheme="majorBidi" w:cs="B Nazanin" w:hint="cs"/>
          <w:sz w:val="28"/>
          <w:szCs w:val="28"/>
          <w:rtl/>
          <w:lang w:bidi="fa-IR"/>
        </w:rPr>
        <w:t>..................16</w:t>
      </w:r>
    </w:p>
    <w:p w14:paraId="1100CD4C" w14:textId="5E855070" w:rsidR="009D3502" w:rsidRPr="00166567" w:rsidRDefault="009D3502" w:rsidP="009D3502">
      <w:pPr>
        <w:tabs>
          <w:tab w:val="left" w:pos="3456"/>
        </w:tabs>
        <w:bidi/>
        <w:spacing w:after="0" w:line="276" w:lineRule="auto"/>
        <w:rPr>
          <w:rFonts w:ascii="IRANSansWeb_Light" w:hAnsi="IRANSansWeb_Light" w:cs="B Nazanin"/>
          <w:sz w:val="28"/>
          <w:szCs w:val="28"/>
          <w:rtl/>
          <w:lang w:bidi="fa-IR"/>
        </w:rPr>
      </w:pPr>
      <w:r w:rsidRPr="00166567">
        <w:rPr>
          <w:rFonts w:ascii="IRANSansWeb_Light" w:hAnsi="IRANSansWeb_Light" w:cs="B Nazanin" w:hint="cs"/>
          <w:sz w:val="28"/>
          <w:szCs w:val="28"/>
          <w:rtl/>
          <w:lang w:bidi="fa-IR"/>
        </w:rPr>
        <w:t>شکل 2-9 : شماتیک مدار سنسور آلتراسونیک</w:t>
      </w:r>
      <w:r w:rsidR="00B31822">
        <w:rPr>
          <w:rFonts w:ascii="IRANSansWeb_Light" w:hAnsi="IRANSansWeb_Light" w:cs="B Nazanin" w:hint="cs"/>
          <w:sz w:val="28"/>
          <w:szCs w:val="28"/>
          <w:rtl/>
          <w:lang w:bidi="fa-IR"/>
        </w:rPr>
        <w:t>.............................................................................................17</w:t>
      </w:r>
    </w:p>
    <w:p w14:paraId="66D0896A" w14:textId="066F9253" w:rsidR="009D3502" w:rsidRPr="00166567" w:rsidRDefault="009D3502" w:rsidP="009D3502">
      <w:pPr>
        <w:bidi/>
        <w:spacing w:after="0" w:line="276" w:lineRule="auto"/>
        <w:rPr>
          <w:rFonts w:ascii="IRANSansWeb_Light" w:hAnsi="IRANSansWeb_Light"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شکل3-1: ساختار چهارپره</w:t>
      </w:r>
      <w:r w:rsidR="00B31822">
        <w:rPr>
          <w:rFonts w:cs="B Nazanin" w:hint="cs"/>
          <w:sz w:val="28"/>
          <w:szCs w:val="28"/>
          <w:rtl/>
          <w:lang w:bidi="fa-IR"/>
        </w:rPr>
        <w:t>................................................................................................................................19</w:t>
      </w:r>
    </w:p>
    <w:p w14:paraId="6934992C" w14:textId="0DB8B070" w:rsidR="009D3502" w:rsidRPr="00166567" w:rsidRDefault="009D3502" w:rsidP="009D3502">
      <w:pPr>
        <w:tabs>
          <w:tab w:val="left" w:pos="4008"/>
        </w:tabs>
        <w:bidi/>
        <w:spacing w:after="0" w:line="276" w:lineRule="auto"/>
        <w:rPr>
          <w:rFonts w:ascii="IRANSansWeb_Light" w:hAnsi="IRANSansWeb_Light"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شکل3-2: نیروی بالابر</w:t>
      </w:r>
      <w:r w:rsidR="00B31822">
        <w:rPr>
          <w:rFonts w:cs="B Nazanin" w:hint="cs"/>
          <w:sz w:val="28"/>
          <w:szCs w:val="28"/>
          <w:rtl/>
          <w:lang w:bidi="fa-IR"/>
        </w:rPr>
        <w:t>.......................................................................................................................................20</w:t>
      </w:r>
    </w:p>
    <w:p w14:paraId="21E51BE1" w14:textId="01556DA1" w:rsidR="009D3502" w:rsidRPr="00166567" w:rsidRDefault="009D3502" w:rsidP="009D3502">
      <w:pPr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 3-3: حرکت رول</w:t>
      </w:r>
      <w:r w:rsidR="00B31822">
        <w:rPr>
          <w:rFonts w:cs="B Nazanin" w:hint="cs"/>
          <w:sz w:val="28"/>
          <w:szCs w:val="28"/>
          <w:rtl/>
          <w:lang w:bidi="fa-IR"/>
        </w:rPr>
        <w:t>......................................................................................................................................20</w:t>
      </w:r>
    </w:p>
    <w:p w14:paraId="6D6B59FB" w14:textId="455B6668" w:rsidR="009D3502" w:rsidRPr="00166567" w:rsidRDefault="009D3502" w:rsidP="009D3502">
      <w:pPr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شکل3-4: حرکت پیچ</w:t>
      </w:r>
      <w:r w:rsidR="00B31822">
        <w:rPr>
          <w:rFonts w:cs="B Nazanin" w:hint="cs"/>
          <w:sz w:val="28"/>
          <w:szCs w:val="28"/>
          <w:rtl/>
          <w:lang w:bidi="fa-IR"/>
        </w:rPr>
        <w:t>........................................................................................................................................21</w:t>
      </w:r>
    </w:p>
    <w:p w14:paraId="4A67EAD1" w14:textId="5E748CB8" w:rsidR="009D3502" w:rsidRPr="00166567" w:rsidRDefault="009D3502" w:rsidP="009D3502">
      <w:pPr>
        <w:tabs>
          <w:tab w:val="left" w:pos="4008"/>
        </w:tabs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 3-5: حرکت یاو</w:t>
      </w:r>
      <w:r w:rsidR="00B31822">
        <w:rPr>
          <w:rFonts w:cs="B Nazanin" w:hint="cs"/>
          <w:sz w:val="28"/>
          <w:szCs w:val="28"/>
          <w:rtl/>
          <w:lang w:bidi="fa-IR"/>
        </w:rPr>
        <w:t>........................................................................................................................................21</w:t>
      </w:r>
    </w:p>
    <w:p w14:paraId="0FA83EDA" w14:textId="38474FE0" w:rsidR="009D3502" w:rsidRPr="00166567" w:rsidRDefault="009D3502" w:rsidP="009D3502">
      <w:pPr>
        <w:bidi/>
        <w:spacing w:after="0" w:line="276" w:lineRule="auto"/>
        <w:rPr>
          <w:rFonts w:ascii="IRANSansWeb_Light" w:hAnsi="IRANSansWeb_Light" w:cs="B Nazanin"/>
          <w:sz w:val="28"/>
          <w:szCs w:val="28"/>
          <w:rtl/>
          <w:lang w:bidi="fa-IR"/>
        </w:rPr>
      </w:pPr>
      <w:r w:rsidRPr="00166567">
        <w:rPr>
          <w:rFonts w:ascii="IRANSansWeb_Light" w:hAnsi="IRANSansWeb_Light" w:cs="B Nazanin" w:hint="cs"/>
          <w:sz w:val="28"/>
          <w:szCs w:val="28"/>
          <w:rtl/>
          <w:lang w:bidi="fa-IR"/>
        </w:rPr>
        <w:t>شکل3-6: نمودار نیروها و شتاب</w:t>
      </w:r>
      <w:r w:rsidRPr="00166567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Pr="00166567">
        <w:rPr>
          <w:rFonts w:ascii="IRANSansWeb_Light" w:hAnsi="IRANSansWeb_Light" w:cs="B Nazanin" w:hint="cs"/>
          <w:sz w:val="28"/>
          <w:szCs w:val="28"/>
          <w:rtl/>
          <w:lang w:bidi="fa-IR"/>
        </w:rPr>
        <w:t>ها در حرکت رول</w:t>
      </w:r>
      <w:r w:rsidR="00B31822">
        <w:rPr>
          <w:rFonts w:ascii="IRANSansWeb_Light" w:hAnsi="IRANSansWeb_Light" w:cs="B Nazanin" w:hint="cs"/>
          <w:sz w:val="28"/>
          <w:szCs w:val="28"/>
          <w:rtl/>
          <w:lang w:bidi="fa-IR"/>
        </w:rPr>
        <w:t>.....................................................................................22</w:t>
      </w:r>
    </w:p>
    <w:p w14:paraId="447FEC64" w14:textId="22D026D5" w:rsidR="009D3502" w:rsidRPr="00166567" w:rsidRDefault="009D3502" w:rsidP="009D3502">
      <w:pPr>
        <w:bidi/>
        <w:spacing w:after="0" w:line="276" w:lineRule="auto"/>
        <w:rPr>
          <w:rFonts w:ascii="IRANSansWeb_Light" w:hAnsi="IRANSansWeb_Light" w:cs="B Nazanin"/>
          <w:sz w:val="28"/>
          <w:szCs w:val="28"/>
          <w:rtl/>
          <w:lang w:bidi="fa-IR"/>
        </w:rPr>
      </w:pPr>
      <w:r w:rsidRPr="00166567">
        <w:rPr>
          <w:rFonts w:ascii="IRANSansWeb_Light" w:hAnsi="IRANSansWeb_Light" w:cs="B Nazanin" w:hint="cs"/>
          <w:sz w:val="28"/>
          <w:szCs w:val="28"/>
          <w:rtl/>
          <w:lang w:bidi="fa-IR"/>
        </w:rPr>
        <w:t>شکل4-1: بلوک دیاگرام سیستم چهارپره</w:t>
      </w:r>
      <w:r w:rsidR="00B31822">
        <w:rPr>
          <w:rFonts w:ascii="IRANSansWeb_Light" w:hAnsi="IRANSansWeb_Light" w:cs="B Nazanin" w:hint="cs"/>
          <w:sz w:val="28"/>
          <w:szCs w:val="28"/>
          <w:rtl/>
          <w:lang w:bidi="fa-IR"/>
        </w:rPr>
        <w:t>.....................................................................................................27</w:t>
      </w:r>
    </w:p>
    <w:p w14:paraId="7A9C7ED5" w14:textId="266E86C8" w:rsidR="009D3502" w:rsidRPr="00166567" w:rsidRDefault="009D3502" w:rsidP="009D3502">
      <w:pPr>
        <w:bidi/>
        <w:spacing w:after="0" w:line="276" w:lineRule="auto"/>
        <w:rPr>
          <w:rFonts w:asciiTheme="majorBidi" w:hAnsiTheme="majorBidi" w:cs="B Nazanin"/>
          <w:sz w:val="28"/>
          <w:szCs w:val="28"/>
          <w:rtl/>
          <w:lang w:bidi="fa-IR"/>
        </w:rPr>
      </w:pPr>
      <w:r w:rsidRPr="00166567">
        <w:rPr>
          <w:rFonts w:ascii="IRANSansWeb_Light" w:hAnsi="IRANSansWeb_Light" w:cs="B Nazanin" w:hint="cs"/>
          <w:sz w:val="28"/>
          <w:szCs w:val="28"/>
          <w:rtl/>
          <w:lang w:bidi="fa-IR"/>
        </w:rPr>
        <w:t>شکل4-2: سیستم حلقه</w:t>
      </w:r>
      <w:r w:rsidRPr="00166567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Pr="00166567">
        <w:rPr>
          <w:rFonts w:ascii="IRANSansWeb_Light" w:hAnsi="IRANSansWeb_Light" w:cs="B Nazanin" w:hint="cs"/>
          <w:sz w:val="28"/>
          <w:szCs w:val="28"/>
          <w:rtl/>
          <w:lang w:bidi="fa-IR"/>
        </w:rPr>
        <w:t>بسته با کنترل</w:t>
      </w:r>
      <w:r w:rsidRPr="00166567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Pr="00166567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کننده </w:t>
      </w:r>
      <w:r w:rsidRPr="00166567">
        <w:rPr>
          <w:rFonts w:asciiTheme="majorBidi" w:hAnsiTheme="majorBidi" w:cs="B Nazanin"/>
          <w:sz w:val="28"/>
          <w:szCs w:val="28"/>
          <w:lang w:bidi="fa-IR"/>
        </w:rPr>
        <w:t>PID</w:t>
      </w:r>
      <w:r w:rsidR="00B31822">
        <w:rPr>
          <w:rFonts w:asciiTheme="majorBidi" w:hAnsiTheme="majorBidi" w:cs="B Nazanin" w:hint="cs"/>
          <w:sz w:val="28"/>
          <w:szCs w:val="28"/>
          <w:rtl/>
          <w:lang w:bidi="fa-IR"/>
        </w:rPr>
        <w:t>...................................................................................28</w:t>
      </w:r>
    </w:p>
    <w:p w14:paraId="60BAAEA8" w14:textId="081A2069" w:rsidR="009D3502" w:rsidRPr="00166567" w:rsidRDefault="009D3502" w:rsidP="009D3502">
      <w:pPr>
        <w:tabs>
          <w:tab w:val="left" w:pos="3516"/>
        </w:tabs>
        <w:bidi/>
        <w:spacing w:after="0" w:line="276" w:lineRule="auto"/>
        <w:rPr>
          <w:rFonts w:ascii="IRANSansWeb_Light" w:hAnsi="IRANSansWeb_Light" w:cs="B Nazanin"/>
          <w:sz w:val="28"/>
          <w:szCs w:val="28"/>
          <w:rtl/>
          <w:lang w:bidi="fa-IR"/>
        </w:rPr>
      </w:pPr>
      <w:r w:rsidRPr="00166567">
        <w:rPr>
          <w:rFonts w:ascii="IRANSansWeb_Light" w:hAnsi="IRANSansWeb_Light" w:cs="B Nazanin" w:hint="cs"/>
          <w:sz w:val="28"/>
          <w:szCs w:val="28"/>
          <w:rtl/>
          <w:lang w:bidi="fa-IR"/>
        </w:rPr>
        <w:t>شکل4-3: شبیه سازی زاویه رول با کنترل</w:t>
      </w:r>
      <w:r w:rsidRPr="00166567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Pr="00166567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کننده </w:t>
      </w:r>
      <w:r w:rsidRPr="00166567">
        <w:rPr>
          <w:rFonts w:asciiTheme="majorBidi" w:hAnsiTheme="majorBidi" w:cstheme="majorBidi"/>
          <w:sz w:val="28"/>
          <w:szCs w:val="28"/>
          <w:lang w:bidi="fa-IR"/>
        </w:rPr>
        <w:t>PID</w:t>
      </w:r>
      <w:r w:rsidRPr="00166567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به روش زیگلر </w:t>
      </w:r>
      <w:r w:rsidRPr="00166567">
        <w:rPr>
          <w:rFonts w:ascii="Times New Roman" w:hAnsi="Times New Roman" w:cs="Times New Roman" w:hint="cs"/>
          <w:sz w:val="28"/>
          <w:szCs w:val="28"/>
          <w:rtl/>
          <w:lang w:bidi="fa-IR"/>
        </w:rPr>
        <w:t>–</w:t>
      </w:r>
      <w:r w:rsidRPr="00166567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نیکلز</w:t>
      </w:r>
      <w:r w:rsidR="00B31822">
        <w:rPr>
          <w:rFonts w:ascii="IRANSansWeb_Light" w:hAnsi="IRANSansWeb_Light" w:cs="B Nazanin" w:hint="cs"/>
          <w:sz w:val="28"/>
          <w:szCs w:val="28"/>
          <w:rtl/>
          <w:lang w:bidi="fa-IR"/>
        </w:rPr>
        <w:t>.................................30</w:t>
      </w:r>
    </w:p>
    <w:p w14:paraId="74CB57D7" w14:textId="35F31775" w:rsidR="009D3502" w:rsidRPr="00166567" w:rsidRDefault="009D3502" w:rsidP="009D3502">
      <w:pPr>
        <w:tabs>
          <w:tab w:val="left" w:pos="3516"/>
        </w:tabs>
        <w:bidi/>
        <w:spacing w:after="0" w:line="276" w:lineRule="auto"/>
        <w:rPr>
          <w:rFonts w:ascii="IRANSansWeb_Light" w:hAnsi="IRANSansWeb_Light" w:cs="B Nazanin"/>
          <w:sz w:val="28"/>
          <w:szCs w:val="28"/>
          <w:lang w:bidi="fa-IR"/>
        </w:rPr>
      </w:pPr>
      <w:r w:rsidRPr="00166567">
        <w:rPr>
          <w:rFonts w:ascii="IRANSansWeb_Light" w:hAnsi="IRANSansWeb_Light" w:cs="B Nazanin" w:hint="cs"/>
          <w:sz w:val="28"/>
          <w:szCs w:val="28"/>
          <w:rtl/>
          <w:lang w:bidi="fa-IR"/>
        </w:rPr>
        <w:t>شکل4-4: شبیه سازی زاویه پیچ با کنترل</w:t>
      </w:r>
      <w:r w:rsidRPr="00166567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Pr="00166567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کننده </w:t>
      </w:r>
      <w:r w:rsidRPr="00166567">
        <w:rPr>
          <w:rFonts w:asciiTheme="majorBidi" w:hAnsiTheme="majorBidi" w:cstheme="majorBidi"/>
          <w:sz w:val="28"/>
          <w:szCs w:val="28"/>
          <w:lang w:bidi="fa-IR"/>
        </w:rPr>
        <w:t>PID</w:t>
      </w:r>
      <w:r w:rsidRPr="00166567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به روش زیگلر </w:t>
      </w:r>
      <w:r w:rsidRPr="00166567">
        <w:rPr>
          <w:rFonts w:ascii="Times New Roman" w:hAnsi="Times New Roman" w:cs="Times New Roman" w:hint="cs"/>
          <w:sz w:val="28"/>
          <w:szCs w:val="28"/>
          <w:rtl/>
          <w:lang w:bidi="fa-IR"/>
        </w:rPr>
        <w:t>–</w:t>
      </w:r>
      <w:r w:rsidRPr="00166567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نیکلز</w:t>
      </w:r>
      <w:r w:rsidR="00B31822">
        <w:rPr>
          <w:rFonts w:ascii="IRANSansWeb_Light" w:hAnsi="IRANSansWeb_Light" w:cs="B Nazanin" w:hint="cs"/>
          <w:sz w:val="28"/>
          <w:szCs w:val="28"/>
          <w:rtl/>
          <w:lang w:bidi="fa-IR"/>
        </w:rPr>
        <w:t>.................................30</w:t>
      </w:r>
    </w:p>
    <w:p w14:paraId="37F5DA21" w14:textId="503F0BC3" w:rsidR="009D3502" w:rsidRPr="00166567" w:rsidRDefault="009D3502" w:rsidP="009D3502">
      <w:pPr>
        <w:tabs>
          <w:tab w:val="left" w:pos="3516"/>
        </w:tabs>
        <w:bidi/>
        <w:spacing w:after="0" w:line="276" w:lineRule="auto"/>
        <w:rPr>
          <w:rFonts w:ascii="IRANSansWeb_Light" w:hAnsi="IRANSansWeb_Light" w:cs="B Nazanin"/>
          <w:sz w:val="28"/>
          <w:szCs w:val="28"/>
          <w:lang w:bidi="fa-IR"/>
        </w:rPr>
      </w:pPr>
      <w:r w:rsidRPr="00166567">
        <w:rPr>
          <w:rFonts w:ascii="IRANSansWeb_Light" w:hAnsi="IRANSansWeb_Light" w:cs="B Nazanin" w:hint="cs"/>
          <w:sz w:val="28"/>
          <w:szCs w:val="28"/>
          <w:rtl/>
          <w:lang w:bidi="fa-IR"/>
        </w:rPr>
        <w:t>شکل4-5: شبیه سازی زاویه یاو با کنترل</w:t>
      </w:r>
      <w:r w:rsidRPr="00166567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Pr="00166567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کننده </w:t>
      </w:r>
      <w:r w:rsidRPr="00166567">
        <w:rPr>
          <w:rFonts w:asciiTheme="majorBidi" w:hAnsiTheme="majorBidi" w:cstheme="majorBidi"/>
          <w:sz w:val="28"/>
          <w:szCs w:val="28"/>
          <w:lang w:bidi="fa-IR"/>
        </w:rPr>
        <w:t>PID</w:t>
      </w:r>
      <w:r w:rsidRPr="00166567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به روش زیگلر </w:t>
      </w:r>
      <w:r w:rsidRPr="00166567">
        <w:rPr>
          <w:rFonts w:ascii="Times New Roman" w:hAnsi="Times New Roman" w:cs="Times New Roman" w:hint="cs"/>
          <w:sz w:val="28"/>
          <w:szCs w:val="28"/>
          <w:rtl/>
          <w:lang w:bidi="fa-IR"/>
        </w:rPr>
        <w:t>–</w:t>
      </w:r>
      <w:r w:rsidRPr="00166567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نیکلز</w:t>
      </w:r>
      <w:r w:rsidR="00B31822">
        <w:rPr>
          <w:rFonts w:ascii="IRANSansWeb_Light" w:hAnsi="IRANSansWeb_Light" w:cs="B Nazanin" w:hint="cs"/>
          <w:sz w:val="28"/>
          <w:szCs w:val="28"/>
          <w:rtl/>
          <w:lang w:bidi="fa-IR"/>
        </w:rPr>
        <w:t>...................................31</w:t>
      </w:r>
    </w:p>
    <w:p w14:paraId="6DBDE3C0" w14:textId="72378547" w:rsidR="009D3502" w:rsidRPr="00166567" w:rsidRDefault="009D3502" w:rsidP="009D3502">
      <w:pPr>
        <w:tabs>
          <w:tab w:val="left" w:pos="3516"/>
        </w:tabs>
        <w:bidi/>
        <w:spacing w:after="0" w:line="276" w:lineRule="auto"/>
        <w:rPr>
          <w:rFonts w:ascii="IRANSansWeb_Light" w:hAnsi="IRANSansWeb_Light" w:cs="B Nazanin"/>
          <w:color w:val="000000" w:themeColor="text1"/>
          <w:sz w:val="28"/>
          <w:szCs w:val="28"/>
          <w:lang w:bidi="fa-IR"/>
        </w:rPr>
      </w:pPr>
      <w:r w:rsidRPr="00166567">
        <w:rPr>
          <w:rFonts w:ascii="IRANSansWeb_Light" w:hAnsi="IRANSansWeb_Light" w:cs="B Nazanin" w:hint="cs"/>
          <w:color w:val="000000" w:themeColor="text1"/>
          <w:sz w:val="28"/>
          <w:szCs w:val="28"/>
          <w:rtl/>
          <w:lang w:bidi="fa-IR"/>
        </w:rPr>
        <w:t>شکل4-6: شبیه سازی ارتفاع با کنترل</w:t>
      </w:r>
      <w:r w:rsidRPr="00166567">
        <w:rPr>
          <w:rFonts w:ascii="IRANSansWeb_Light" w:hAnsi="IRANSansWeb_Light" w:cs="B Nazanin" w:hint="eastAsia"/>
          <w:color w:val="000000" w:themeColor="text1"/>
          <w:sz w:val="28"/>
          <w:szCs w:val="28"/>
          <w:rtl/>
          <w:lang w:bidi="fa-IR"/>
        </w:rPr>
        <w:t>‌</w:t>
      </w:r>
      <w:r w:rsidRPr="00166567">
        <w:rPr>
          <w:rFonts w:ascii="IRANSansWeb_Light" w:hAnsi="IRANSansWeb_Light" w:cs="B Nazanin" w:hint="cs"/>
          <w:color w:val="000000" w:themeColor="text1"/>
          <w:sz w:val="28"/>
          <w:szCs w:val="28"/>
          <w:rtl/>
          <w:lang w:bidi="fa-IR"/>
        </w:rPr>
        <w:t xml:space="preserve">کننده </w:t>
      </w:r>
      <w:r w:rsidRPr="00166567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PID</w:t>
      </w:r>
      <w:r w:rsidRPr="00166567">
        <w:rPr>
          <w:rFonts w:ascii="IRANSansWeb_Light" w:hAnsi="IRANSansWeb_Light" w:cs="B Nazanin" w:hint="cs"/>
          <w:color w:val="000000" w:themeColor="text1"/>
          <w:sz w:val="28"/>
          <w:szCs w:val="28"/>
          <w:rtl/>
          <w:lang w:bidi="fa-IR"/>
        </w:rPr>
        <w:t xml:space="preserve"> به روش زیگلر </w:t>
      </w:r>
      <w:r w:rsidRPr="00166567">
        <w:rPr>
          <w:rFonts w:ascii="Times New Roman" w:hAnsi="Times New Roman" w:cs="Times New Roman" w:hint="cs"/>
          <w:color w:val="000000" w:themeColor="text1"/>
          <w:sz w:val="28"/>
          <w:szCs w:val="28"/>
          <w:rtl/>
          <w:lang w:bidi="fa-IR"/>
        </w:rPr>
        <w:t>–</w:t>
      </w:r>
      <w:r w:rsidRPr="00166567">
        <w:rPr>
          <w:rFonts w:ascii="IRANSansWeb_Light" w:hAnsi="IRANSansWeb_Light" w:cs="B Nazanin" w:hint="cs"/>
          <w:color w:val="000000" w:themeColor="text1"/>
          <w:sz w:val="28"/>
          <w:szCs w:val="28"/>
          <w:rtl/>
          <w:lang w:bidi="fa-IR"/>
        </w:rPr>
        <w:t xml:space="preserve"> نیکلز</w:t>
      </w:r>
      <w:r w:rsidR="00B31822">
        <w:rPr>
          <w:rFonts w:ascii="IRANSansWeb_Light" w:hAnsi="IRANSansWeb_Light" w:cs="B Nazanin" w:hint="cs"/>
          <w:color w:val="000000" w:themeColor="text1"/>
          <w:sz w:val="28"/>
          <w:szCs w:val="28"/>
          <w:rtl/>
          <w:lang w:bidi="fa-IR"/>
        </w:rPr>
        <w:t>.......................................31</w:t>
      </w:r>
    </w:p>
    <w:p w14:paraId="28D72CB2" w14:textId="5EEF72A3" w:rsidR="009D3502" w:rsidRPr="00166567" w:rsidRDefault="009D3502" w:rsidP="009D3502">
      <w:pPr>
        <w:bidi/>
        <w:spacing w:after="0" w:line="276" w:lineRule="auto"/>
        <w:rPr>
          <w:rFonts w:ascii="Tahoma" w:hAnsi="Tahoma" w:cs="B Nazanin"/>
          <w:sz w:val="28"/>
          <w:szCs w:val="28"/>
          <w:rtl/>
          <w:lang w:bidi="fa-IR"/>
        </w:rPr>
      </w:pPr>
      <w:r w:rsidRPr="00166567">
        <w:rPr>
          <w:rFonts w:ascii="Tahoma" w:hAnsi="Tahoma" w:cs="B Nazanin" w:hint="cs"/>
          <w:sz w:val="28"/>
          <w:szCs w:val="28"/>
          <w:rtl/>
          <w:lang w:bidi="fa-IR"/>
        </w:rPr>
        <w:t>شکل4-7: کنترل</w:t>
      </w:r>
      <w:r w:rsidRPr="00166567">
        <w:rPr>
          <w:rFonts w:ascii="Tahoma" w:hAnsi="Tahoma" w:cs="B Nazanin" w:hint="eastAsia"/>
          <w:sz w:val="28"/>
          <w:szCs w:val="28"/>
          <w:rtl/>
          <w:lang w:bidi="fa-IR"/>
        </w:rPr>
        <w:t>‌</w:t>
      </w:r>
      <w:r w:rsidRPr="00166567">
        <w:rPr>
          <w:rFonts w:ascii="Tahoma" w:hAnsi="Tahoma" w:cs="B Nazanin" w:hint="cs"/>
          <w:sz w:val="28"/>
          <w:szCs w:val="28"/>
          <w:rtl/>
          <w:lang w:bidi="fa-IR"/>
        </w:rPr>
        <w:t>کننده فازی</w:t>
      </w:r>
      <w:r w:rsidR="00B31822">
        <w:rPr>
          <w:rFonts w:ascii="Tahoma" w:hAnsi="Tahoma" w:cs="B Nazanin" w:hint="cs"/>
          <w:sz w:val="28"/>
          <w:szCs w:val="28"/>
          <w:rtl/>
          <w:lang w:bidi="fa-IR"/>
        </w:rPr>
        <w:t>............................................................................................................</w:t>
      </w:r>
      <w:r w:rsidR="0050440B">
        <w:rPr>
          <w:rFonts w:ascii="Tahoma" w:hAnsi="Tahoma" w:cs="B Nazanin" w:hint="cs"/>
          <w:sz w:val="28"/>
          <w:szCs w:val="28"/>
          <w:rtl/>
          <w:lang w:bidi="fa-IR"/>
        </w:rPr>
        <w:t>.</w:t>
      </w:r>
      <w:r w:rsidR="00B31822">
        <w:rPr>
          <w:rFonts w:ascii="Tahoma" w:hAnsi="Tahoma" w:cs="B Nazanin" w:hint="cs"/>
          <w:sz w:val="28"/>
          <w:szCs w:val="28"/>
          <w:rtl/>
          <w:lang w:bidi="fa-IR"/>
        </w:rPr>
        <w:t>....</w:t>
      </w:r>
      <w:r w:rsidR="0050440B">
        <w:rPr>
          <w:rFonts w:ascii="Tahoma" w:hAnsi="Tahoma" w:cs="B Nazanin" w:hint="cs"/>
          <w:sz w:val="28"/>
          <w:szCs w:val="28"/>
          <w:rtl/>
          <w:lang w:bidi="fa-IR"/>
        </w:rPr>
        <w:t>.</w:t>
      </w:r>
      <w:r w:rsidR="00B31822">
        <w:rPr>
          <w:rFonts w:ascii="Tahoma" w:hAnsi="Tahoma" w:cs="B Nazanin" w:hint="cs"/>
          <w:sz w:val="28"/>
          <w:szCs w:val="28"/>
          <w:rtl/>
          <w:lang w:bidi="fa-IR"/>
        </w:rPr>
        <w:t>..</w:t>
      </w:r>
      <w:r w:rsidR="0050440B">
        <w:rPr>
          <w:rFonts w:ascii="Tahoma" w:hAnsi="Tahoma" w:cs="B Nazanin" w:hint="cs"/>
          <w:sz w:val="28"/>
          <w:szCs w:val="28"/>
          <w:rtl/>
          <w:lang w:bidi="fa-IR"/>
        </w:rPr>
        <w:t>.</w:t>
      </w:r>
      <w:r w:rsidR="00B31822">
        <w:rPr>
          <w:rFonts w:ascii="Tahoma" w:hAnsi="Tahoma" w:cs="B Nazanin" w:hint="cs"/>
          <w:sz w:val="28"/>
          <w:szCs w:val="28"/>
          <w:rtl/>
          <w:lang w:bidi="fa-IR"/>
        </w:rPr>
        <w:t>....32</w:t>
      </w:r>
    </w:p>
    <w:p w14:paraId="61DA6A86" w14:textId="230DB64D" w:rsidR="009D3502" w:rsidRPr="00166567" w:rsidRDefault="009D3502" w:rsidP="009D3502">
      <w:pPr>
        <w:tabs>
          <w:tab w:val="left" w:pos="6684"/>
        </w:tabs>
        <w:bidi/>
        <w:spacing w:after="0" w:line="276" w:lineRule="auto"/>
        <w:rPr>
          <w:rFonts w:ascii="Tahoma" w:hAnsi="Tahoma" w:cs="B Nazanin"/>
          <w:sz w:val="28"/>
          <w:szCs w:val="28"/>
          <w:lang w:bidi="fa-IR"/>
        </w:rPr>
      </w:pPr>
      <w:r w:rsidRPr="00166567">
        <w:rPr>
          <w:rFonts w:ascii="Tahoma" w:hAnsi="Tahoma" w:cs="B Nazanin" w:hint="cs"/>
          <w:sz w:val="28"/>
          <w:szCs w:val="28"/>
          <w:rtl/>
          <w:lang w:bidi="fa-IR"/>
        </w:rPr>
        <w:lastRenderedPageBreak/>
        <w:t>شکل4-8: ساختار</w:t>
      </w:r>
      <w:r w:rsidRPr="00166567">
        <w:rPr>
          <w:rFonts w:ascii="Tahoma" w:hAnsi="Tahoma" w:cs="B Nazanin"/>
          <w:sz w:val="28"/>
          <w:szCs w:val="28"/>
          <w:lang w:bidi="fa-IR"/>
        </w:rPr>
        <w:t xml:space="preserve"> </w:t>
      </w:r>
      <w:r w:rsidRPr="00166567">
        <w:rPr>
          <w:rFonts w:asciiTheme="majorBidi" w:hAnsiTheme="majorBidi" w:cstheme="majorBidi"/>
          <w:sz w:val="28"/>
          <w:szCs w:val="28"/>
          <w:lang w:bidi="fa-IR"/>
        </w:rPr>
        <w:t>FLC</w:t>
      </w:r>
      <w:r w:rsidR="00B31822" w:rsidRPr="00B31822">
        <w:rPr>
          <w:rFonts w:asciiTheme="majorBidi" w:hAnsiTheme="majorBidi" w:cs="B Nazanin" w:hint="cs"/>
          <w:sz w:val="28"/>
          <w:szCs w:val="28"/>
          <w:rtl/>
          <w:lang w:bidi="fa-IR"/>
        </w:rPr>
        <w:t>..............................................................................................</w:t>
      </w:r>
      <w:r w:rsidR="00B31822">
        <w:rPr>
          <w:rFonts w:asciiTheme="majorBidi" w:hAnsiTheme="majorBidi" w:cs="B Nazanin" w:hint="cs"/>
          <w:sz w:val="28"/>
          <w:szCs w:val="28"/>
          <w:rtl/>
          <w:lang w:bidi="fa-IR"/>
        </w:rPr>
        <w:t>............................</w:t>
      </w:r>
      <w:r w:rsidR="0050440B">
        <w:rPr>
          <w:rFonts w:asciiTheme="majorBidi" w:hAnsiTheme="majorBidi" w:cs="B Nazanin" w:hint="cs"/>
          <w:sz w:val="28"/>
          <w:szCs w:val="28"/>
          <w:rtl/>
          <w:lang w:bidi="fa-IR"/>
        </w:rPr>
        <w:t>.</w:t>
      </w:r>
      <w:r w:rsidR="00B31822">
        <w:rPr>
          <w:rFonts w:asciiTheme="majorBidi" w:hAnsiTheme="majorBidi" w:cs="B Nazanin" w:hint="cs"/>
          <w:sz w:val="28"/>
          <w:szCs w:val="28"/>
          <w:rtl/>
          <w:lang w:bidi="fa-IR"/>
        </w:rPr>
        <w:t>..</w:t>
      </w:r>
      <w:r w:rsidR="0050440B">
        <w:rPr>
          <w:rFonts w:asciiTheme="majorBidi" w:hAnsiTheme="majorBidi" w:cs="B Nazanin" w:hint="cs"/>
          <w:sz w:val="28"/>
          <w:szCs w:val="28"/>
          <w:rtl/>
          <w:lang w:bidi="fa-IR"/>
        </w:rPr>
        <w:t>.</w:t>
      </w:r>
      <w:r w:rsidR="00B31822">
        <w:rPr>
          <w:rFonts w:asciiTheme="majorBidi" w:hAnsiTheme="majorBidi" w:cs="B Nazanin" w:hint="cs"/>
          <w:sz w:val="28"/>
          <w:szCs w:val="28"/>
          <w:rtl/>
          <w:lang w:bidi="fa-IR"/>
        </w:rPr>
        <w:t>..32</w:t>
      </w:r>
    </w:p>
    <w:p w14:paraId="133589EC" w14:textId="55CDD65D" w:rsidR="009D3502" w:rsidRPr="00166567" w:rsidRDefault="009D3502" w:rsidP="0050440B">
      <w:pPr>
        <w:bidi/>
        <w:spacing w:after="0" w:line="276" w:lineRule="auto"/>
        <w:rPr>
          <w:rFonts w:ascii="Tahoma" w:eastAsiaTheme="minorEastAsia" w:hAnsi="Tahoma" w:cs="B Nazanin"/>
          <w:sz w:val="28"/>
          <w:szCs w:val="28"/>
          <w:rtl/>
          <w:lang w:bidi="fa-IR"/>
        </w:rPr>
      </w:pPr>
      <w:r w:rsidRPr="00166567">
        <w:rPr>
          <w:rFonts w:ascii="Tahoma" w:hAnsi="Tahoma" w:cs="B Nazanin" w:hint="cs"/>
          <w:sz w:val="28"/>
          <w:szCs w:val="28"/>
          <w:rtl/>
          <w:lang w:bidi="fa-IR"/>
        </w:rPr>
        <w:t>شکل4-9: ساختار کلی سیستم فازی</w:t>
      </w:r>
      <w:r w:rsidR="0050440B">
        <w:rPr>
          <w:rFonts w:ascii="Tahoma" w:hAnsi="Tahoma" w:cs="B Nazanin" w:hint="cs"/>
          <w:sz w:val="28"/>
          <w:szCs w:val="28"/>
          <w:rtl/>
          <w:lang w:bidi="fa-IR"/>
        </w:rPr>
        <w:t>..........................................................................................................33</w:t>
      </w:r>
    </w:p>
    <w:p w14:paraId="07F8E427" w14:textId="60D60A2C" w:rsidR="009D3502" w:rsidRPr="00411D8B" w:rsidRDefault="009D3502" w:rsidP="009D3502">
      <w:pPr>
        <w:bidi/>
        <w:spacing w:after="0" w:line="276" w:lineRule="auto"/>
        <w:rPr>
          <w:rFonts w:ascii="Tahoma" w:eastAsiaTheme="minorEastAsia" w:hAnsi="Tahoma" w:cs="B Nazanin"/>
          <w:sz w:val="28"/>
          <w:szCs w:val="28"/>
          <w:rtl/>
          <w:lang w:bidi="fa-IR"/>
        </w:rPr>
      </w:pPr>
      <w:r w:rsidRPr="00411D8B">
        <w:rPr>
          <w:rFonts w:ascii="Tahoma" w:hAnsi="Tahoma" w:cs="B Nazanin" w:hint="cs"/>
          <w:sz w:val="28"/>
          <w:szCs w:val="28"/>
          <w:rtl/>
          <w:lang w:bidi="fa-IR"/>
        </w:rPr>
        <w:t>شکل4-10: توابع عضویت ورودی سیستم فازی</w:t>
      </w:r>
      <w:r w:rsidR="0050440B">
        <w:rPr>
          <w:rFonts w:ascii="Tahoma" w:hAnsi="Tahoma" w:cs="B Nazanin" w:hint="cs"/>
          <w:sz w:val="28"/>
          <w:szCs w:val="28"/>
          <w:rtl/>
          <w:lang w:bidi="fa-IR"/>
        </w:rPr>
        <w:t>.......................................................................................34</w:t>
      </w:r>
    </w:p>
    <w:p w14:paraId="72554F3B" w14:textId="058CD721" w:rsidR="009D3502" w:rsidRPr="00166567" w:rsidRDefault="009D3502" w:rsidP="009D3502">
      <w:pPr>
        <w:bidi/>
        <w:spacing w:after="0" w:line="276" w:lineRule="auto"/>
        <w:rPr>
          <w:rFonts w:ascii="Tahoma" w:eastAsiaTheme="minorEastAsia" w:hAnsi="Tahoma" w:cs="B Nazanin"/>
          <w:sz w:val="28"/>
          <w:szCs w:val="28"/>
          <w:rtl/>
          <w:lang w:bidi="fa-IR"/>
        </w:rPr>
      </w:pPr>
      <w:r w:rsidRPr="00166567">
        <w:rPr>
          <w:rFonts w:ascii="Tahoma" w:hAnsi="Tahoma" w:cs="B Nazanin" w:hint="cs"/>
          <w:sz w:val="28"/>
          <w:szCs w:val="28"/>
          <w:rtl/>
          <w:lang w:bidi="fa-IR"/>
        </w:rPr>
        <w:t>شکل4-11: توابع عضویت خروجی سیستم فازی</w:t>
      </w:r>
      <w:r w:rsidR="0050440B">
        <w:rPr>
          <w:rFonts w:ascii="Tahoma" w:hAnsi="Tahoma" w:cs="B Nazanin" w:hint="cs"/>
          <w:sz w:val="28"/>
          <w:szCs w:val="28"/>
          <w:rtl/>
          <w:lang w:bidi="fa-IR"/>
        </w:rPr>
        <w:t>.....................................................................................34</w:t>
      </w:r>
    </w:p>
    <w:p w14:paraId="4DCD8AEF" w14:textId="0F70D448" w:rsidR="009D3502" w:rsidRPr="00166567" w:rsidRDefault="009D3502" w:rsidP="009D3502">
      <w:pPr>
        <w:bidi/>
        <w:spacing w:after="0" w:line="276" w:lineRule="auto"/>
        <w:rPr>
          <w:rFonts w:ascii="Tahoma" w:eastAsiaTheme="minorEastAsia" w:hAnsi="Tahoma" w:cs="B Nazanin"/>
          <w:sz w:val="28"/>
          <w:szCs w:val="28"/>
          <w:rtl/>
          <w:lang w:bidi="fa-IR"/>
        </w:rPr>
      </w:pPr>
      <w:r w:rsidRPr="00166567">
        <w:rPr>
          <w:rFonts w:ascii="Tahoma" w:hAnsi="Tahoma" w:cs="B Nazanin" w:hint="cs"/>
          <w:sz w:val="28"/>
          <w:szCs w:val="28"/>
          <w:rtl/>
          <w:lang w:bidi="fa-IR"/>
        </w:rPr>
        <w:t>شکل4-12:</w:t>
      </w:r>
      <w:r w:rsidRPr="00166567">
        <w:rPr>
          <w:rFonts w:ascii="IRANSansWeb_Light" w:hAnsi="IRANSansWeb_Light" w:cs="B Nazanin" w:hint="cs"/>
          <w:sz w:val="28"/>
          <w:szCs w:val="28"/>
          <w:rtl/>
          <w:lang w:bidi="fa-IR"/>
        </w:rPr>
        <w:t>شبیه سازی زاویه رول با کنترل</w:t>
      </w:r>
      <w:r w:rsidRPr="00166567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Pr="00166567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کننده </w:t>
      </w:r>
      <w:r w:rsidRPr="00166567">
        <w:rPr>
          <w:rFonts w:asciiTheme="majorBidi" w:hAnsiTheme="majorBidi" w:cstheme="majorBidi"/>
          <w:sz w:val="28"/>
          <w:szCs w:val="28"/>
          <w:lang w:bidi="fa-IR"/>
        </w:rPr>
        <w:t>PID</w:t>
      </w:r>
      <w:r w:rsidRPr="00166567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به روش فازی</w:t>
      </w:r>
      <w:r w:rsidR="0050440B">
        <w:rPr>
          <w:rFonts w:ascii="IRANSansWeb_Light" w:hAnsi="IRANSansWeb_Light" w:cs="B Nazanin" w:hint="cs"/>
          <w:sz w:val="28"/>
          <w:szCs w:val="28"/>
          <w:rtl/>
          <w:lang w:bidi="fa-IR"/>
        </w:rPr>
        <w:t>..............................................35</w:t>
      </w:r>
    </w:p>
    <w:p w14:paraId="6157E071" w14:textId="41D55607" w:rsidR="009D3502" w:rsidRPr="00166567" w:rsidRDefault="009D3502" w:rsidP="009D3502">
      <w:pPr>
        <w:bidi/>
        <w:spacing w:after="0" w:line="276" w:lineRule="auto"/>
        <w:rPr>
          <w:rFonts w:ascii="Tahoma" w:eastAsiaTheme="minorEastAsia" w:hAnsi="Tahoma" w:cs="B Nazanin"/>
          <w:sz w:val="28"/>
          <w:szCs w:val="28"/>
          <w:rtl/>
          <w:lang w:bidi="fa-IR"/>
        </w:rPr>
      </w:pPr>
      <w:r w:rsidRPr="00166567">
        <w:rPr>
          <w:rFonts w:ascii="Tahoma" w:hAnsi="Tahoma" w:cs="B Nazanin" w:hint="cs"/>
          <w:sz w:val="28"/>
          <w:szCs w:val="28"/>
          <w:rtl/>
          <w:lang w:bidi="fa-IR"/>
        </w:rPr>
        <w:t xml:space="preserve">شکل4-13: </w:t>
      </w:r>
      <w:r w:rsidRPr="00166567">
        <w:rPr>
          <w:rFonts w:ascii="IRANSansWeb_Light" w:hAnsi="IRANSansWeb_Light" w:cs="B Nazanin" w:hint="cs"/>
          <w:sz w:val="28"/>
          <w:szCs w:val="28"/>
          <w:rtl/>
          <w:lang w:bidi="fa-IR"/>
        </w:rPr>
        <w:t>شبیه سازی زاویه پیچ با کنترل</w:t>
      </w:r>
      <w:r w:rsidRPr="00166567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Pr="00166567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کننده </w:t>
      </w:r>
      <w:r w:rsidRPr="00166567">
        <w:rPr>
          <w:rFonts w:asciiTheme="majorBidi" w:hAnsiTheme="majorBidi" w:cstheme="majorBidi"/>
          <w:sz w:val="28"/>
          <w:szCs w:val="28"/>
          <w:lang w:bidi="fa-IR"/>
        </w:rPr>
        <w:t>PID</w:t>
      </w:r>
      <w:r w:rsidRPr="00166567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به روش فازی</w:t>
      </w:r>
      <w:r w:rsidR="0050440B">
        <w:rPr>
          <w:rFonts w:ascii="IRANSansWeb_Light" w:hAnsi="IRANSansWeb_Light" w:cs="B Nazanin" w:hint="cs"/>
          <w:sz w:val="28"/>
          <w:szCs w:val="28"/>
          <w:rtl/>
          <w:lang w:bidi="fa-IR"/>
        </w:rPr>
        <w:t>.............................................36</w:t>
      </w:r>
    </w:p>
    <w:p w14:paraId="034A454B" w14:textId="78BC414B" w:rsidR="009D3502" w:rsidRPr="00166567" w:rsidRDefault="009D3502" w:rsidP="009D3502">
      <w:pPr>
        <w:bidi/>
        <w:spacing w:after="0" w:line="276" w:lineRule="auto"/>
        <w:rPr>
          <w:rFonts w:ascii="Tahoma" w:eastAsiaTheme="minorEastAsia" w:hAnsi="Tahoma" w:cs="B Nazanin"/>
          <w:sz w:val="28"/>
          <w:szCs w:val="28"/>
          <w:rtl/>
          <w:lang w:bidi="fa-IR"/>
        </w:rPr>
      </w:pPr>
      <w:r w:rsidRPr="00166567">
        <w:rPr>
          <w:rFonts w:ascii="Tahoma" w:hAnsi="Tahoma" w:cs="B Nazanin" w:hint="cs"/>
          <w:sz w:val="28"/>
          <w:szCs w:val="28"/>
          <w:rtl/>
          <w:lang w:bidi="fa-IR"/>
        </w:rPr>
        <w:t xml:space="preserve">شکل4-14: </w:t>
      </w:r>
      <w:r w:rsidRPr="00166567">
        <w:rPr>
          <w:rFonts w:ascii="IRANSansWeb_Light" w:hAnsi="IRANSansWeb_Light" w:cs="B Nazanin" w:hint="cs"/>
          <w:sz w:val="28"/>
          <w:szCs w:val="28"/>
          <w:rtl/>
          <w:lang w:bidi="fa-IR"/>
        </w:rPr>
        <w:t>شبیه سازی زاویه یاو با کنترل</w:t>
      </w:r>
      <w:r w:rsidRPr="00166567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Pr="00166567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کننده </w:t>
      </w:r>
      <w:r w:rsidRPr="00166567">
        <w:rPr>
          <w:rFonts w:asciiTheme="majorBidi" w:hAnsiTheme="majorBidi" w:cstheme="majorBidi"/>
          <w:sz w:val="28"/>
          <w:szCs w:val="28"/>
          <w:lang w:bidi="fa-IR"/>
        </w:rPr>
        <w:t>PID</w:t>
      </w:r>
      <w:r w:rsidRPr="00166567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به روش فازی</w:t>
      </w:r>
      <w:r w:rsidR="0050440B">
        <w:rPr>
          <w:rFonts w:ascii="IRANSansWeb_Light" w:hAnsi="IRANSansWeb_Light" w:cs="B Nazanin" w:hint="cs"/>
          <w:sz w:val="28"/>
          <w:szCs w:val="28"/>
          <w:rtl/>
          <w:lang w:bidi="fa-IR"/>
        </w:rPr>
        <w:t>...............................................36</w:t>
      </w:r>
    </w:p>
    <w:p w14:paraId="5350F37C" w14:textId="4C0C3462" w:rsidR="009D3502" w:rsidRPr="00166567" w:rsidRDefault="009D3502" w:rsidP="009D3502">
      <w:pPr>
        <w:bidi/>
        <w:spacing w:after="0" w:line="276" w:lineRule="auto"/>
        <w:rPr>
          <w:rFonts w:ascii="IRANSansWeb_Light" w:hAnsi="IRANSansWeb_Light" w:cs="B Nazanin"/>
          <w:sz w:val="28"/>
          <w:szCs w:val="28"/>
          <w:rtl/>
          <w:lang w:bidi="fa-IR"/>
        </w:rPr>
      </w:pPr>
      <w:r w:rsidRPr="00166567">
        <w:rPr>
          <w:rFonts w:ascii="Tahoma" w:hAnsi="Tahoma" w:cs="B Nazanin" w:hint="cs"/>
          <w:sz w:val="28"/>
          <w:szCs w:val="28"/>
          <w:rtl/>
          <w:lang w:bidi="fa-IR"/>
        </w:rPr>
        <w:t xml:space="preserve">شکل4-15: </w:t>
      </w:r>
      <w:r w:rsidRPr="00166567">
        <w:rPr>
          <w:rFonts w:ascii="IRANSansWeb_Light" w:hAnsi="IRANSansWeb_Light" w:cs="B Nazanin" w:hint="cs"/>
          <w:sz w:val="28"/>
          <w:szCs w:val="28"/>
          <w:rtl/>
          <w:lang w:bidi="fa-IR"/>
        </w:rPr>
        <w:t>شبیه سازی ارتفاع با کنترل</w:t>
      </w:r>
      <w:r w:rsidRPr="00166567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Pr="00166567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کننده </w:t>
      </w:r>
      <w:r w:rsidRPr="00166567">
        <w:rPr>
          <w:rFonts w:asciiTheme="majorBidi" w:hAnsiTheme="majorBidi" w:cstheme="majorBidi"/>
          <w:sz w:val="28"/>
          <w:szCs w:val="28"/>
          <w:lang w:bidi="fa-IR"/>
        </w:rPr>
        <w:t>PID</w:t>
      </w:r>
      <w:r w:rsidRPr="00166567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به روش فازی</w:t>
      </w:r>
      <w:r w:rsidR="0050440B">
        <w:rPr>
          <w:rFonts w:ascii="IRANSansWeb_Light" w:hAnsi="IRANSansWeb_Light" w:cs="B Nazanin" w:hint="cs"/>
          <w:sz w:val="28"/>
          <w:szCs w:val="28"/>
          <w:rtl/>
          <w:lang w:bidi="fa-IR"/>
        </w:rPr>
        <w:t>...................................................37</w:t>
      </w:r>
    </w:p>
    <w:p w14:paraId="6399C074" w14:textId="44E00A2D" w:rsidR="009D3502" w:rsidRPr="00166567" w:rsidRDefault="009D3502" w:rsidP="009D3502">
      <w:pPr>
        <w:bidi/>
        <w:spacing w:after="0" w:line="276" w:lineRule="auto"/>
        <w:rPr>
          <w:rFonts w:ascii="IRANSansWeb_Light" w:hAnsi="IRANSansWeb_Light" w:cs="B Nazanin"/>
          <w:sz w:val="28"/>
          <w:szCs w:val="28"/>
          <w:rtl/>
          <w:lang w:bidi="fa-IR"/>
        </w:rPr>
      </w:pPr>
      <w:r w:rsidRPr="00166567">
        <w:rPr>
          <w:rFonts w:ascii="IRANSansWeb_Light" w:hAnsi="IRANSansWeb_Light" w:cs="B Nazanin" w:hint="cs"/>
          <w:sz w:val="28"/>
          <w:szCs w:val="28"/>
          <w:rtl/>
          <w:lang w:bidi="fa-IR"/>
        </w:rPr>
        <w:t>شکل 4-16: بلوک دیاگرام سیستم با کنترل آبشاری</w:t>
      </w:r>
      <w:r w:rsidR="0050440B">
        <w:rPr>
          <w:rFonts w:ascii="IRANSansWeb_Light" w:hAnsi="IRANSansWeb_Light" w:cs="B Nazanin" w:hint="cs"/>
          <w:sz w:val="28"/>
          <w:szCs w:val="28"/>
          <w:rtl/>
          <w:lang w:bidi="fa-IR"/>
        </w:rPr>
        <w:t>.............................................................................37</w:t>
      </w:r>
    </w:p>
    <w:p w14:paraId="1C78FBE8" w14:textId="5F7C7E1C" w:rsidR="009D3502" w:rsidRPr="00166567" w:rsidRDefault="009D3502" w:rsidP="009D3502">
      <w:pPr>
        <w:bidi/>
        <w:spacing w:after="0" w:line="276" w:lineRule="auto"/>
        <w:rPr>
          <w:rFonts w:ascii="IRANSansWeb_Light" w:hAnsi="IRANSansWeb_Light" w:cs="B Nazanin"/>
          <w:sz w:val="28"/>
          <w:szCs w:val="28"/>
          <w:rtl/>
          <w:lang w:bidi="fa-IR"/>
        </w:rPr>
      </w:pPr>
      <w:r w:rsidRPr="00166567">
        <w:rPr>
          <w:rFonts w:ascii="IRANSansWeb_Light" w:hAnsi="IRANSansWeb_Light" w:cs="B Nazanin" w:hint="cs"/>
          <w:sz w:val="28"/>
          <w:szCs w:val="28"/>
          <w:rtl/>
          <w:lang w:bidi="fa-IR"/>
        </w:rPr>
        <w:t>شکل4-17: زاویه پیچ 10 درجه</w:t>
      </w:r>
      <w:r w:rsidR="0050440B">
        <w:rPr>
          <w:rFonts w:ascii="IRANSansWeb_Light" w:hAnsi="IRANSansWeb_Light" w:cs="B Nazanin" w:hint="cs"/>
          <w:sz w:val="28"/>
          <w:szCs w:val="28"/>
          <w:rtl/>
          <w:lang w:bidi="fa-IR"/>
        </w:rPr>
        <w:t>..................................................................................................................38</w:t>
      </w:r>
    </w:p>
    <w:p w14:paraId="6864BDFC" w14:textId="600B0B45" w:rsidR="009D3502" w:rsidRPr="00166567" w:rsidRDefault="009D3502" w:rsidP="009D3502">
      <w:pPr>
        <w:bidi/>
        <w:spacing w:after="0" w:line="276" w:lineRule="auto"/>
        <w:rPr>
          <w:rFonts w:ascii="IRANSansWeb_Light" w:hAnsi="IRANSansWeb_Light" w:cs="B Nazanin"/>
          <w:sz w:val="28"/>
          <w:szCs w:val="28"/>
          <w:rtl/>
          <w:lang w:bidi="fa-IR"/>
        </w:rPr>
      </w:pPr>
      <w:r w:rsidRPr="00166567">
        <w:rPr>
          <w:rFonts w:ascii="IRANSansWeb_Light" w:hAnsi="IRANSansWeb_Light" w:cs="B Nazanin" w:hint="cs"/>
          <w:sz w:val="28"/>
          <w:szCs w:val="28"/>
          <w:rtl/>
          <w:lang w:bidi="fa-IR"/>
        </w:rPr>
        <w:t>شکل4-18: زاویه رول 15درجه</w:t>
      </w:r>
      <w:r w:rsidR="0050440B">
        <w:rPr>
          <w:rFonts w:ascii="IRANSansWeb_Light" w:hAnsi="IRANSansWeb_Light" w:cs="B Nazanin" w:hint="cs"/>
          <w:sz w:val="28"/>
          <w:szCs w:val="28"/>
          <w:rtl/>
          <w:lang w:bidi="fa-IR"/>
        </w:rPr>
        <w:t>...................................................................................................................38</w:t>
      </w:r>
    </w:p>
    <w:p w14:paraId="7BD94A0E" w14:textId="2FA96379" w:rsidR="009D3502" w:rsidRPr="00166567" w:rsidRDefault="009D3502" w:rsidP="009D3502">
      <w:pPr>
        <w:bidi/>
        <w:spacing w:after="0" w:line="276" w:lineRule="auto"/>
        <w:rPr>
          <w:rFonts w:ascii="Tahoma" w:eastAsiaTheme="minorEastAsia" w:hAnsi="Tahoma" w:cs="B Nazanin"/>
          <w:sz w:val="28"/>
          <w:szCs w:val="28"/>
          <w:rtl/>
          <w:lang w:bidi="fa-IR"/>
        </w:rPr>
      </w:pPr>
      <w:r w:rsidRPr="00166567">
        <w:rPr>
          <w:rFonts w:ascii="Tahoma" w:eastAsiaTheme="minorEastAsia" w:hAnsi="Tahoma" w:cs="B Nazanin" w:hint="cs"/>
          <w:sz w:val="28"/>
          <w:szCs w:val="28"/>
          <w:rtl/>
          <w:lang w:bidi="fa-IR"/>
        </w:rPr>
        <w:t>شکل4-19: ارتفاع</w:t>
      </w:r>
      <w:r w:rsidR="0050440B">
        <w:rPr>
          <w:rFonts w:ascii="Tahoma" w:eastAsiaTheme="minorEastAsia" w:hAnsi="Tahoma" w:cs="B Nazanin" w:hint="cs"/>
          <w:sz w:val="28"/>
          <w:szCs w:val="28"/>
          <w:rtl/>
          <w:lang w:bidi="fa-IR"/>
        </w:rPr>
        <w:t>...........................................................................................................................................39</w:t>
      </w:r>
    </w:p>
    <w:p w14:paraId="59FAEF4C" w14:textId="7B704430" w:rsidR="009D3502" w:rsidRPr="00166567" w:rsidRDefault="009D3502" w:rsidP="009D3502">
      <w:pPr>
        <w:tabs>
          <w:tab w:val="left" w:pos="3480"/>
        </w:tabs>
        <w:bidi/>
        <w:spacing w:after="0" w:line="276" w:lineRule="auto"/>
        <w:rPr>
          <w:rFonts w:ascii="Tahoma" w:eastAsiaTheme="minorEastAsia" w:hAnsi="Tahoma" w:cs="B Nazanin"/>
          <w:sz w:val="28"/>
          <w:szCs w:val="28"/>
          <w:rtl/>
          <w:lang w:bidi="fa-IR"/>
        </w:rPr>
      </w:pPr>
      <w:r w:rsidRPr="00166567">
        <w:rPr>
          <w:rFonts w:ascii="Tahoma" w:eastAsiaTheme="minorEastAsia" w:hAnsi="Tahoma" w:cs="B Nazanin" w:hint="cs"/>
          <w:sz w:val="28"/>
          <w:szCs w:val="28"/>
          <w:rtl/>
          <w:lang w:bidi="fa-IR"/>
        </w:rPr>
        <w:t>شکل4-20: ارتفاع</w:t>
      </w:r>
      <w:r w:rsidR="0050440B">
        <w:rPr>
          <w:rFonts w:ascii="Tahoma" w:eastAsiaTheme="minorEastAsia" w:hAnsi="Tahoma" w:cs="B Nazanin" w:hint="cs"/>
          <w:sz w:val="28"/>
          <w:szCs w:val="28"/>
          <w:rtl/>
          <w:lang w:bidi="fa-IR"/>
        </w:rPr>
        <w:t>...........................................................................................................................................39</w:t>
      </w:r>
    </w:p>
    <w:p w14:paraId="0ABB2C53" w14:textId="6FBE87E5" w:rsidR="009D3502" w:rsidRPr="00166567" w:rsidRDefault="009D3502" w:rsidP="009D3502">
      <w:pPr>
        <w:bidi/>
        <w:spacing w:after="0" w:line="276" w:lineRule="auto"/>
        <w:rPr>
          <w:rFonts w:ascii="Tahoma" w:eastAsiaTheme="minorEastAsia" w:hAnsi="Tahoma" w:cs="B Nazanin"/>
          <w:sz w:val="28"/>
          <w:szCs w:val="28"/>
          <w:rtl/>
          <w:lang w:bidi="fa-IR"/>
        </w:rPr>
      </w:pPr>
      <w:r w:rsidRPr="00166567">
        <w:rPr>
          <w:rFonts w:ascii="Tahoma" w:eastAsiaTheme="minorEastAsia" w:hAnsi="Tahoma" w:cs="B Nazanin" w:hint="cs"/>
          <w:sz w:val="28"/>
          <w:szCs w:val="28"/>
          <w:rtl/>
          <w:lang w:bidi="fa-IR"/>
        </w:rPr>
        <w:t>شکل4-21: زاویه رول</w:t>
      </w:r>
      <w:r w:rsidR="0050440B">
        <w:rPr>
          <w:rFonts w:ascii="Tahoma" w:eastAsiaTheme="minorEastAsia" w:hAnsi="Tahoma" w:cs="B Nazanin" w:hint="cs"/>
          <w:sz w:val="28"/>
          <w:szCs w:val="28"/>
          <w:rtl/>
          <w:lang w:bidi="fa-IR"/>
        </w:rPr>
        <w:t>...................................................................................................................................40</w:t>
      </w:r>
    </w:p>
    <w:p w14:paraId="49A02D57" w14:textId="0706A537" w:rsidR="009D3502" w:rsidRPr="00166567" w:rsidRDefault="009D3502" w:rsidP="009D3502">
      <w:pPr>
        <w:shd w:val="clear" w:color="auto" w:fill="FFFFFF"/>
        <w:tabs>
          <w:tab w:val="left" w:pos="4116"/>
        </w:tabs>
        <w:bidi/>
        <w:spacing w:after="0" w:line="276" w:lineRule="auto"/>
        <w:textAlignment w:val="baseline"/>
        <w:rPr>
          <w:rFonts w:ascii="Tahoma" w:eastAsiaTheme="minorEastAsia" w:hAnsi="Tahoma" w:cs="B Nazanin"/>
          <w:sz w:val="28"/>
          <w:szCs w:val="28"/>
          <w:rtl/>
          <w:lang w:bidi="fa-IR"/>
        </w:rPr>
      </w:pPr>
      <w:r w:rsidRPr="00166567">
        <w:rPr>
          <w:rFonts w:ascii="Tahoma" w:eastAsiaTheme="minorEastAsia" w:hAnsi="Tahoma" w:cs="B Nazanin" w:hint="cs"/>
          <w:sz w:val="28"/>
          <w:szCs w:val="28"/>
          <w:rtl/>
          <w:lang w:bidi="fa-IR"/>
        </w:rPr>
        <w:t>شکل4-22: زاویه پیچ</w:t>
      </w:r>
      <w:r w:rsidR="0050440B">
        <w:rPr>
          <w:rFonts w:ascii="Tahoma" w:eastAsiaTheme="minorEastAsia" w:hAnsi="Tahoma" w:cs="B Nazanin" w:hint="cs"/>
          <w:sz w:val="28"/>
          <w:szCs w:val="28"/>
          <w:rtl/>
          <w:lang w:bidi="fa-IR"/>
        </w:rPr>
        <w:t>...................................................................................................................................40</w:t>
      </w:r>
    </w:p>
    <w:p w14:paraId="20F83D7F" w14:textId="7C4D3751" w:rsidR="009D3502" w:rsidRPr="00166567" w:rsidRDefault="009D3502" w:rsidP="009D3502">
      <w:pPr>
        <w:shd w:val="clear" w:color="auto" w:fill="FFFFFF"/>
        <w:tabs>
          <w:tab w:val="left" w:pos="6120"/>
        </w:tabs>
        <w:bidi/>
        <w:spacing w:after="0" w:line="276" w:lineRule="auto"/>
        <w:textAlignment w:val="baseline"/>
        <w:rPr>
          <w:rFonts w:cs="B Nazanin"/>
          <w:sz w:val="28"/>
          <w:szCs w:val="28"/>
          <w:rtl/>
        </w:rPr>
      </w:pPr>
      <w:r w:rsidRPr="00166567">
        <w:rPr>
          <w:rFonts w:cs="B Nazanin" w:hint="cs"/>
          <w:sz w:val="28"/>
          <w:szCs w:val="28"/>
          <w:rtl/>
        </w:rPr>
        <w:t>شکل4-23: فرآیند بازگشتی الگوریتم فیلترکالمن</w:t>
      </w:r>
      <w:r w:rsidR="0050440B">
        <w:rPr>
          <w:rFonts w:cs="B Nazanin" w:hint="cs"/>
          <w:sz w:val="28"/>
          <w:szCs w:val="28"/>
          <w:rtl/>
        </w:rPr>
        <w:t>.................................................................................42</w:t>
      </w:r>
    </w:p>
    <w:p w14:paraId="6E5BF146" w14:textId="39501351" w:rsidR="009D3502" w:rsidRPr="00166567" w:rsidRDefault="009D3502" w:rsidP="009D3502">
      <w:pPr>
        <w:bidi/>
        <w:spacing w:after="0" w:line="276" w:lineRule="auto"/>
        <w:rPr>
          <w:rFonts w:ascii="Tahoma" w:hAnsi="Tahoma" w:cs="B Nazanin"/>
          <w:color w:val="C00000"/>
          <w:sz w:val="28"/>
          <w:szCs w:val="28"/>
          <w:shd w:val="clear" w:color="auto" w:fill="FFFFFF"/>
          <w:rtl/>
          <w:lang w:bidi="fa-IR"/>
        </w:rPr>
      </w:pPr>
      <w:r w:rsidRPr="00166567">
        <w:rPr>
          <w:rFonts w:ascii="Tahoma" w:hAnsi="Tahoma" w:cs="B Nazanin" w:hint="cs"/>
          <w:sz w:val="28"/>
          <w:szCs w:val="28"/>
          <w:shd w:val="clear" w:color="auto" w:fill="FFFFFF"/>
          <w:rtl/>
        </w:rPr>
        <w:t xml:space="preserve">شکل4-24: نمودار ولتاژ موتور برحسب دوره‌کاری در فرکانس </w:t>
      </w:r>
      <w:r w:rsidRPr="00166567">
        <w:rPr>
          <w:rFonts w:ascii="Tahoma" w:hAnsi="Tahoma" w:cs="B Nazanin" w:hint="cs"/>
          <w:sz w:val="28"/>
          <w:szCs w:val="28"/>
          <w:shd w:val="clear" w:color="auto" w:fill="FFFFFF"/>
          <w:rtl/>
          <w:lang w:bidi="fa-IR"/>
        </w:rPr>
        <w:t>100 هرتز</w:t>
      </w:r>
      <w:r w:rsidR="0050440B">
        <w:rPr>
          <w:rFonts w:ascii="Tahoma" w:hAnsi="Tahoma" w:cs="B Nazanin" w:hint="cs"/>
          <w:sz w:val="28"/>
          <w:szCs w:val="28"/>
          <w:shd w:val="clear" w:color="auto" w:fill="FFFFFF"/>
          <w:rtl/>
          <w:lang w:bidi="fa-IR"/>
        </w:rPr>
        <w:t>.......................................43</w:t>
      </w:r>
    </w:p>
    <w:p w14:paraId="5843F6DA" w14:textId="5001CBB0" w:rsidR="009D3502" w:rsidRPr="00166567" w:rsidRDefault="009D3502" w:rsidP="009D3502">
      <w:pPr>
        <w:bidi/>
        <w:spacing w:after="0" w:line="276" w:lineRule="auto"/>
        <w:rPr>
          <w:rFonts w:ascii="Tahoma" w:hAnsi="Tahoma" w:cs="B Nazanin"/>
          <w:sz w:val="28"/>
          <w:szCs w:val="28"/>
          <w:shd w:val="clear" w:color="auto" w:fill="FFFFFF"/>
          <w:rtl/>
        </w:rPr>
      </w:pPr>
      <w:r w:rsidRPr="00166567">
        <w:rPr>
          <w:rFonts w:ascii="Tahoma" w:hAnsi="Tahoma" w:cs="B Nazanin" w:hint="cs"/>
          <w:sz w:val="28"/>
          <w:szCs w:val="28"/>
          <w:shd w:val="clear" w:color="auto" w:fill="FFFFFF"/>
          <w:rtl/>
        </w:rPr>
        <w:t xml:space="preserve">شکل4-25: نمودار ولتاژ موتور برحسب دوره‌کاری در فرکانس </w:t>
      </w:r>
      <w:r w:rsidRPr="00166567">
        <w:rPr>
          <w:rFonts w:ascii="Tahoma" w:hAnsi="Tahoma" w:cs="B Nazanin" w:hint="cs"/>
          <w:sz w:val="28"/>
          <w:szCs w:val="28"/>
          <w:shd w:val="clear" w:color="auto" w:fill="FFFFFF"/>
          <w:rtl/>
          <w:lang w:bidi="fa-IR"/>
        </w:rPr>
        <w:t>400 هرتز</w:t>
      </w:r>
      <w:r w:rsidR="0050440B">
        <w:rPr>
          <w:rFonts w:ascii="Tahoma" w:hAnsi="Tahoma" w:cs="B Nazanin" w:hint="cs"/>
          <w:sz w:val="28"/>
          <w:szCs w:val="28"/>
          <w:shd w:val="clear" w:color="auto" w:fill="FFFFFF"/>
          <w:rtl/>
          <w:lang w:bidi="fa-IR"/>
        </w:rPr>
        <w:t>.......................................43</w:t>
      </w:r>
    </w:p>
    <w:p w14:paraId="4261DCBE" w14:textId="348C88A3" w:rsidR="009D3502" w:rsidRPr="00166567" w:rsidRDefault="009D3502" w:rsidP="009D3502">
      <w:pPr>
        <w:tabs>
          <w:tab w:val="left" w:pos="5940"/>
        </w:tabs>
        <w:bidi/>
        <w:spacing w:after="0" w:line="276" w:lineRule="auto"/>
        <w:rPr>
          <w:rFonts w:cs="B Nazanin"/>
          <w:b/>
          <w:bCs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شکل4-26:کد کالیبراسیون درایورها</w:t>
      </w:r>
      <w:r w:rsidR="0050440B">
        <w:rPr>
          <w:rFonts w:cs="B Nazanin" w:hint="cs"/>
          <w:sz w:val="28"/>
          <w:szCs w:val="28"/>
          <w:rtl/>
          <w:lang w:bidi="fa-IR"/>
        </w:rPr>
        <w:t>........................................................................................................46</w:t>
      </w:r>
    </w:p>
    <w:p w14:paraId="3F5E2CCE" w14:textId="03A82455" w:rsidR="009D3502" w:rsidRPr="00166567" w:rsidRDefault="009D3502" w:rsidP="009D3502">
      <w:pPr>
        <w:bidi/>
        <w:spacing w:after="0" w:line="276" w:lineRule="auto"/>
        <w:rPr>
          <w:rFonts w:ascii="Tahoma" w:hAnsi="Tahoma" w:cs="B Nazanin"/>
          <w:sz w:val="28"/>
          <w:szCs w:val="28"/>
          <w:shd w:val="clear" w:color="auto" w:fill="FFFFFF"/>
          <w:rtl/>
          <w:lang w:bidi="fa-IR"/>
        </w:rPr>
      </w:pPr>
      <w:r w:rsidRPr="00166567">
        <w:rPr>
          <w:rFonts w:ascii="Tahoma" w:hAnsi="Tahoma" w:cs="B Nazanin" w:hint="cs"/>
          <w:sz w:val="28"/>
          <w:szCs w:val="28"/>
          <w:shd w:val="clear" w:color="auto" w:fill="FFFFFF"/>
          <w:rtl/>
        </w:rPr>
        <w:t xml:space="preserve">شکل4-27: نمودار ولتاژ موتور برحسب دوره‌کاری در فرکانس </w:t>
      </w:r>
      <w:r w:rsidRPr="00166567">
        <w:rPr>
          <w:rFonts w:ascii="Tahoma" w:hAnsi="Tahoma" w:cs="B Nazanin" w:hint="cs"/>
          <w:sz w:val="28"/>
          <w:szCs w:val="28"/>
          <w:shd w:val="clear" w:color="auto" w:fill="FFFFFF"/>
          <w:rtl/>
          <w:lang w:bidi="fa-IR"/>
        </w:rPr>
        <w:t>400 هرتز بعد از کالیبراسیون</w:t>
      </w:r>
      <w:r w:rsidR="009C3273">
        <w:rPr>
          <w:rFonts w:ascii="Tahoma" w:hAnsi="Tahoma" w:cs="B Nazanin" w:hint="cs"/>
          <w:sz w:val="28"/>
          <w:szCs w:val="28"/>
          <w:shd w:val="clear" w:color="auto" w:fill="FFFFFF"/>
          <w:rtl/>
          <w:lang w:bidi="fa-IR"/>
        </w:rPr>
        <w:t>.</w:t>
      </w:r>
      <w:r w:rsidR="0050440B">
        <w:rPr>
          <w:rFonts w:ascii="Tahoma" w:hAnsi="Tahoma" w:cs="B Nazanin" w:hint="cs"/>
          <w:sz w:val="28"/>
          <w:szCs w:val="28"/>
          <w:shd w:val="clear" w:color="auto" w:fill="FFFFFF"/>
          <w:rtl/>
          <w:lang w:bidi="fa-IR"/>
        </w:rPr>
        <w:t>..46</w:t>
      </w:r>
    </w:p>
    <w:p w14:paraId="1AE9B521" w14:textId="786A1A35" w:rsidR="009D3502" w:rsidRPr="00166567" w:rsidRDefault="009D3502" w:rsidP="009D3502">
      <w:pPr>
        <w:shd w:val="clear" w:color="auto" w:fill="FFFFFF"/>
        <w:tabs>
          <w:tab w:val="left" w:pos="4044"/>
        </w:tabs>
        <w:bidi/>
        <w:spacing w:after="0" w:line="276" w:lineRule="auto"/>
        <w:textAlignment w:val="baseline"/>
        <w:rPr>
          <w:rFonts w:ascii="Arial" w:eastAsia="Times New Roman" w:hAnsi="Arial" w:cs="B Nazanin"/>
          <w:sz w:val="28"/>
          <w:szCs w:val="28"/>
        </w:rPr>
      </w:pPr>
      <w:r w:rsidRPr="00166567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>شکل5-1: زاویه رول نشان</w:t>
      </w:r>
      <w:r w:rsidRPr="00166567">
        <w:rPr>
          <w:rFonts w:asciiTheme="majorBidi" w:eastAsia="Times New Roman" w:hAnsiTheme="majorBidi" w:cs="B Nazanin" w:hint="eastAsia"/>
          <w:sz w:val="28"/>
          <w:szCs w:val="28"/>
          <w:rtl/>
          <w:lang w:bidi="fa-IR"/>
        </w:rPr>
        <w:t>‌</w:t>
      </w:r>
      <w:r w:rsidRPr="00166567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>داده شده توسط سنسور</w:t>
      </w:r>
      <w:r w:rsidR="0050440B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>..............................................................................49</w:t>
      </w:r>
    </w:p>
    <w:p w14:paraId="12D661BF" w14:textId="51D2AA57" w:rsidR="009D3502" w:rsidRPr="00166567" w:rsidRDefault="009D3502" w:rsidP="009D3502">
      <w:pPr>
        <w:shd w:val="clear" w:color="auto" w:fill="FFFFFF"/>
        <w:bidi/>
        <w:spacing w:after="0" w:line="276" w:lineRule="auto"/>
        <w:textAlignment w:val="baseline"/>
        <w:rPr>
          <w:rFonts w:asciiTheme="majorBidi" w:eastAsia="Times New Roman" w:hAnsiTheme="majorBidi" w:cs="B Nazanin"/>
          <w:sz w:val="28"/>
          <w:szCs w:val="28"/>
          <w:vertAlign w:val="superscript"/>
          <w:rtl/>
          <w:lang w:bidi="fa-IR"/>
        </w:rPr>
      </w:pPr>
      <w:r w:rsidRPr="00166567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>شکل5-2: زاویه پیچ نشان</w:t>
      </w:r>
      <w:r w:rsidRPr="00166567">
        <w:rPr>
          <w:rFonts w:asciiTheme="majorBidi" w:eastAsia="Times New Roman" w:hAnsiTheme="majorBidi" w:cs="B Nazanin" w:hint="eastAsia"/>
          <w:sz w:val="28"/>
          <w:szCs w:val="28"/>
          <w:rtl/>
          <w:lang w:bidi="fa-IR"/>
        </w:rPr>
        <w:t>‌</w:t>
      </w:r>
      <w:r w:rsidRPr="00166567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>داده شده توسط سنسور</w:t>
      </w:r>
      <w:r w:rsidR="0050440B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>..............................................................................50</w:t>
      </w:r>
    </w:p>
    <w:p w14:paraId="45709D0D" w14:textId="75366FF8" w:rsidR="009D3502" w:rsidRPr="00166567" w:rsidRDefault="009D3502" w:rsidP="009D3502">
      <w:pPr>
        <w:tabs>
          <w:tab w:val="left" w:pos="2670"/>
        </w:tabs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شکل5-3: بلوک دیاگرام ترکیب داده‌های ژایروسکوپ و شتاب‌سنج</w:t>
      </w:r>
      <w:r w:rsidR="0050440B">
        <w:rPr>
          <w:rFonts w:cs="B Nazanin" w:hint="cs"/>
          <w:sz w:val="28"/>
          <w:szCs w:val="28"/>
          <w:rtl/>
          <w:lang w:bidi="fa-IR"/>
        </w:rPr>
        <w:t>................................................51</w:t>
      </w:r>
    </w:p>
    <w:p w14:paraId="0C45CC33" w14:textId="19DDA5D2" w:rsidR="009D3502" w:rsidRPr="00166567" w:rsidRDefault="009D3502" w:rsidP="009D3502">
      <w:pPr>
        <w:tabs>
          <w:tab w:val="left" w:pos="2670"/>
        </w:tabs>
        <w:bidi/>
        <w:spacing w:after="0" w:line="276" w:lineRule="auto"/>
        <w:rPr>
          <w:rFonts w:cs="B Nazanin"/>
          <w:sz w:val="28"/>
          <w:szCs w:val="28"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شکل5-4: زاویه رول به‌دست آمده از شتاب‌سنج</w:t>
      </w:r>
      <w:r w:rsidR="0050440B">
        <w:rPr>
          <w:rFonts w:cs="B Nazanin" w:hint="cs"/>
          <w:sz w:val="28"/>
          <w:szCs w:val="28"/>
          <w:rtl/>
          <w:lang w:bidi="fa-IR"/>
        </w:rPr>
        <w:t>..................................................................................51</w:t>
      </w:r>
    </w:p>
    <w:p w14:paraId="6CB77726" w14:textId="243D739D" w:rsidR="009D3502" w:rsidRPr="00166567" w:rsidRDefault="009D3502" w:rsidP="009D3502">
      <w:pPr>
        <w:tabs>
          <w:tab w:val="left" w:pos="2670"/>
        </w:tabs>
        <w:bidi/>
        <w:spacing w:after="0" w:line="276" w:lineRule="auto"/>
        <w:rPr>
          <w:rFonts w:cs="B Nazanin"/>
          <w:color w:val="C00000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شکل5-5: زاویه پیچ به‌دست آمده از شتاب‌سنج</w:t>
      </w:r>
      <w:r w:rsidR="0050440B">
        <w:rPr>
          <w:rFonts w:cs="B Nazanin" w:hint="cs"/>
          <w:sz w:val="28"/>
          <w:szCs w:val="28"/>
          <w:rtl/>
          <w:lang w:bidi="fa-IR"/>
        </w:rPr>
        <w:t>..................................................................................52</w:t>
      </w:r>
    </w:p>
    <w:p w14:paraId="5562D69A" w14:textId="4FAFF9C4" w:rsidR="009D3502" w:rsidRPr="00166567" w:rsidRDefault="009D3502" w:rsidP="009D3502">
      <w:pPr>
        <w:tabs>
          <w:tab w:val="left" w:pos="2670"/>
        </w:tabs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شکل5-6:  سرعت زاویه‌ای در راستای زاویه پیچ به‌دست آمده از ژایروسکوپ</w:t>
      </w:r>
      <w:r w:rsidR="0050440B">
        <w:rPr>
          <w:rFonts w:cs="B Nazanin" w:hint="cs"/>
          <w:sz w:val="28"/>
          <w:szCs w:val="28"/>
          <w:rtl/>
          <w:lang w:bidi="fa-IR"/>
        </w:rPr>
        <w:t>..............................52</w:t>
      </w:r>
    </w:p>
    <w:p w14:paraId="4BCFBE11" w14:textId="1E6C4650" w:rsidR="009D3502" w:rsidRPr="00166567" w:rsidRDefault="009D3502" w:rsidP="009D3502">
      <w:pPr>
        <w:tabs>
          <w:tab w:val="left" w:pos="2670"/>
        </w:tabs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شکل5-7:  سرعت زاویه‌ای در راستای زاویه رول به‌دست آمده از ژایروسکوپ</w:t>
      </w:r>
      <w:r w:rsidR="0050440B">
        <w:rPr>
          <w:rFonts w:cs="B Nazanin" w:hint="cs"/>
          <w:sz w:val="28"/>
          <w:szCs w:val="28"/>
          <w:rtl/>
          <w:lang w:bidi="fa-IR"/>
        </w:rPr>
        <w:t>.............................53</w:t>
      </w:r>
    </w:p>
    <w:p w14:paraId="7BBB7022" w14:textId="42BA6A1D" w:rsidR="009D3502" w:rsidRPr="00166567" w:rsidRDefault="009D3502" w:rsidP="009D3502">
      <w:pPr>
        <w:tabs>
          <w:tab w:val="left" w:pos="2670"/>
        </w:tabs>
        <w:bidi/>
        <w:spacing w:after="0" w:line="276" w:lineRule="auto"/>
        <w:rPr>
          <w:rFonts w:cs="B Nazanin"/>
          <w:sz w:val="28"/>
          <w:szCs w:val="28"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lastRenderedPageBreak/>
        <w:t>شکل5-8: زاویه رول پس از ترکیب داده‌های سنسور به وسیله ‌فیلترکالمن</w:t>
      </w:r>
      <w:r w:rsidR="0050440B">
        <w:rPr>
          <w:rFonts w:cs="B Nazanin" w:hint="cs"/>
          <w:sz w:val="28"/>
          <w:szCs w:val="28"/>
          <w:rtl/>
          <w:lang w:bidi="fa-IR"/>
        </w:rPr>
        <w:t>..................................53</w:t>
      </w:r>
    </w:p>
    <w:p w14:paraId="60C9C003" w14:textId="13AC5307" w:rsidR="009D3502" w:rsidRPr="00166567" w:rsidRDefault="009D3502" w:rsidP="0050440B">
      <w:pPr>
        <w:tabs>
          <w:tab w:val="left" w:pos="2670"/>
        </w:tabs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 5-9: زاویه پیچ پس از ترکیب داده‌های سنسور به وسیله ‌فیلترکالمن</w:t>
      </w:r>
      <w:r w:rsidR="0050440B">
        <w:rPr>
          <w:rFonts w:cs="B Nazanin" w:hint="cs"/>
          <w:sz w:val="28"/>
          <w:szCs w:val="28"/>
          <w:rtl/>
          <w:lang w:bidi="fa-IR"/>
        </w:rPr>
        <w:t>.................................54</w:t>
      </w:r>
    </w:p>
    <w:p w14:paraId="36D81014" w14:textId="32B1F1CB" w:rsidR="009D3502" w:rsidRPr="00166567" w:rsidRDefault="009D3502" w:rsidP="009D3502">
      <w:pPr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شکل5-10: زاویه رول با اعمال فیلترکامپلمنتری</w:t>
      </w:r>
      <w:r w:rsidR="0050440B">
        <w:rPr>
          <w:rFonts w:cs="B Nazanin" w:hint="cs"/>
          <w:sz w:val="28"/>
          <w:szCs w:val="28"/>
          <w:rtl/>
          <w:lang w:bidi="fa-IR"/>
        </w:rPr>
        <w:t>................................................................................54</w:t>
      </w:r>
    </w:p>
    <w:p w14:paraId="19ED92B4" w14:textId="5DAEBAD6" w:rsidR="009D3502" w:rsidRPr="00166567" w:rsidRDefault="009D3502" w:rsidP="009D3502">
      <w:pPr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شکل5-11: زاویه پیچ با اعمال فیلترکامپلمنتری</w:t>
      </w:r>
      <w:r w:rsidR="0050440B">
        <w:rPr>
          <w:rFonts w:cs="B Nazanin" w:hint="cs"/>
          <w:sz w:val="28"/>
          <w:szCs w:val="28"/>
          <w:rtl/>
          <w:lang w:bidi="fa-IR"/>
        </w:rPr>
        <w:t>................................................................................55</w:t>
      </w:r>
    </w:p>
    <w:p w14:paraId="4A21C926" w14:textId="7856BE0A" w:rsidR="009D3502" w:rsidRPr="00166567" w:rsidRDefault="009D3502" w:rsidP="009D3502">
      <w:pPr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شکل5-12: زاویه رول</w:t>
      </w:r>
      <w:r w:rsidR="0050440B">
        <w:rPr>
          <w:rFonts w:cs="B Nazanin" w:hint="cs"/>
          <w:sz w:val="28"/>
          <w:szCs w:val="28"/>
          <w:rtl/>
          <w:lang w:bidi="fa-IR"/>
        </w:rPr>
        <w:t>................................................................................................................................56</w:t>
      </w:r>
    </w:p>
    <w:p w14:paraId="0D2E94C5" w14:textId="7E0420B8" w:rsidR="009D3502" w:rsidRPr="00166567" w:rsidRDefault="009D3502" w:rsidP="009D3502">
      <w:pPr>
        <w:tabs>
          <w:tab w:val="left" w:pos="2670"/>
        </w:tabs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شکل5-13: زاویه پیچ</w:t>
      </w:r>
      <w:r w:rsidR="0050440B">
        <w:rPr>
          <w:rFonts w:cs="B Nazanin" w:hint="cs"/>
          <w:sz w:val="28"/>
          <w:szCs w:val="28"/>
          <w:rtl/>
          <w:lang w:bidi="fa-IR"/>
        </w:rPr>
        <w:t>................................................................................................................................56</w:t>
      </w:r>
    </w:p>
    <w:p w14:paraId="4F0DF480" w14:textId="263F2CDE" w:rsidR="009D3502" w:rsidRPr="00166567" w:rsidRDefault="009D3502" w:rsidP="009D3502">
      <w:pPr>
        <w:tabs>
          <w:tab w:val="left" w:pos="2670"/>
        </w:tabs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شکل5-14: ضریب تناسبی کنترل‌کننده فازی برای زاویه رول</w:t>
      </w:r>
      <w:r w:rsidR="0050440B">
        <w:rPr>
          <w:rFonts w:cs="B Nazanin" w:hint="cs"/>
          <w:sz w:val="28"/>
          <w:szCs w:val="28"/>
          <w:rtl/>
          <w:lang w:bidi="fa-IR"/>
        </w:rPr>
        <w:t>.......................................................57</w:t>
      </w:r>
    </w:p>
    <w:p w14:paraId="6569AF69" w14:textId="23B61500" w:rsidR="009D3502" w:rsidRPr="00166567" w:rsidRDefault="009D3502" w:rsidP="009D3502">
      <w:pPr>
        <w:tabs>
          <w:tab w:val="left" w:pos="2670"/>
        </w:tabs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شکل5-15: ضریب مشتق</w:t>
      </w:r>
      <w:r w:rsidRPr="00166567">
        <w:rPr>
          <w:rFonts w:cs="B Nazanin" w:hint="eastAsia"/>
          <w:sz w:val="28"/>
          <w:szCs w:val="28"/>
          <w:rtl/>
          <w:lang w:bidi="fa-IR"/>
        </w:rPr>
        <w:t>‌</w:t>
      </w:r>
      <w:r w:rsidRPr="00166567">
        <w:rPr>
          <w:rFonts w:cs="B Nazanin" w:hint="cs"/>
          <w:sz w:val="28"/>
          <w:szCs w:val="28"/>
          <w:rtl/>
          <w:lang w:bidi="fa-IR"/>
        </w:rPr>
        <w:t>گیر کنترل‌کننده فازی برای زاویه رول</w:t>
      </w:r>
      <w:r w:rsidR="0050440B">
        <w:rPr>
          <w:rFonts w:cs="B Nazanin" w:hint="cs"/>
          <w:sz w:val="28"/>
          <w:szCs w:val="28"/>
          <w:rtl/>
          <w:lang w:bidi="fa-IR"/>
        </w:rPr>
        <w:t>..................................................57</w:t>
      </w:r>
    </w:p>
    <w:p w14:paraId="227B31FA" w14:textId="1E259AF3" w:rsidR="009D3502" w:rsidRPr="00166567" w:rsidRDefault="009D3502" w:rsidP="009D3502">
      <w:pPr>
        <w:tabs>
          <w:tab w:val="left" w:pos="2670"/>
        </w:tabs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شکل5-16: ضریب تناسبی کنترل‌کننده فازی برای زاویه پیچ</w:t>
      </w:r>
      <w:r w:rsidR="0050440B">
        <w:rPr>
          <w:rFonts w:cs="B Nazanin" w:hint="cs"/>
          <w:sz w:val="28"/>
          <w:szCs w:val="28"/>
          <w:rtl/>
          <w:lang w:bidi="fa-IR"/>
        </w:rPr>
        <w:t>.......................................................58</w:t>
      </w:r>
    </w:p>
    <w:p w14:paraId="6B390DB3" w14:textId="149FABAD" w:rsidR="009D3502" w:rsidRPr="00166567" w:rsidRDefault="009D3502" w:rsidP="009D3502">
      <w:pPr>
        <w:tabs>
          <w:tab w:val="left" w:pos="2670"/>
        </w:tabs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 xml:space="preserve"> شکل5-17: ضریب مشتق‌گیر کنترل‌کننده فازی برای زاویه پیچ</w:t>
      </w:r>
      <w:r w:rsidR="0050440B">
        <w:rPr>
          <w:rFonts w:cs="B Nazanin" w:hint="cs"/>
          <w:sz w:val="28"/>
          <w:szCs w:val="28"/>
          <w:rtl/>
          <w:lang w:bidi="fa-IR"/>
        </w:rPr>
        <w:t>.................................................58</w:t>
      </w:r>
    </w:p>
    <w:p w14:paraId="06CF699E" w14:textId="6AB61C2E" w:rsidR="009D3502" w:rsidRPr="00166567" w:rsidRDefault="009D3502" w:rsidP="009D3502">
      <w:pPr>
        <w:tabs>
          <w:tab w:val="left" w:pos="2670"/>
        </w:tabs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 5-18: سیگنال کنترلی</w:t>
      </w:r>
      <w:r w:rsidRPr="00166567">
        <w:rPr>
          <w:rFonts w:cs="B Nazanin"/>
          <w:sz w:val="28"/>
          <w:szCs w:val="28"/>
          <w:lang w:bidi="fa-IR"/>
        </w:rPr>
        <w:t>U2</w:t>
      </w:r>
      <w:r w:rsidR="0050440B">
        <w:rPr>
          <w:rFonts w:cs="B Nazanin" w:hint="cs"/>
          <w:sz w:val="28"/>
          <w:szCs w:val="28"/>
          <w:rtl/>
          <w:lang w:bidi="fa-IR"/>
        </w:rPr>
        <w:t>..........................................................................................................59</w:t>
      </w:r>
    </w:p>
    <w:p w14:paraId="5E1380ED" w14:textId="00B425D2" w:rsidR="009D3502" w:rsidRPr="00166567" w:rsidRDefault="009D3502" w:rsidP="009D3502">
      <w:pPr>
        <w:tabs>
          <w:tab w:val="left" w:pos="2670"/>
        </w:tabs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شکل5-19: سیگنال کنترلی</w:t>
      </w:r>
      <w:r w:rsidRPr="00166567">
        <w:rPr>
          <w:rFonts w:cs="B Nazanin"/>
          <w:sz w:val="28"/>
          <w:szCs w:val="28"/>
          <w:lang w:bidi="fa-IR"/>
        </w:rPr>
        <w:t>U3</w:t>
      </w:r>
      <w:r w:rsidR="0050440B">
        <w:rPr>
          <w:rFonts w:cs="B Nazanin" w:hint="cs"/>
          <w:sz w:val="28"/>
          <w:szCs w:val="28"/>
          <w:rtl/>
          <w:lang w:bidi="fa-IR"/>
        </w:rPr>
        <w:t>...........................................................................................................59</w:t>
      </w:r>
    </w:p>
    <w:p w14:paraId="2D45FC95" w14:textId="229D0CE8" w:rsidR="009D3502" w:rsidRPr="00166567" w:rsidRDefault="009D3502" w:rsidP="009D3502">
      <w:pPr>
        <w:tabs>
          <w:tab w:val="left" w:pos="2670"/>
        </w:tabs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 5-20: سیگنال مدولاسیون پهنای پالس موتور1</w:t>
      </w:r>
      <w:r w:rsidR="00796F24">
        <w:rPr>
          <w:rFonts w:cs="B Nazanin" w:hint="cs"/>
          <w:sz w:val="28"/>
          <w:szCs w:val="28"/>
          <w:rtl/>
          <w:lang w:bidi="fa-IR"/>
        </w:rPr>
        <w:t>...................................................................60</w:t>
      </w:r>
    </w:p>
    <w:p w14:paraId="70F7BCF6" w14:textId="139CCC01" w:rsidR="009D3502" w:rsidRPr="00166567" w:rsidRDefault="009D3502" w:rsidP="009D3502">
      <w:pPr>
        <w:tabs>
          <w:tab w:val="left" w:pos="3876"/>
        </w:tabs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شکل5-21: سیگنال مدولاسیون پهنای پالس موتور2</w:t>
      </w:r>
      <w:r w:rsidR="00796F24">
        <w:rPr>
          <w:rFonts w:cs="B Nazanin" w:hint="cs"/>
          <w:sz w:val="28"/>
          <w:szCs w:val="28"/>
          <w:rtl/>
          <w:lang w:bidi="fa-IR"/>
        </w:rPr>
        <w:t>....................................................................60</w:t>
      </w:r>
    </w:p>
    <w:p w14:paraId="6B192B97" w14:textId="072C7560" w:rsidR="009D3502" w:rsidRPr="00166567" w:rsidRDefault="009D3502" w:rsidP="009D3502">
      <w:pPr>
        <w:tabs>
          <w:tab w:val="left" w:pos="2670"/>
        </w:tabs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شکل5-22: سیگنال مدولاسیون پهنای پالس موتور3</w:t>
      </w:r>
      <w:r w:rsidR="00796F24">
        <w:rPr>
          <w:rFonts w:cs="B Nazanin" w:hint="cs"/>
          <w:sz w:val="28"/>
          <w:szCs w:val="28"/>
          <w:rtl/>
          <w:lang w:bidi="fa-IR"/>
        </w:rPr>
        <w:t>....................................................................61</w:t>
      </w:r>
    </w:p>
    <w:p w14:paraId="3FAA345F" w14:textId="0291CFCC" w:rsidR="009D3502" w:rsidRPr="00166567" w:rsidRDefault="009D3502" w:rsidP="009D3502">
      <w:pPr>
        <w:tabs>
          <w:tab w:val="left" w:pos="2670"/>
        </w:tabs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شکل5-23: سیگنال مدولاسیون پهنای پالس موتور4</w:t>
      </w:r>
      <w:r w:rsidR="00796F24">
        <w:rPr>
          <w:rFonts w:cs="B Nazanin" w:hint="cs"/>
          <w:sz w:val="28"/>
          <w:szCs w:val="28"/>
          <w:rtl/>
          <w:lang w:bidi="fa-IR"/>
        </w:rPr>
        <w:t xml:space="preserve"> ..................................................................61</w:t>
      </w:r>
    </w:p>
    <w:p w14:paraId="7FA7E55E" w14:textId="008DEEEE" w:rsidR="009D3502" w:rsidRPr="00166567" w:rsidRDefault="009D3502" w:rsidP="009D3502">
      <w:pPr>
        <w:tabs>
          <w:tab w:val="left" w:pos="2868"/>
        </w:tabs>
        <w:bidi/>
        <w:spacing w:after="0" w:line="276" w:lineRule="auto"/>
        <w:rPr>
          <w:rFonts w:cs="B Nazanin"/>
          <w:color w:val="FF0000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شکل5-24: کنترل ارتفاع چهارپره</w:t>
      </w:r>
      <w:r w:rsidR="00796F24">
        <w:rPr>
          <w:rFonts w:cs="B Nazanin" w:hint="cs"/>
          <w:sz w:val="28"/>
          <w:szCs w:val="28"/>
          <w:rtl/>
          <w:lang w:bidi="fa-IR"/>
        </w:rPr>
        <w:t>......................................................................................................62</w:t>
      </w:r>
    </w:p>
    <w:p w14:paraId="67174494" w14:textId="10CB66AC" w:rsidR="009D3502" w:rsidRPr="00166567" w:rsidRDefault="009D3502" w:rsidP="009D3502">
      <w:pPr>
        <w:tabs>
          <w:tab w:val="left" w:pos="3684"/>
        </w:tabs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شکل5-25: زاویه</w:t>
      </w:r>
      <w:r w:rsidRPr="00166567">
        <w:rPr>
          <w:rFonts w:cs="B Nazanin" w:hint="eastAsia"/>
          <w:sz w:val="28"/>
          <w:szCs w:val="28"/>
          <w:rtl/>
          <w:lang w:bidi="fa-IR"/>
        </w:rPr>
        <w:t>‌</w:t>
      </w:r>
      <w:r w:rsidRPr="00166567">
        <w:rPr>
          <w:rFonts w:cs="B Nazanin" w:hint="cs"/>
          <w:sz w:val="28"/>
          <w:szCs w:val="28"/>
          <w:rtl/>
          <w:lang w:bidi="fa-IR"/>
        </w:rPr>
        <w:t>های چهارپره در ارتفاع30 سانتی‌متر</w:t>
      </w:r>
      <w:r w:rsidR="00796F24">
        <w:rPr>
          <w:rFonts w:cs="B Nazanin" w:hint="cs"/>
          <w:sz w:val="28"/>
          <w:szCs w:val="28"/>
          <w:rtl/>
          <w:lang w:bidi="fa-IR"/>
        </w:rPr>
        <w:t>..................................................................63</w:t>
      </w:r>
    </w:p>
    <w:p w14:paraId="02AEBE4E" w14:textId="769D64FD" w:rsidR="009D3502" w:rsidRPr="00166567" w:rsidRDefault="009D3502" w:rsidP="009D3502">
      <w:pPr>
        <w:tabs>
          <w:tab w:val="left" w:pos="2670"/>
        </w:tabs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شکل5-26: ضریب تناسبی کنترل‌کننده فازی برای ارتفاع</w:t>
      </w:r>
      <w:r w:rsidR="00796F24">
        <w:rPr>
          <w:rFonts w:cs="B Nazanin" w:hint="cs"/>
          <w:sz w:val="28"/>
          <w:szCs w:val="28"/>
          <w:rtl/>
          <w:lang w:bidi="fa-IR"/>
        </w:rPr>
        <w:t>..........................................................63</w:t>
      </w:r>
    </w:p>
    <w:p w14:paraId="04C77654" w14:textId="4991BA1A" w:rsidR="009D3502" w:rsidRPr="00166567" w:rsidRDefault="009D3502" w:rsidP="009D3502">
      <w:pPr>
        <w:tabs>
          <w:tab w:val="left" w:pos="2670"/>
        </w:tabs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شکل5-27: ضریب مشتق‌گیرکنترل‌کننده فازی برای ارتفاع</w:t>
      </w:r>
      <w:r w:rsidR="00796F24">
        <w:rPr>
          <w:rFonts w:cs="B Nazanin" w:hint="cs"/>
          <w:sz w:val="28"/>
          <w:szCs w:val="28"/>
          <w:rtl/>
          <w:lang w:bidi="fa-IR"/>
        </w:rPr>
        <w:t>.......................................................64</w:t>
      </w:r>
    </w:p>
    <w:p w14:paraId="73132CA3" w14:textId="539159DC" w:rsidR="009D3502" w:rsidRPr="00166567" w:rsidRDefault="009D3502" w:rsidP="009D3502">
      <w:pPr>
        <w:tabs>
          <w:tab w:val="left" w:pos="3588"/>
        </w:tabs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شکل5-28: ضریب انتگرال‌گیرکنترل‌کننده فازی برای ارتفاع</w:t>
      </w:r>
      <w:r w:rsidR="00796F24">
        <w:rPr>
          <w:rFonts w:cs="B Nazanin" w:hint="cs"/>
          <w:sz w:val="28"/>
          <w:szCs w:val="28"/>
          <w:rtl/>
          <w:lang w:bidi="fa-IR"/>
        </w:rPr>
        <w:t>.....................................................64</w:t>
      </w:r>
    </w:p>
    <w:p w14:paraId="41A45BEC" w14:textId="2989E5EC" w:rsidR="009D3502" w:rsidRPr="00166567" w:rsidRDefault="009D3502" w:rsidP="009D3502">
      <w:pPr>
        <w:bidi/>
        <w:spacing w:after="0" w:line="276" w:lineRule="auto"/>
        <w:rPr>
          <w:rFonts w:cs="B Nazanin"/>
          <w:sz w:val="28"/>
          <w:szCs w:val="28"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شکل5-29: ضریب تناسبی کنترل‌کننده فازی زاویه رول</w:t>
      </w:r>
      <w:r w:rsidR="00796F24">
        <w:rPr>
          <w:rFonts w:cs="B Nazanin" w:hint="cs"/>
          <w:sz w:val="28"/>
          <w:szCs w:val="28"/>
          <w:rtl/>
          <w:lang w:bidi="fa-IR"/>
        </w:rPr>
        <w:t>............................................................65</w:t>
      </w:r>
    </w:p>
    <w:p w14:paraId="59673AE2" w14:textId="07A930D8" w:rsidR="009D3502" w:rsidRPr="00166567" w:rsidRDefault="009D3502" w:rsidP="009D3502">
      <w:pPr>
        <w:tabs>
          <w:tab w:val="left" w:pos="3684"/>
        </w:tabs>
        <w:bidi/>
        <w:spacing w:after="0" w:line="276" w:lineRule="auto"/>
        <w:rPr>
          <w:rFonts w:cs="B Nazanin"/>
          <w:sz w:val="28"/>
          <w:szCs w:val="28"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شکل5-30: ضریب مشتق‌گیرکنترل‌کننده فازی زاویه رول</w:t>
      </w:r>
      <w:r w:rsidR="00796F24">
        <w:rPr>
          <w:rFonts w:cs="B Nazanin" w:hint="cs"/>
          <w:sz w:val="28"/>
          <w:szCs w:val="28"/>
          <w:rtl/>
          <w:lang w:bidi="fa-IR"/>
        </w:rPr>
        <w:t>.........................................................65</w:t>
      </w:r>
    </w:p>
    <w:p w14:paraId="684ADB3F" w14:textId="40B1BBAA" w:rsidR="009D3502" w:rsidRPr="00166567" w:rsidRDefault="009D3502" w:rsidP="009D3502">
      <w:pPr>
        <w:tabs>
          <w:tab w:val="left" w:pos="3972"/>
        </w:tabs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شکل5-31: ضریب تناسبی کنترل‌کننده فازی زاویه پیچ</w:t>
      </w:r>
      <w:r w:rsidR="00796F24">
        <w:rPr>
          <w:rFonts w:cs="B Nazanin" w:hint="cs"/>
          <w:sz w:val="28"/>
          <w:szCs w:val="28"/>
          <w:rtl/>
          <w:lang w:bidi="fa-IR"/>
        </w:rPr>
        <w:t>.............................................................66</w:t>
      </w:r>
    </w:p>
    <w:p w14:paraId="1AC9F65A" w14:textId="1FAD6A49" w:rsidR="009D3502" w:rsidRPr="00166567" w:rsidRDefault="009D3502" w:rsidP="009D3502">
      <w:pPr>
        <w:tabs>
          <w:tab w:val="left" w:pos="3684"/>
        </w:tabs>
        <w:bidi/>
        <w:spacing w:after="0" w:line="276" w:lineRule="auto"/>
        <w:rPr>
          <w:rFonts w:cs="B Nazanin"/>
          <w:sz w:val="28"/>
          <w:szCs w:val="28"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شکل5-32: ضریب مشتق‌گیرکنترل‌کننده فازی زاویه پیچ</w:t>
      </w:r>
      <w:r w:rsidR="00796F24">
        <w:rPr>
          <w:rFonts w:cs="B Nazanin" w:hint="cs"/>
          <w:sz w:val="28"/>
          <w:szCs w:val="28"/>
          <w:rtl/>
          <w:lang w:bidi="fa-IR"/>
        </w:rPr>
        <w:t>..........................................................66</w:t>
      </w:r>
    </w:p>
    <w:p w14:paraId="50FC94D7" w14:textId="0044B7E7" w:rsidR="009D3502" w:rsidRPr="00166567" w:rsidRDefault="009D3502" w:rsidP="009D3502">
      <w:pPr>
        <w:tabs>
          <w:tab w:val="left" w:pos="2670"/>
        </w:tabs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 xml:space="preserve">شکل5-33: سیگنال کنترلی </w:t>
      </w:r>
      <w:r w:rsidRPr="00166567">
        <w:rPr>
          <w:rFonts w:cs="B Nazanin"/>
          <w:sz w:val="28"/>
          <w:szCs w:val="28"/>
          <w:lang w:bidi="fa-IR"/>
        </w:rPr>
        <w:t>U1</w:t>
      </w:r>
      <w:r w:rsidR="00796F24">
        <w:rPr>
          <w:rFonts w:cs="B Nazanin" w:hint="cs"/>
          <w:sz w:val="28"/>
          <w:szCs w:val="28"/>
          <w:rtl/>
          <w:lang w:bidi="fa-IR"/>
        </w:rPr>
        <w:t>.......................................................................................................67</w:t>
      </w:r>
    </w:p>
    <w:p w14:paraId="04E6D426" w14:textId="0B96078E" w:rsidR="009D3502" w:rsidRPr="00166567" w:rsidRDefault="009D3502" w:rsidP="009D3502">
      <w:pPr>
        <w:tabs>
          <w:tab w:val="left" w:pos="2670"/>
        </w:tabs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شکل5-34: سیگنال کنترلی</w:t>
      </w:r>
      <w:r w:rsidRPr="00166567">
        <w:rPr>
          <w:rFonts w:cs="B Nazanin"/>
          <w:sz w:val="28"/>
          <w:szCs w:val="28"/>
          <w:lang w:bidi="fa-IR"/>
        </w:rPr>
        <w:t>U2</w:t>
      </w:r>
      <w:r w:rsidR="00796F24">
        <w:rPr>
          <w:rFonts w:cs="B Nazanin" w:hint="cs"/>
          <w:sz w:val="28"/>
          <w:szCs w:val="28"/>
          <w:rtl/>
          <w:lang w:bidi="fa-IR"/>
        </w:rPr>
        <w:t>........................................................................................................67</w:t>
      </w:r>
    </w:p>
    <w:p w14:paraId="266579B1" w14:textId="59B71AC5" w:rsidR="009D3502" w:rsidRPr="00166567" w:rsidRDefault="009D3502" w:rsidP="009D3502">
      <w:pPr>
        <w:tabs>
          <w:tab w:val="left" w:pos="2670"/>
        </w:tabs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lastRenderedPageBreak/>
        <w:t>شکل5-35:</w:t>
      </w:r>
      <w:r w:rsidRPr="00166567">
        <w:rPr>
          <w:rFonts w:cs="B Nazanin"/>
          <w:sz w:val="28"/>
          <w:szCs w:val="28"/>
          <w:lang w:bidi="fa-IR"/>
        </w:rPr>
        <w:t xml:space="preserve"> </w:t>
      </w:r>
      <w:r w:rsidRPr="00166567">
        <w:rPr>
          <w:rFonts w:cs="B Nazanin" w:hint="cs"/>
          <w:sz w:val="28"/>
          <w:szCs w:val="28"/>
          <w:rtl/>
          <w:lang w:bidi="fa-IR"/>
        </w:rPr>
        <w:t xml:space="preserve">سیگنال کنترلی </w:t>
      </w:r>
      <w:r w:rsidRPr="00166567">
        <w:rPr>
          <w:rFonts w:cs="B Nazanin"/>
          <w:sz w:val="28"/>
          <w:szCs w:val="28"/>
          <w:lang w:bidi="fa-IR"/>
        </w:rPr>
        <w:t>U3</w:t>
      </w:r>
      <w:r w:rsidR="00796F24">
        <w:rPr>
          <w:rFonts w:cs="B Nazanin" w:hint="cs"/>
          <w:sz w:val="28"/>
          <w:szCs w:val="28"/>
          <w:rtl/>
          <w:lang w:bidi="fa-IR"/>
        </w:rPr>
        <w:t>......................................................................................................68</w:t>
      </w:r>
    </w:p>
    <w:p w14:paraId="1DFA4482" w14:textId="256E54C6" w:rsidR="009D3502" w:rsidRPr="00166567" w:rsidRDefault="009D3502" w:rsidP="00796F24">
      <w:pPr>
        <w:tabs>
          <w:tab w:val="left" w:pos="2670"/>
        </w:tabs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شکل5-36: سیگنال مدولاسیون پهنای پالس موتور1</w:t>
      </w:r>
      <w:r w:rsidR="00796F24">
        <w:rPr>
          <w:rFonts w:cs="B Nazanin" w:hint="cs"/>
          <w:sz w:val="28"/>
          <w:szCs w:val="28"/>
          <w:rtl/>
          <w:lang w:bidi="fa-IR"/>
        </w:rPr>
        <w:t>..................................................................68</w:t>
      </w:r>
    </w:p>
    <w:p w14:paraId="2522F476" w14:textId="3B321694" w:rsidR="009D3502" w:rsidRPr="00166567" w:rsidRDefault="009D3502" w:rsidP="009D3502">
      <w:pPr>
        <w:tabs>
          <w:tab w:val="left" w:pos="3876"/>
        </w:tabs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شکل5-37: سیگنال مدولاسیون پهنای پالس موتور2</w:t>
      </w:r>
      <w:r w:rsidR="00796F24">
        <w:rPr>
          <w:rFonts w:cs="B Nazanin" w:hint="cs"/>
          <w:sz w:val="28"/>
          <w:szCs w:val="28"/>
          <w:rtl/>
          <w:lang w:bidi="fa-IR"/>
        </w:rPr>
        <w:t>..................................................................69</w:t>
      </w:r>
    </w:p>
    <w:p w14:paraId="49092669" w14:textId="797D4A92" w:rsidR="009D3502" w:rsidRPr="00166567" w:rsidRDefault="009D3502" w:rsidP="009D3502">
      <w:pPr>
        <w:tabs>
          <w:tab w:val="left" w:pos="2670"/>
        </w:tabs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شکل5-38: سیگنال مدولاسیون پهنای پالس موتور3</w:t>
      </w:r>
      <w:r w:rsidR="00796F24">
        <w:rPr>
          <w:rFonts w:cs="B Nazanin" w:hint="cs"/>
          <w:sz w:val="28"/>
          <w:szCs w:val="28"/>
          <w:rtl/>
          <w:lang w:bidi="fa-IR"/>
        </w:rPr>
        <w:t>..................................................................69</w:t>
      </w:r>
    </w:p>
    <w:p w14:paraId="7F137849" w14:textId="17230B7C" w:rsidR="009D3502" w:rsidRPr="00166567" w:rsidRDefault="009D3502" w:rsidP="009D3502">
      <w:pPr>
        <w:tabs>
          <w:tab w:val="left" w:pos="2670"/>
        </w:tabs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شکل5-39: سیگنال مدولاسیون پهنای پالس موتور4</w:t>
      </w:r>
      <w:r w:rsidR="00796F24">
        <w:rPr>
          <w:rFonts w:cs="B Nazanin" w:hint="cs"/>
          <w:sz w:val="28"/>
          <w:szCs w:val="28"/>
          <w:rtl/>
          <w:lang w:bidi="fa-IR"/>
        </w:rPr>
        <w:t>..................................................................70</w:t>
      </w:r>
    </w:p>
    <w:p w14:paraId="28FA892C" w14:textId="529AF1C1" w:rsidR="009D3502" w:rsidRPr="00166567" w:rsidRDefault="009D3502" w:rsidP="009D3502">
      <w:pPr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شکل5-40: کنترل ارتفاع چهارپره</w:t>
      </w:r>
      <w:r w:rsidR="00796F24">
        <w:rPr>
          <w:rFonts w:cs="B Nazanin" w:hint="cs"/>
          <w:sz w:val="28"/>
          <w:szCs w:val="28"/>
          <w:rtl/>
          <w:lang w:bidi="fa-IR"/>
        </w:rPr>
        <w:t>....................................................................................................70</w:t>
      </w:r>
    </w:p>
    <w:p w14:paraId="2E6D322E" w14:textId="23876C55" w:rsidR="009D3502" w:rsidRPr="00166567" w:rsidRDefault="009D3502" w:rsidP="009D3502">
      <w:pPr>
        <w:tabs>
          <w:tab w:val="left" w:pos="3684"/>
        </w:tabs>
        <w:bidi/>
        <w:spacing w:after="0" w:line="276" w:lineRule="auto"/>
        <w:rPr>
          <w:rFonts w:cs="B Nazanin"/>
          <w:color w:val="000000" w:themeColor="text1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 xml:space="preserve">شکل5-41: زاویه </w:t>
      </w:r>
      <w:r w:rsidRPr="00166567">
        <w:rPr>
          <w:rFonts w:cs="B Nazanin" w:hint="cs"/>
          <w:color w:val="000000" w:themeColor="text1"/>
          <w:sz w:val="28"/>
          <w:szCs w:val="28"/>
          <w:rtl/>
          <w:lang w:bidi="fa-IR"/>
        </w:rPr>
        <w:t>رول</w:t>
      </w:r>
      <w:r w:rsidR="00796F24">
        <w:rPr>
          <w:rFonts w:cs="B Nazanin" w:hint="cs"/>
          <w:color w:val="000000" w:themeColor="text1"/>
          <w:sz w:val="28"/>
          <w:szCs w:val="28"/>
          <w:rtl/>
          <w:lang w:bidi="fa-IR"/>
        </w:rPr>
        <w:t>...................................................................................................................</w:t>
      </w:r>
      <w:r w:rsidR="00BE41E1">
        <w:rPr>
          <w:rFonts w:cs="B Nazanin" w:hint="cs"/>
          <w:color w:val="000000" w:themeColor="text1"/>
          <w:sz w:val="28"/>
          <w:szCs w:val="28"/>
          <w:rtl/>
          <w:lang w:bidi="fa-IR"/>
        </w:rPr>
        <w:t>.</w:t>
      </w:r>
      <w:r w:rsidR="00796F24">
        <w:rPr>
          <w:rFonts w:cs="B Nazanin" w:hint="cs"/>
          <w:color w:val="000000" w:themeColor="text1"/>
          <w:sz w:val="28"/>
          <w:szCs w:val="28"/>
          <w:rtl/>
          <w:lang w:bidi="fa-IR"/>
        </w:rPr>
        <w:t>.......71</w:t>
      </w:r>
    </w:p>
    <w:p w14:paraId="2E2AD658" w14:textId="1D53B68C" w:rsidR="009D3502" w:rsidRPr="00166567" w:rsidRDefault="009D3502" w:rsidP="009D3502">
      <w:pPr>
        <w:tabs>
          <w:tab w:val="left" w:pos="2670"/>
        </w:tabs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شکل5-42: زاویه پیچ</w:t>
      </w:r>
      <w:r w:rsidR="00796F24">
        <w:rPr>
          <w:rFonts w:cs="B Nazanin" w:hint="cs"/>
          <w:sz w:val="28"/>
          <w:szCs w:val="28"/>
          <w:rtl/>
          <w:lang w:bidi="fa-IR"/>
        </w:rPr>
        <w:t>.......................................................................................................................</w:t>
      </w:r>
      <w:r w:rsidR="00BE41E1">
        <w:rPr>
          <w:rFonts w:cs="B Nazanin" w:hint="cs"/>
          <w:sz w:val="28"/>
          <w:szCs w:val="28"/>
          <w:rtl/>
          <w:lang w:bidi="fa-IR"/>
        </w:rPr>
        <w:t>.</w:t>
      </w:r>
      <w:r w:rsidR="00796F24">
        <w:rPr>
          <w:rFonts w:cs="B Nazanin" w:hint="cs"/>
          <w:sz w:val="28"/>
          <w:szCs w:val="28"/>
          <w:rtl/>
          <w:lang w:bidi="fa-IR"/>
        </w:rPr>
        <w:t>...71</w:t>
      </w:r>
    </w:p>
    <w:p w14:paraId="3C6DBA52" w14:textId="5B024CF4" w:rsidR="009D3502" w:rsidRPr="00166567" w:rsidRDefault="009D3502" w:rsidP="009D3502">
      <w:pPr>
        <w:tabs>
          <w:tab w:val="left" w:pos="2670"/>
        </w:tabs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شکل5-43: ضریب تناسبی کنترل‌کننده فازی برای ارتفاع</w:t>
      </w:r>
      <w:r w:rsidR="00796F24">
        <w:rPr>
          <w:rFonts w:cs="B Nazanin" w:hint="cs"/>
          <w:sz w:val="28"/>
          <w:szCs w:val="28"/>
          <w:rtl/>
          <w:lang w:bidi="fa-IR"/>
        </w:rPr>
        <w:t>...................................................</w:t>
      </w:r>
      <w:r w:rsidR="00BE41E1">
        <w:rPr>
          <w:rFonts w:cs="B Nazanin" w:hint="cs"/>
          <w:sz w:val="28"/>
          <w:szCs w:val="28"/>
          <w:rtl/>
          <w:lang w:bidi="fa-IR"/>
        </w:rPr>
        <w:t>.</w:t>
      </w:r>
      <w:r w:rsidR="00796F24">
        <w:rPr>
          <w:rFonts w:cs="B Nazanin" w:hint="cs"/>
          <w:sz w:val="28"/>
          <w:szCs w:val="28"/>
          <w:rtl/>
          <w:lang w:bidi="fa-IR"/>
        </w:rPr>
        <w:t>.....72</w:t>
      </w:r>
    </w:p>
    <w:p w14:paraId="5891B926" w14:textId="024F0C2E" w:rsidR="009D3502" w:rsidRPr="00166567" w:rsidRDefault="009D3502" w:rsidP="009D3502">
      <w:pPr>
        <w:tabs>
          <w:tab w:val="left" w:pos="2670"/>
        </w:tabs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شکل5-44: ضریب مشتق‌گیرکنترل‌کننده فازی برای ارتفاع</w:t>
      </w:r>
      <w:r w:rsidR="00796F24">
        <w:rPr>
          <w:rFonts w:cs="B Nazanin" w:hint="cs"/>
          <w:sz w:val="28"/>
          <w:szCs w:val="28"/>
          <w:rtl/>
          <w:lang w:bidi="fa-IR"/>
        </w:rPr>
        <w:t>...............................................</w:t>
      </w:r>
      <w:r w:rsidR="00BE41E1">
        <w:rPr>
          <w:rFonts w:cs="B Nazanin" w:hint="cs"/>
          <w:sz w:val="28"/>
          <w:szCs w:val="28"/>
          <w:rtl/>
          <w:lang w:bidi="fa-IR"/>
        </w:rPr>
        <w:t>.</w:t>
      </w:r>
      <w:r w:rsidR="00796F24">
        <w:rPr>
          <w:rFonts w:cs="B Nazanin" w:hint="cs"/>
          <w:sz w:val="28"/>
          <w:szCs w:val="28"/>
          <w:rtl/>
          <w:lang w:bidi="fa-IR"/>
        </w:rPr>
        <w:t>......72</w:t>
      </w:r>
    </w:p>
    <w:p w14:paraId="6978CD14" w14:textId="2D92E487" w:rsidR="009D3502" w:rsidRPr="00166567" w:rsidRDefault="009D3502" w:rsidP="009D3502">
      <w:pPr>
        <w:tabs>
          <w:tab w:val="left" w:pos="3588"/>
        </w:tabs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شکل5-45: ضریب انتگرال‌گیرکنترل‌کننده فازی برای ارتفاع</w:t>
      </w:r>
      <w:r w:rsidR="00796F24">
        <w:rPr>
          <w:rFonts w:cs="B Nazanin" w:hint="cs"/>
          <w:sz w:val="28"/>
          <w:szCs w:val="28"/>
          <w:rtl/>
          <w:lang w:bidi="fa-IR"/>
        </w:rPr>
        <w:t>.............................................</w:t>
      </w:r>
      <w:r w:rsidR="00BE41E1">
        <w:rPr>
          <w:rFonts w:cs="B Nazanin" w:hint="cs"/>
          <w:sz w:val="28"/>
          <w:szCs w:val="28"/>
          <w:rtl/>
          <w:lang w:bidi="fa-IR"/>
        </w:rPr>
        <w:t>.</w:t>
      </w:r>
      <w:r w:rsidR="00796F24">
        <w:rPr>
          <w:rFonts w:cs="B Nazanin" w:hint="cs"/>
          <w:sz w:val="28"/>
          <w:szCs w:val="28"/>
          <w:rtl/>
          <w:lang w:bidi="fa-IR"/>
        </w:rPr>
        <w:t>......73</w:t>
      </w:r>
    </w:p>
    <w:p w14:paraId="5A607625" w14:textId="7755E223" w:rsidR="009D3502" w:rsidRPr="00166567" w:rsidRDefault="009D3502" w:rsidP="009D3502">
      <w:pPr>
        <w:bidi/>
        <w:spacing w:after="0" w:line="276" w:lineRule="auto"/>
        <w:rPr>
          <w:rFonts w:cs="B Nazanin"/>
          <w:sz w:val="28"/>
          <w:szCs w:val="28"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شکل5-46: ضریب تناسبی کنترل‌کننده فازی زاویه رول</w:t>
      </w:r>
      <w:r w:rsidR="00796F24">
        <w:rPr>
          <w:rFonts w:cs="B Nazanin" w:hint="cs"/>
          <w:sz w:val="28"/>
          <w:szCs w:val="28"/>
          <w:rtl/>
          <w:lang w:bidi="fa-IR"/>
        </w:rPr>
        <w:t>.....................................................</w:t>
      </w:r>
      <w:r w:rsidR="00BE41E1">
        <w:rPr>
          <w:rFonts w:cs="B Nazanin" w:hint="cs"/>
          <w:sz w:val="28"/>
          <w:szCs w:val="28"/>
          <w:rtl/>
          <w:lang w:bidi="fa-IR"/>
        </w:rPr>
        <w:t>.</w:t>
      </w:r>
      <w:r w:rsidR="00796F24">
        <w:rPr>
          <w:rFonts w:cs="B Nazanin" w:hint="cs"/>
          <w:sz w:val="28"/>
          <w:szCs w:val="28"/>
          <w:rtl/>
          <w:lang w:bidi="fa-IR"/>
        </w:rPr>
        <w:t>.....73</w:t>
      </w:r>
    </w:p>
    <w:p w14:paraId="41A14946" w14:textId="34D15A6B" w:rsidR="009D3502" w:rsidRPr="00166567" w:rsidRDefault="009D3502" w:rsidP="009D3502">
      <w:pPr>
        <w:tabs>
          <w:tab w:val="left" w:pos="3684"/>
        </w:tabs>
        <w:bidi/>
        <w:spacing w:after="0" w:line="276" w:lineRule="auto"/>
        <w:rPr>
          <w:rFonts w:cs="B Nazanin"/>
          <w:sz w:val="28"/>
          <w:szCs w:val="28"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شکل5-47: ضریب مشتق‌گیرکنترل‌کننده فازی زاویه رول</w:t>
      </w:r>
      <w:r w:rsidR="00796F24">
        <w:rPr>
          <w:rFonts w:cs="B Nazanin" w:hint="cs"/>
          <w:sz w:val="28"/>
          <w:szCs w:val="28"/>
          <w:rtl/>
          <w:lang w:bidi="fa-IR"/>
        </w:rPr>
        <w:t>...................................................</w:t>
      </w:r>
      <w:r w:rsidR="00BE41E1">
        <w:rPr>
          <w:rFonts w:cs="B Nazanin" w:hint="cs"/>
          <w:sz w:val="28"/>
          <w:szCs w:val="28"/>
          <w:rtl/>
          <w:lang w:bidi="fa-IR"/>
        </w:rPr>
        <w:t>.</w:t>
      </w:r>
      <w:r w:rsidR="00796F24">
        <w:rPr>
          <w:rFonts w:cs="B Nazanin" w:hint="cs"/>
          <w:sz w:val="28"/>
          <w:szCs w:val="28"/>
          <w:rtl/>
          <w:lang w:bidi="fa-IR"/>
        </w:rPr>
        <w:t>....74</w:t>
      </w:r>
    </w:p>
    <w:p w14:paraId="6384E87B" w14:textId="5E867E88" w:rsidR="009D3502" w:rsidRPr="00166567" w:rsidRDefault="009D3502" w:rsidP="009D3502">
      <w:pPr>
        <w:tabs>
          <w:tab w:val="left" w:pos="3684"/>
        </w:tabs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شکل5-48: ضریب انتگرال‌گیرکنترل‌کننده فازی زاویه رول</w:t>
      </w:r>
      <w:r w:rsidR="00796F24">
        <w:rPr>
          <w:rFonts w:cs="B Nazanin" w:hint="cs"/>
          <w:sz w:val="28"/>
          <w:szCs w:val="28"/>
          <w:rtl/>
          <w:lang w:bidi="fa-IR"/>
        </w:rPr>
        <w:t>...............................................</w:t>
      </w:r>
      <w:r w:rsidR="00BE41E1">
        <w:rPr>
          <w:rFonts w:cs="B Nazanin" w:hint="cs"/>
          <w:sz w:val="28"/>
          <w:szCs w:val="28"/>
          <w:rtl/>
          <w:lang w:bidi="fa-IR"/>
        </w:rPr>
        <w:t>.</w:t>
      </w:r>
      <w:r w:rsidR="00796F24">
        <w:rPr>
          <w:rFonts w:cs="B Nazanin" w:hint="cs"/>
          <w:sz w:val="28"/>
          <w:szCs w:val="28"/>
          <w:rtl/>
          <w:lang w:bidi="fa-IR"/>
        </w:rPr>
        <w:t>......74</w:t>
      </w:r>
    </w:p>
    <w:p w14:paraId="7CD79FA8" w14:textId="68B10211" w:rsidR="009D3502" w:rsidRPr="00166567" w:rsidRDefault="009D3502" w:rsidP="009D3502">
      <w:pPr>
        <w:tabs>
          <w:tab w:val="left" w:pos="2670"/>
        </w:tabs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شکل5-49: ضریب تناسبی کنترل‌کننده فازی زاویه پیچ</w:t>
      </w:r>
      <w:r w:rsidR="00796F24">
        <w:rPr>
          <w:rFonts w:cs="B Nazanin" w:hint="cs"/>
          <w:sz w:val="28"/>
          <w:szCs w:val="28"/>
          <w:rtl/>
          <w:lang w:bidi="fa-IR"/>
        </w:rPr>
        <w:t>.....................................................</w:t>
      </w:r>
      <w:r w:rsidR="00BE41E1">
        <w:rPr>
          <w:rFonts w:cs="B Nazanin" w:hint="cs"/>
          <w:sz w:val="28"/>
          <w:szCs w:val="28"/>
          <w:rtl/>
          <w:lang w:bidi="fa-IR"/>
        </w:rPr>
        <w:t>.</w:t>
      </w:r>
      <w:r w:rsidR="00796F24">
        <w:rPr>
          <w:rFonts w:cs="B Nazanin" w:hint="cs"/>
          <w:sz w:val="28"/>
          <w:szCs w:val="28"/>
          <w:rtl/>
          <w:lang w:bidi="fa-IR"/>
        </w:rPr>
        <w:t>.....75</w:t>
      </w:r>
    </w:p>
    <w:p w14:paraId="7714DC3A" w14:textId="69A93E22" w:rsidR="009D3502" w:rsidRPr="00166567" w:rsidRDefault="009D3502" w:rsidP="009D3502">
      <w:pPr>
        <w:tabs>
          <w:tab w:val="left" w:pos="3684"/>
        </w:tabs>
        <w:bidi/>
        <w:spacing w:after="0" w:line="276" w:lineRule="auto"/>
        <w:rPr>
          <w:rFonts w:cs="B Nazanin"/>
          <w:sz w:val="28"/>
          <w:szCs w:val="28"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شکل5-50: ضریب مشتق‌گیرکنترل‌کننده فازی زاویه پیچ</w:t>
      </w:r>
      <w:r w:rsidR="00796F24">
        <w:rPr>
          <w:rFonts w:cs="B Nazanin" w:hint="cs"/>
          <w:sz w:val="28"/>
          <w:szCs w:val="28"/>
          <w:rtl/>
          <w:lang w:bidi="fa-IR"/>
        </w:rPr>
        <w:t>...................................................</w:t>
      </w:r>
      <w:r w:rsidR="00BE41E1">
        <w:rPr>
          <w:rFonts w:cs="B Nazanin" w:hint="cs"/>
          <w:sz w:val="28"/>
          <w:szCs w:val="28"/>
          <w:rtl/>
          <w:lang w:bidi="fa-IR"/>
        </w:rPr>
        <w:t>.</w:t>
      </w:r>
      <w:r w:rsidR="00796F24">
        <w:rPr>
          <w:rFonts w:cs="B Nazanin" w:hint="cs"/>
          <w:sz w:val="28"/>
          <w:szCs w:val="28"/>
          <w:rtl/>
          <w:lang w:bidi="fa-IR"/>
        </w:rPr>
        <w:t>....75</w:t>
      </w:r>
    </w:p>
    <w:p w14:paraId="765181FF" w14:textId="1CC19723" w:rsidR="009D3502" w:rsidRPr="00166567" w:rsidRDefault="009D3502" w:rsidP="009D3502">
      <w:pPr>
        <w:tabs>
          <w:tab w:val="left" w:pos="3684"/>
        </w:tabs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شکل5-51: ضریب انتگرال‌گیرکنترل‌کننده فازی زاویه پیچ</w:t>
      </w:r>
      <w:r w:rsidR="00796F24">
        <w:rPr>
          <w:rFonts w:cs="B Nazanin" w:hint="cs"/>
          <w:sz w:val="28"/>
          <w:szCs w:val="28"/>
          <w:rtl/>
          <w:lang w:bidi="fa-IR"/>
        </w:rPr>
        <w:t>..................................................</w:t>
      </w:r>
      <w:r w:rsidR="00BE41E1">
        <w:rPr>
          <w:rFonts w:cs="B Nazanin" w:hint="cs"/>
          <w:sz w:val="28"/>
          <w:szCs w:val="28"/>
          <w:rtl/>
          <w:lang w:bidi="fa-IR"/>
        </w:rPr>
        <w:t>.</w:t>
      </w:r>
      <w:r w:rsidR="00796F24">
        <w:rPr>
          <w:rFonts w:cs="B Nazanin" w:hint="cs"/>
          <w:sz w:val="28"/>
          <w:szCs w:val="28"/>
          <w:rtl/>
          <w:lang w:bidi="fa-IR"/>
        </w:rPr>
        <w:t>...76</w:t>
      </w:r>
    </w:p>
    <w:p w14:paraId="2FF50741" w14:textId="49CFEC10" w:rsidR="009D3502" w:rsidRPr="00166567" w:rsidRDefault="009D3502" w:rsidP="009D3502">
      <w:pPr>
        <w:tabs>
          <w:tab w:val="left" w:pos="2670"/>
        </w:tabs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 xml:space="preserve">شکل5-52: سیگنال کنترلی </w:t>
      </w:r>
      <w:r w:rsidRPr="00166567">
        <w:rPr>
          <w:rFonts w:cs="B Nazanin"/>
          <w:sz w:val="28"/>
          <w:szCs w:val="28"/>
          <w:lang w:bidi="fa-IR"/>
        </w:rPr>
        <w:t>U1</w:t>
      </w:r>
      <w:r w:rsidR="00796F24">
        <w:rPr>
          <w:rFonts w:cs="B Nazanin" w:hint="cs"/>
          <w:sz w:val="28"/>
          <w:szCs w:val="28"/>
          <w:rtl/>
          <w:lang w:bidi="fa-IR"/>
        </w:rPr>
        <w:t xml:space="preserve"> ..............................................................................................</w:t>
      </w:r>
      <w:r w:rsidR="00BE41E1">
        <w:rPr>
          <w:rFonts w:cs="B Nazanin" w:hint="cs"/>
          <w:sz w:val="28"/>
          <w:szCs w:val="28"/>
          <w:rtl/>
          <w:lang w:bidi="fa-IR"/>
        </w:rPr>
        <w:t>.</w:t>
      </w:r>
      <w:r w:rsidR="00796F24">
        <w:rPr>
          <w:rFonts w:cs="B Nazanin" w:hint="cs"/>
          <w:sz w:val="28"/>
          <w:szCs w:val="28"/>
          <w:rtl/>
          <w:lang w:bidi="fa-IR"/>
        </w:rPr>
        <w:t>....76</w:t>
      </w:r>
    </w:p>
    <w:p w14:paraId="66240694" w14:textId="489FED31" w:rsidR="009D3502" w:rsidRPr="00166567" w:rsidRDefault="009D3502" w:rsidP="009D3502">
      <w:pPr>
        <w:tabs>
          <w:tab w:val="left" w:pos="2670"/>
        </w:tabs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شکل5-53: سیگنال کنترلی</w:t>
      </w:r>
      <w:r w:rsidRPr="00166567">
        <w:rPr>
          <w:rFonts w:cs="B Nazanin"/>
          <w:sz w:val="28"/>
          <w:szCs w:val="28"/>
          <w:lang w:bidi="fa-IR"/>
        </w:rPr>
        <w:t>U2</w:t>
      </w:r>
      <w:r w:rsidR="00796F24">
        <w:rPr>
          <w:rFonts w:cs="B Nazanin" w:hint="cs"/>
          <w:sz w:val="28"/>
          <w:szCs w:val="28"/>
          <w:rtl/>
          <w:lang w:bidi="fa-IR"/>
        </w:rPr>
        <w:t xml:space="preserve"> ................................................................................................</w:t>
      </w:r>
      <w:r w:rsidR="00BE41E1">
        <w:rPr>
          <w:rFonts w:cs="B Nazanin" w:hint="cs"/>
          <w:sz w:val="28"/>
          <w:szCs w:val="28"/>
          <w:rtl/>
          <w:lang w:bidi="fa-IR"/>
        </w:rPr>
        <w:t>.</w:t>
      </w:r>
      <w:r w:rsidR="00796F24">
        <w:rPr>
          <w:rFonts w:cs="B Nazanin" w:hint="cs"/>
          <w:sz w:val="28"/>
          <w:szCs w:val="28"/>
          <w:rtl/>
          <w:lang w:bidi="fa-IR"/>
        </w:rPr>
        <w:t>...77</w:t>
      </w:r>
    </w:p>
    <w:p w14:paraId="0F1D3DED" w14:textId="3A5B404D" w:rsidR="009D3502" w:rsidRPr="00166567" w:rsidRDefault="009D3502" w:rsidP="009D3502">
      <w:pPr>
        <w:tabs>
          <w:tab w:val="left" w:pos="2670"/>
        </w:tabs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شکل5-54:</w:t>
      </w:r>
      <w:r w:rsidRPr="00166567">
        <w:rPr>
          <w:rFonts w:cs="B Nazanin"/>
          <w:sz w:val="28"/>
          <w:szCs w:val="28"/>
          <w:lang w:bidi="fa-IR"/>
        </w:rPr>
        <w:t xml:space="preserve"> </w:t>
      </w:r>
      <w:r w:rsidRPr="00166567">
        <w:rPr>
          <w:rFonts w:cs="B Nazanin" w:hint="cs"/>
          <w:sz w:val="28"/>
          <w:szCs w:val="28"/>
          <w:rtl/>
          <w:lang w:bidi="fa-IR"/>
        </w:rPr>
        <w:t xml:space="preserve">سیگنال کنترلی </w:t>
      </w:r>
      <w:r w:rsidRPr="00166567">
        <w:rPr>
          <w:rFonts w:cs="B Nazanin"/>
          <w:sz w:val="28"/>
          <w:szCs w:val="28"/>
          <w:lang w:bidi="fa-IR"/>
        </w:rPr>
        <w:t>U3</w:t>
      </w:r>
      <w:r w:rsidR="00796F24">
        <w:rPr>
          <w:rFonts w:cs="B Nazanin" w:hint="cs"/>
          <w:sz w:val="28"/>
          <w:szCs w:val="28"/>
          <w:rtl/>
          <w:lang w:bidi="fa-IR"/>
        </w:rPr>
        <w:t xml:space="preserve"> ..........................................................................................</w:t>
      </w:r>
      <w:r w:rsidR="00BE41E1">
        <w:rPr>
          <w:rFonts w:cs="B Nazanin" w:hint="cs"/>
          <w:sz w:val="28"/>
          <w:szCs w:val="28"/>
          <w:rtl/>
          <w:lang w:bidi="fa-IR"/>
        </w:rPr>
        <w:t>.</w:t>
      </w:r>
      <w:r w:rsidR="00796F24">
        <w:rPr>
          <w:rFonts w:cs="B Nazanin" w:hint="cs"/>
          <w:sz w:val="28"/>
          <w:szCs w:val="28"/>
          <w:rtl/>
          <w:lang w:bidi="fa-IR"/>
        </w:rPr>
        <w:t>.......77</w:t>
      </w:r>
    </w:p>
    <w:p w14:paraId="6FDD5E9F" w14:textId="73B021AA" w:rsidR="009D3502" w:rsidRPr="00166567" w:rsidRDefault="009D3502" w:rsidP="009D3502">
      <w:pPr>
        <w:tabs>
          <w:tab w:val="left" w:pos="2670"/>
        </w:tabs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شکل5-55: سیگنال مدولاسیون پهنای پالس موتور1</w:t>
      </w:r>
      <w:r w:rsidR="00796F24">
        <w:rPr>
          <w:rFonts w:cs="B Nazanin" w:hint="cs"/>
          <w:sz w:val="28"/>
          <w:szCs w:val="28"/>
          <w:rtl/>
          <w:lang w:bidi="fa-IR"/>
        </w:rPr>
        <w:t xml:space="preserve"> .........................................................</w:t>
      </w:r>
      <w:r w:rsidR="00BE41E1">
        <w:rPr>
          <w:rFonts w:cs="B Nazanin" w:hint="cs"/>
          <w:sz w:val="28"/>
          <w:szCs w:val="28"/>
          <w:rtl/>
          <w:lang w:bidi="fa-IR"/>
        </w:rPr>
        <w:t>.</w:t>
      </w:r>
      <w:r w:rsidR="00796F24">
        <w:rPr>
          <w:rFonts w:cs="B Nazanin" w:hint="cs"/>
          <w:sz w:val="28"/>
          <w:szCs w:val="28"/>
          <w:rtl/>
          <w:lang w:bidi="fa-IR"/>
        </w:rPr>
        <w:t>...78</w:t>
      </w:r>
    </w:p>
    <w:p w14:paraId="1A83FC70" w14:textId="0E1AE09E" w:rsidR="009D3502" w:rsidRPr="00166567" w:rsidRDefault="009D3502" w:rsidP="009D3502">
      <w:pPr>
        <w:tabs>
          <w:tab w:val="left" w:pos="2670"/>
        </w:tabs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شکل5-56: سیگنال مدولاسیون پهنای پالس موتور2</w:t>
      </w:r>
      <w:r w:rsidR="00796F24">
        <w:rPr>
          <w:rFonts w:cs="B Nazanin" w:hint="cs"/>
          <w:sz w:val="28"/>
          <w:szCs w:val="28"/>
          <w:rtl/>
          <w:lang w:bidi="fa-IR"/>
        </w:rPr>
        <w:t>...........................................................</w:t>
      </w:r>
      <w:r w:rsidR="00BE41E1">
        <w:rPr>
          <w:rFonts w:cs="B Nazanin" w:hint="cs"/>
          <w:sz w:val="28"/>
          <w:szCs w:val="28"/>
          <w:rtl/>
          <w:lang w:bidi="fa-IR"/>
        </w:rPr>
        <w:t>..</w:t>
      </w:r>
      <w:r w:rsidR="00796F24">
        <w:rPr>
          <w:rFonts w:cs="B Nazanin" w:hint="cs"/>
          <w:sz w:val="28"/>
          <w:szCs w:val="28"/>
          <w:rtl/>
          <w:lang w:bidi="fa-IR"/>
        </w:rPr>
        <w:t>..78</w:t>
      </w:r>
    </w:p>
    <w:p w14:paraId="54782622" w14:textId="2B7AC519" w:rsidR="009D3502" w:rsidRPr="00166567" w:rsidRDefault="009D3502" w:rsidP="009D3502">
      <w:pPr>
        <w:tabs>
          <w:tab w:val="left" w:pos="2670"/>
        </w:tabs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شکل5-57: سیگنال مدولاسیون پهنای پالس موتور3</w:t>
      </w:r>
      <w:r w:rsidR="00796F24">
        <w:rPr>
          <w:rFonts w:cs="B Nazanin" w:hint="cs"/>
          <w:sz w:val="28"/>
          <w:szCs w:val="28"/>
          <w:rtl/>
          <w:lang w:bidi="fa-IR"/>
        </w:rPr>
        <w:t>.........................................................</w:t>
      </w:r>
      <w:r w:rsidR="00BE41E1">
        <w:rPr>
          <w:rFonts w:cs="B Nazanin" w:hint="cs"/>
          <w:sz w:val="28"/>
          <w:szCs w:val="28"/>
          <w:rtl/>
          <w:lang w:bidi="fa-IR"/>
        </w:rPr>
        <w:t>.</w:t>
      </w:r>
      <w:r w:rsidR="00796F24">
        <w:rPr>
          <w:rFonts w:cs="B Nazanin" w:hint="cs"/>
          <w:sz w:val="28"/>
          <w:szCs w:val="28"/>
          <w:rtl/>
          <w:lang w:bidi="fa-IR"/>
        </w:rPr>
        <w:t>....79</w:t>
      </w:r>
    </w:p>
    <w:p w14:paraId="205BD134" w14:textId="1FE8171E" w:rsidR="009D3502" w:rsidRPr="00166567" w:rsidRDefault="009D3502" w:rsidP="009D3502">
      <w:pPr>
        <w:tabs>
          <w:tab w:val="left" w:pos="2670"/>
        </w:tabs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شکل5-58: سیگنال مدولاسیون پهنای پالس موتور4</w:t>
      </w:r>
      <w:r w:rsidR="00796F24">
        <w:rPr>
          <w:rFonts w:cs="B Nazanin" w:hint="cs"/>
          <w:sz w:val="28"/>
          <w:szCs w:val="28"/>
          <w:rtl/>
          <w:lang w:bidi="fa-IR"/>
        </w:rPr>
        <w:t>.......................................................</w:t>
      </w:r>
      <w:r w:rsidR="00BE41E1">
        <w:rPr>
          <w:rFonts w:cs="B Nazanin" w:hint="cs"/>
          <w:sz w:val="28"/>
          <w:szCs w:val="28"/>
          <w:rtl/>
          <w:lang w:bidi="fa-IR"/>
        </w:rPr>
        <w:t>.</w:t>
      </w:r>
      <w:r w:rsidR="00796F24">
        <w:rPr>
          <w:rFonts w:cs="B Nazanin" w:hint="cs"/>
          <w:sz w:val="28"/>
          <w:szCs w:val="28"/>
          <w:rtl/>
          <w:lang w:bidi="fa-IR"/>
        </w:rPr>
        <w:t>......79</w:t>
      </w:r>
    </w:p>
    <w:p w14:paraId="7D756C1D" w14:textId="25CB94DE" w:rsidR="009D3502" w:rsidRPr="00166567" w:rsidRDefault="009D3502" w:rsidP="009D3502">
      <w:pPr>
        <w:tabs>
          <w:tab w:val="left" w:pos="2670"/>
        </w:tabs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شکل5-59: کنترل ارتفاع چهارپره</w:t>
      </w:r>
      <w:r w:rsidR="00796F24">
        <w:rPr>
          <w:rFonts w:cs="B Nazanin" w:hint="cs"/>
          <w:sz w:val="28"/>
          <w:szCs w:val="28"/>
          <w:rtl/>
          <w:lang w:bidi="fa-IR"/>
        </w:rPr>
        <w:t>..........................................................................................</w:t>
      </w:r>
      <w:r w:rsidR="00BE41E1">
        <w:rPr>
          <w:rFonts w:cs="B Nazanin" w:hint="cs"/>
          <w:sz w:val="28"/>
          <w:szCs w:val="28"/>
          <w:rtl/>
          <w:lang w:bidi="fa-IR"/>
        </w:rPr>
        <w:t>.</w:t>
      </w:r>
      <w:r w:rsidR="00796F24">
        <w:rPr>
          <w:rFonts w:cs="B Nazanin" w:hint="cs"/>
          <w:sz w:val="28"/>
          <w:szCs w:val="28"/>
          <w:rtl/>
          <w:lang w:bidi="fa-IR"/>
        </w:rPr>
        <w:t>.....80</w:t>
      </w:r>
    </w:p>
    <w:p w14:paraId="1CC18588" w14:textId="698952C0" w:rsidR="009D3502" w:rsidRPr="00166567" w:rsidRDefault="009D3502" w:rsidP="009D3502">
      <w:pPr>
        <w:tabs>
          <w:tab w:val="left" w:pos="3684"/>
        </w:tabs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شکل5-60: زاویه</w:t>
      </w:r>
      <w:r w:rsidRPr="00166567">
        <w:rPr>
          <w:rFonts w:cs="B Nazanin" w:hint="eastAsia"/>
          <w:sz w:val="28"/>
          <w:szCs w:val="28"/>
          <w:rtl/>
          <w:lang w:bidi="fa-IR"/>
        </w:rPr>
        <w:t>‌</w:t>
      </w:r>
      <w:r w:rsidRPr="00166567">
        <w:rPr>
          <w:rFonts w:cs="B Nazanin" w:hint="cs"/>
          <w:sz w:val="28"/>
          <w:szCs w:val="28"/>
          <w:rtl/>
          <w:lang w:bidi="fa-IR"/>
        </w:rPr>
        <w:t xml:space="preserve"> پیچ چهارپره</w:t>
      </w:r>
      <w:r w:rsidR="00796F24">
        <w:rPr>
          <w:rFonts w:cs="B Nazanin" w:hint="cs"/>
          <w:sz w:val="28"/>
          <w:szCs w:val="28"/>
          <w:rtl/>
          <w:lang w:bidi="fa-IR"/>
        </w:rPr>
        <w:t>..................................................................................................</w:t>
      </w:r>
      <w:r w:rsidR="00BE41E1">
        <w:rPr>
          <w:rFonts w:cs="B Nazanin" w:hint="cs"/>
          <w:sz w:val="28"/>
          <w:szCs w:val="28"/>
          <w:rtl/>
          <w:lang w:bidi="fa-IR"/>
        </w:rPr>
        <w:t>..</w:t>
      </w:r>
      <w:r w:rsidR="00796F24">
        <w:rPr>
          <w:rFonts w:cs="B Nazanin" w:hint="cs"/>
          <w:sz w:val="28"/>
          <w:szCs w:val="28"/>
          <w:rtl/>
          <w:lang w:bidi="fa-IR"/>
        </w:rPr>
        <w:t>...80</w:t>
      </w:r>
    </w:p>
    <w:p w14:paraId="472C6296" w14:textId="15D27987" w:rsidR="009D3502" w:rsidRPr="00166567" w:rsidRDefault="009D3502" w:rsidP="009D3502">
      <w:pPr>
        <w:tabs>
          <w:tab w:val="left" w:pos="3684"/>
        </w:tabs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شکل5-61: زاویه</w:t>
      </w:r>
      <w:r w:rsidRPr="00166567">
        <w:rPr>
          <w:rFonts w:cs="B Nazanin" w:hint="eastAsia"/>
          <w:sz w:val="28"/>
          <w:szCs w:val="28"/>
          <w:rtl/>
          <w:lang w:bidi="fa-IR"/>
        </w:rPr>
        <w:t>‌</w:t>
      </w:r>
      <w:r w:rsidRPr="00166567">
        <w:rPr>
          <w:rFonts w:cs="B Nazanin" w:hint="cs"/>
          <w:sz w:val="28"/>
          <w:szCs w:val="28"/>
          <w:rtl/>
          <w:lang w:bidi="fa-IR"/>
        </w:rPr>
        <w:t>رول چهارپره</w:t>
      </w:r>
      <w:r w:rsidR="00796F24">
        <w:rPr>
          <w:rFonts w:cs="B Nazanin" w:hint="cs"/>
          <w:sz w:val="28"/>
          <w:szCs w:val="28"/>
          <w:rtl/>
          <w:lang w:bidi="fa-IR"/>
        </w:rPr>
        <w:t>....................................................................................................</w:t>
      </w:r>
      <w:r w:rsidR="00BE41E1">
        <w:rPr>
          <w:rFonts w:cs="B Nazanin" w:hint="cs"/>
          <w:sz w:val="28"/>
          <w:szCs w:val="28"/>
          <w:rtl/>
          <w:lang w:bidi="fa-IR"/>
        </w:rPr>
        <w:t>..</w:t>
      </w:r>
      <w:r w:rsidR="00796F24">
        <w:rPr>
          <w:rFonts w:cs="B Nazanin" w:hint="cs"/>
          <w:sz w:val="28"/>
          <w:szCs w:val="28"/>
          <w:rtl/>
          <w:lang w:bidi="fa-IR"/>
        </w:rPr>
        <w:t>..81</w:t>
      </w:r>
    </w:p>
    <w:p w14:paraId="170E08D3" w14:textId="2662F298" w:rsidR="00796F24" w:rsidRDefault="009D3502" w:rsidP="00796F24">
      <w:pPr>
        <w:tabs>
          <w:tab w:val="left" w:pos="2670"/>
        </w:tabs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lastRenderedPageBreak/>
        <w:t>شکل5-62: ضریب تناسبی کنترل‌کننده فازی برای ارتفاع</w:t>
      </w:r>
      <w:r w:rsidR="00796F24">
        <w:rPr>
          <w:rFonts w:cs="B Nazanin" w:hint="cs"/>
          <w:sz w:val="28"/>
          <w:szCs w:val="28"/>
          <w:rtl/>
          <w:lang w:bidi="fa-IR"/>
        </w:rPr>
        <w:t>................................................</w:t>
      </w:r>
      <w:r w:rsidR="00BE41E1">
        <w:rPr>
          <w:rFonts w:cs="B Nazanin" w:hint="cs"/>
          <w:sz w:val="28"/>
          <w:szCs w:val="28"/>
          <w:rtl/>
          <w:lang w:bidi="fa-IR"/>
        </w:rPr>
        <w:t>..</w:t>
      </w:r>
      <w:r w:rsidR="00796F24">
        <w:rPr>
          <w:rFonts w:cs="B Nazanin" w:hint="cs"/>
          <w:sz w:val="28"/>
          <w:szCs w:val="28"/>
          <w:rtl/>
          <w:lang w:bidi="fa-IR"/>
        </w:rPr>
        <w:t>...81</w:t>
      </w:r>
    </w:p>
    <w:p w14:paraId="786C3220" w14:textId="32447A65" w:rsidR="009D3502" w:rsidRPr="00166567" w:rsidRDefault="009D3502" w:rsidP="00796F24">
      <w:pPr>
        <w:tabs>
          <w:tab w:val="left" w:pos="2670"/>
        </w:tabs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شکل5-63: ضریب مشتق‌گیرکنترل‌کننده فازی برای ارتفاع</w:t>
      </w:r>
      <w:r w:rsidR="00796F24">
        <w:rPr>
          <w:rFonts w:cs="B Nazanin" w:hint="cs"/>
          <w:sz w:val="28"/>
          <w:szCs w:val="28"/>
          <w:rtl/>
          <w:lang w:bidi="fa-IR"/>
        </w:rPr>
        <w:t>................................................82</w:t>
      </w:r>
    </w:p>
    <w:p w14:paraId="69CC0017" w14:textId="7AE0E2EF" w:rsidR="009D3502" w:rsidRPr="00166567" w:rsidRDefault="009D3502" w:rsidP="009D3502">
      <w:pPr>
        <w:tabs>
          <w:tab w:val="left" w:pos="3588"/>
        </w:tabs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شکل5-64: ضریب انتگرال‌گیرکنترل‌کننده فازی برای ارتفاع</w:t>
      </w:r>
      <w:r w:rsidR="00796F24">
        <w:rPr>
          <w:rFonts w:cs="B Nazanin" w:hint="cs"/>
          <w:sz w:val="28"/>
          <w:szCs w:val="28"/>
          <w:rtl/>
          <w:lang w:bidi="fa-IR"/>
        </w:rPr>
        <w:t>..............................................82</w:t>
      </w:r>
    </w:p>
    <w:p w14:paraId="522C65F8" w14:textId="1227BAF7" w:rsidR="009D3502" w:rsidRPr="00166567" w:rsidRDefault="009D3502" w:rsidP="009D3502">
      <w:pPr>
        <w:bidi/>
        <w:spacing w:after="0" w:line="276" w:lineRule="auto"/>
        <w:rPr>
          <w:rFonts w:cs="B Nazanin"/>
          <w:sz w:val="28"/>
          <w:szCs w:val="28"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شکل5-65: ضریب تناسبی کنترل‌کننده فازی زاویه رول</w:t>
      </w:r>
      <w:r w:rsidR="00796F24">
        <w:rPr>
          <w:rFonts w:cs="B Nazanin" w:hint="cs"/>
          <w:sz w:val="28"/>
          <w:szCs w:val="28"/>
          <w:rtl/>
          <w:lang w:bidi="fa-IR"/>
        </w:rPr>
        <w:t>.....................................................83</w:t>
      </w:r>
    </w:p>
    <w:p w14:paraId="0C50BF5A" w14:textId="7B6F3C17" w:rsidR="009D3502" w:rsidRPr="00166567" w:rsidRDefault="009D3502" w:rsidP="009D3502">
      <w:pPr>
        <w:tabs>
          <w:tab w:val="left" w:pos="3684"/>
        </w:tabs>
        <w:bidi/>
        <w:spacing w:after="0" w:line="276" w:lineRule="auto"/>
        <w:rPr>
          <w:rFonts w:cs="B Nazanin"/>
          <w:sz w:val="28"/>
          <w:szCs w:val="28"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شکل5-66: ضریب مشتق‌گیرکنترل‌کننده فازی زاویه رول</w:t>
      </w:r>
      <w:r w:rsidR="00796F24">
        <w:rPr>
          <w:rFonts w:cs="B Nazanin" w:hint="cs"/>
          <w:sz w:val="28"/>
          <w:szCs w:val="28"/>
          <w:rtl/>
          <w:lang w:bidi="fa-IR"/>
        </w:rPr>
        <w:t>..............................................</w:t>
      </w:r>
      <w:r w:rsidR="00BE41E1">
        <w:rPr>
          <w:rFonts w:cs="B Nazanin" w:hint="cs"/>
          <w:sz w:val="28"/>
          <w:szCs w:val="28"/>
          <w:rtl/>
          <w:lang w:bidi="fa-IR"/>
        </w:rPr>
        <w:t>.</w:t>
      </w:r>
      <w:r w:rsidR="00796F24">
        <w:rPr>
          <w:rFonts w:cs="B Nazanin" w:hint="cs"/>
          <w:sz w:val="28"/>
          <w:szCs w:val="28"/>
          <w:rtl/>
          <w:lang w:bidi="fa-IR"/>
        </w:rPr>
        <w:t>....83</w:t>
      </w:r>
    </w:p>
    <w:p w14:paraId="10C99486" w14:textId="75612BD3" w:rsidR="009D3502" w:rsidRPr="00166567" w:rsidRDefault="009D3502" w:rsidP="009D3502">
      <w:pPr>
        <w:tabs>
          <w:tab w:val="left" w:pos="3972"/>
        </w:tabs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شکل5-67: ضریب تناسبی کنترل‌کننده فازی زاویه پیچ</w:t>
      </w:r>
      <w:r w:rsidR="00796F24">
        <w:rPr>
          <w:rFonts w:cs="B Nazanin" w:hint="cs"/>
          <w:sz w:val="28"/>
          <w:szCs w:val="28"/>
          <w:rtl/>
          <w:lang w:bidi="fa-IR"/>
        </w:rPr>
        <w:t>.................................................</w:t>
      </w:r>
      <w:r w:rsidR="00BE41E1">
        <w:rPr>
          <w:rFonts w:cs="B Nazanin" w:hint="cs"/>
          <w:sz w:val="28"/>
          <w:szCs w:val="28"/>
          <w:rtl/>
          <w:lang w:bidi="fa-IR"/>
        </w:rPr>
        <w:t>.</w:t>
      </w:r>
      <w:r w:rsidR="00796F24">
        <w:rPr>
          <w:rFonts w:cs="B Nazanin" w:hint="cs"/>
          <w:sz w:val="28"/>
          <w:szCs w:val="28"/>
          <w:rtl/>
          <w:lang w:bidi="fa-IR"/>
        </w:rPr>
        <w:t>....84</w:t>
      </w:r>
    </w:p>
    <w:p w14:paraId="20538E55" w14:textId="2BDB2607" w:rsidR="009D3502" w:rsidRPr="00166567" w:rsidRDefault="009D3502" w:rsidP="009D3502">
      <w:pPr>
        <w:tabs>
          <w:tab w:val="left" w:pos="3684"/>
        </w:tabs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شکل5-68: ضریب مشتق‌گیرکنترل‌کننده فازی زاویه پیچ</w:t>
      </w:r>
      <w:r w:rsidR="00796F24">
        <w:rPr>
          <w:rFonts w:cs="B Nazanin" w:hint="cs"/>
          <w:sz w:val="28"/>
          <w:szCs w:val="28"/>
          <w:rtl/>
          <w:lang w:bidi="fa-IR"/>
        </w:rPr>
        <w:t>...........................................</w:t>
      </w:r>
      <w:r w:rsidR="00BE41E1">
        <w:rPr>
          <w:rFonts w:cs="B Nazanin" w:hint="cs"/>
          <w:sz w:val="28"/>
          <w:szCs w:val="28"/>
          <w:rtl/>
          <w:lang w:bidi="fa-IR"/>
        </w:rPr>
        <w:t>.</w:t>
      </w:r>
      <w:r w:rsidR="00796F24">
        <w:rPr>
          <w:rFonts w:cs="B Nazanin" w:hint="cs"/>
          <w:sz w:val="28"/>
          <w:szCs w:val="28"/>
          <w:rtl/>
          <w:lang w:bidi="fa-IR"/>
        </w:rPr>
        <w:t>.......84</w:t>
      </w:r>
    </w:p>
    <w:p w14:paraId="40880874" w14:textId="13932377" w:rsidR="009D3502" w:rsidRPr="00166567" w:rsidRDefault="009D3502" w:rsidP="009D3502">
      <w:pPr>
        <w:tabs>
          <w:tab w:val="left" w:pos="3684"/>
        </w:tabs>
        <w:bidi/>
        <w:spacing w:after="0" w:line="276" w:lineRule="auto"/>
        <w:rPr>
          <w:rFonts w:cs="B Nazanin"/>
          <w:sz w:val="28"/>
          <w:szCs w:val="28"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 xml:space="preserve">شکل5-69: سیگنال کنترلی </w:t>
      </w:r>
      <w:r w:rsidRPr="00166567">
        <w:rPr>
          <w:rFonts w:cs="B Nazanin"/>
          <w:sz w:val="28"/>
          <w:szCs w:val="28"/>
          <w:lang w:bidi="fa-IR"/>
        </w:rPr>
        <w:t>U1</w:t>
      </w:r>
      <w:r w:rsidR="00796F24">
        <w:rPr>
          <w:rFonts w:cs="B Nazanin" w:hint="cs"/>
          <w:sz w:val="28"/>
          <w:szCs w:val="28"/>
          <w:rtl/>
          <w:lang w:bidi="fa-IR"/>
        </w:rPr>
        <w:t>........................................................................................</w:t>
      </w:r>
      <w:r w:rsidR="00BE41E1">
        <w:rPr>
          <w:rFonts w:cs="B Nazanin" w:hint="cs"/>
          <w:sz w:val="28"/>
          <w:szCs w:val="28"/>
          <w:rtl/>
          <w:lang w:bidi="fa-IR"/>
        </w:rPr>
        <w:t>..</w:t>
      </w:r>
      <w:r w:rsidR="00796F24">
        <w:rPr>
          <w:rFonts w:cs="B Nazanin" w:hint="cs"/>
          <w:sz w:val="28"/>
          <w:szCs w:val="28"/>
          <w:rtl/>
          <w:lang w:bidi="fa-IR"/>
        </w:rPr>
        <w:t>......85</w:t>
      </w:r>
    </w:p>
    <w:p w14:paraId="3DB91F1C" w14:textId="1C95B45B" w:rsidR="009D3502" w:rsidRPr="00166567" w:rsidRDefault="009D3502" w:rsidP="009D3502">
      <w:pPr>
        <w:tabs>
          <w:tab w:val="left" w:pos="2670"/>
        </w:tabs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شکل5-70: سیگنال کنترلی</w:t>
      </w:r>
      <w:r w:rsidRPr="00166567">
        <w:rPr>
          <w:rFonts w:cs="B Nazanin"/>
          <w:sz w:val="28"/>
          <w:szCs w:val="28"/>
          <w:lang w:bidi="fa-IR"/>
        </w:rPr>
        <w:t>U2</w:t>
      </w:r>
      <w:r w:rsidR="00796F24">
        <w:rPr>
          <w:rFonts w:cs="B Nazanin" w:hint="cs"/>
          <w:sz w:val="28"/>
          <w:szCs w:val="28"/>
          <w:rtl/>
          <w:lang w:bidi="fa-IR"/>
        </w:rPr>
        <w:t>..........................................................................................</w:t>
      </w:r>
      <w:r w:rsidR="00BE41E1">
        <w:rPr>
          <w:rFonts w:cs="B Nazanin" w:hint="cs"/>
          <w:sz w:val="28"/>
          <w:szCs w:val="28"/>
          <w:rtl/>
          <w:lang w:bidi="fa-IR"/>
        </w:rPr>
        <w:t>..</w:t>
      </w:r>
      <w:r w:rsidR="00796F24">
        <w:rPr>
          <w:rFonts w:cs="B Nazanin" w:hint="cs"/>
          <w:sz w:val="28"/>
          <w:szCs w:val="28"/>
          <w:rtl/>
          <w:lang w:bidi="fa-IR"/>
        </w:rPr>
        <w:t>.....85</w:t>
      </w:r>
    </w:p>
    <w:p w14:paraId="01EB4E44" w14:textId="21E3773B" w:rsidR="009D3502" w:rsidRPr="00166567" w:rsidRDefault="009D3502" w:rsidP="009D3502">
      <w:pPr>
        <w:tabs>
          <w:tab w:val="left" w:pos="3888"/>
        </w:tabs>
        <w:bidi/>
        <w:spacing w:after="0" w:line="276" w:lineRule="auto"/>
        <w:rPr>
          <w:rFonts w:cs="B Nazanin"/>
          <w:sz w:val="28"/>
          <w:szCs w:val="28"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شکل5-71:</w:t>
      </w:r>
      <w:r w:rsidRPr="00166567">
        <w:rPr>
          <w:rFonts w:cs="B Nazanin"/>
          <w:sz w:val="28"/>
          <w:szCs w:val="28"/>
          <w:lang w:bidi="fa-IR"/>
        </w:rPr>
        <w:t xml:space="preserve"> </w:t>
      </w:r>
      <w:r w:rsidRPr="00166567">
        <w:rPr>
          <w:rFonts w:cs="B Nazanin" w:hint="cs"/>
          <w:sz w:val="28"/>
          <w:szCs w:val="28"/>
          <w:rtl/>
          <w:lang w:bidi="fa-IR"/>
        </w:rPr>
        <w:t xml:space="preserve">سیگنال کنترلی </w:t>
      </w:r>
      <w:r w:rsidRPr="00166567">
        <w:rPr>
          <w:rFonts w:cs="B Nazanin"/>
          <w:sz w:val="28"/>
          <w:szCs w:val="28"/>
          <w:lang w:bidi="fa-IR"/>
        </w:rPr>
        <w:t>U3</w:t>
      </w:r>
      <w:r w:rsidR="00796F24">
        <w:rPr>
          <w:rFonts w:cs="B Nazanin" w:hint="cs"/>
          <w:sz w:val="28"/>
          <w:szCs w:val="28"/>
          <w:rtl/>
          <w:lang w:bidi="fa-IR"/>
        </w:rPr>
        <w:t>........................................................................................</w:t>
      </w:r>
      <w:r w:rsidR="00BE41E1">
        <w:rPr>
          <w:rFonts w:cs="B Nazanin" w:hint="cs"/>
          <w:sz w:val="28"/>
          <w:szCs w:val="28"/>
          <w:rtl/>
          <w:lang w:bidi="fa-IR"/>
        </w:rPr>
        <w:t>...</w:t>
      </w:r>
      <w:r w:rsidR="00796F24">
        <w:rPr>
          <w:rFonts w:cs="B Nazanin" w:hint="cs"/>
          <w:sz w:val="28"/>
          <w:szCs w:val="28"/>
          <w:rtl/>
          <w:lang w:bidi="fa-IR"/>
        </w:rPr>
        <w:t>.....86</w:t>
      </w:r>
    </w:p>
    <w:p w14:paraId="3B26390E" w14:textId="4F1BAE02" w:rsidR="009D3502" w:rsidRPr="00166567" w:rsidRDefault="009D3502" w:rsidP="009D3502">
      <w:pPr>
        <w:tabs>
          <w:tab w:val="left" w:pos="2670"/>
        </w:tabs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شکل5-72: سیگنال مدولاسیون پهنای پالس موتور1</w:t>
      </w:r>
      <w:r w:rsidR="00796F24">
        <w:rPr>
          <w:rFonts w:cs="B Nazanin" w:hint="cs"/>
          <w:sz w:val="28"/>
          <w:szCs w:val="28"/>
          <w:rtl/>
          <w:lang w:bidi="fa-IR"/>
        </w:rPr>
        <w:t>.....................................................</w:t>
      </w:r>
      <w:r w:rsidR="00BE41E1">
        <w:rPr>
          <w:rFonts w:cs="B Nazanin" w:hint="cs"/>
          <w:sz w:val="28"/>
          <w:szCs w:val="28"/>
          <w:rtl/>
          <w:lang w:bidi="fa-IR"/>
        </w:rPr>
        <w:t>...</w:t>
      </w:r>
      <w:r w:rsidR="00796F24">
        <w:rPr>
          <w:rFonts w:cs="B Nazanin" w:hint="cs"/>
          <w:sz w:val="28"/>
          <w:szCs w:val="28"/>
          <w:rtl/>
          <w:lang w:bidi="fa-IR"/>
        </w:rPr>
        <w:t>...86</w:t>
      </w:r>
    </w:p>
    <w:p w14:paraId="4467AA53" w14:textId="409010A2" w:rsidR="009D3502" w:rsidRPr="00166567" w:rsidRDefault="009D3502" w:rsidP="009D3502">
      <w:pPr>
        <w:tabs>
          <w:tab w:val="left" w:pos="2670"/>
        </w:tabs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شکل5-73: سیگنال مدولاسیون پهنای پالس موتور2</w:t>
      </w:r>
      <w:r w:rsidR="00796F24">
        <w:rPr>
          <w:rFonts w:cs="B Nazanin" w:hint="cs"/>
          <w:sz w:val="28"/>
          <w:szCs w:val="28"/>
          <w:rtl/>
          <w:lang w:bidi="fa-IR"/>
        </w:rPr>
        <w:t>.....................................................</w:t>
      </w:r>
      <w:r w:rsidR="00BE41E1">
        <w:rPr>
          <w:rFonts w:cs="B Nazanin" w:hint="cs"/>
          <w:sz w:val="28"/>
          <w:szCs w:val="28"/>
          <w:rtl/>
          <w:lang w:bidi="fa-IR"/>
        </w:rPr>
        <w:t>...</w:t>
      </w:r>
      <w:r w:rsidR="00796F24">
        <w:rPr>
          <w:rFonts w:cs="B Nazanin" w:hint="cs"/>
          <w:sz w:val="28"/>
          <w:szCs w:val="28"/>
          <w:rtl/>
          <w:lang w:bidi="fa-IR"/>
        </w:rPr>
        <w:t>...87</w:t>
      </w:r>
    </w:p>
    <w:p w14:paraId="57FE13A2" w14:textId="5BEBADAF" w:rsidR="009D3502" w:rsidRPr="00166567" w:rsidRDefault="009D3502" w:rsidP="009D3502">
      <w:pPr>
        <w:tabs>
          <w:tab w:val="left" w:pos="2670"/>
        </w:tabs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شکل5-74: سیگنال مدولاسیون پهنای پالس موتور3</w:t>
      </w:r>
      <w:r w:rsidR="00796F24">
        <w:rPr>
          <w:rFonts w:cs="B Nazanin" w:hint="cs"/>
          <w:sz w:val="28"/>
          <w:szCs w:val="28"/>
          <w:rtl/>
          <w:lang w:bidi="fa-IR"/>
        </w:rPr>
        <w:t>................................................</w:t>
      </w:r>
      <w:r w:rsidR="00BE41E1">
        <w:rPr>
          <w:rFonts w:cs="B Nazanin" w:hint="cs"/>
          <w:sz w:val="28"/>
          <w:szCs w:val="28"/>
          <w:rtl/>
          <w:lang w:bidi="fa-IR"/>
        </w:rPr>
        <w:t>...</w:t>
      </w:r>
      <w:r w:rsidR="00796F24">
        <w:rPr>
          <w:rFonts w:cs="B Nazanin" w:hint="cs"/>
          <w:sz w:val="28"/>
          <w:szCs w:val="28"/>
          <w:rtl/>
          <w:lang w:bidi="fa-IR"/>
        </w:rPr>
        <w:t>........87</w:t>
      </w:r>
    </w:p>
    <w:p w14:paraId="494413C1" w14:textId="66CDE732" w:rsidR="009D3502" w:rsidRPr="00166567" w:rsidRDefault="009D3502" w:rsidP="009D3502">
      <w:pPr>
        <w:tabs>
          <w:tab w:val="left" w:pos="2670"/>
        </w:tabs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>شکل5-75: سیگنال مدولاسیون پهنای پالس موتور4</w:t>
      </w:r>
      <w:r w:rsidR="00796F24">
        <w:rPr>
          <w:rFonts w:cs="B Nazanin" w:hint="cs"/>
          <w:sz w:val="28"/>
          <w:szCs w:val="28"/>
          <w:rtl/>
          <w:lang w:bidi="fa-IR"/>
        </w:rPr>
        <w:t>...................................................</w:t>
      </w:r>
      <w:r w:rsidR="00BE41E1">
        <w:rPr>
          <w:rFonts w:cs="B Nazanin" w:hint="cs"/>
          <w:sz w:val="28"/>
          <w:szCs w:val="28"/>
          <w:rtl/>
          <w:lang w:bidi="fa-IR"/>
        </w:rPr>
        <w:t>...</w:t>
      </w:r>
      <w:r w:rsidR="00796F24">
        <w:rPr>
          <w:rFonts w:cs="B Nazanin" w:hint="cs"/>
          <w:sz w:val="28"/>
          <w:szCs w:val="28"/>
          <w:rtl/>
          <w:lang w:bidi="fa-IR"/>
        </w:rPr>
        <w:t>.....88</w:t>
      </w:r>
    </w:p>
    <w:p w14:paraId="53B6AE26" w14:textId="77777777" w:rsidR="009D3502" w:rsidRPr="00166567" w:rsidRDefault="009D3502" w:rsidP="009D3502">
      <w:pPr>
        <w:bidi/>
        <w:spacing w:after="0" w:line="276" w:lineRule="auto"/>
        <w:rPr>
          <w:sz w:val="28"/>
          <w:szCs w:val="28"/>
          <w:lang w:bidi="fa-IR"/>
        </w:rPr>
      </w:pPr>
    </w:p>
    <w:p w14:paraId="643888F4" w14:textId="345867FD" w:rsidR="00706238" w:rsidRDefault="00706238" w:rsidP="00706238">
      <w:pPr>
        <w:bidi/>
        <w:rPr>
          <w:rFonts w:cs="B Nazanin"/>
          <w:b/>
          <w:bCs/>
          <w:sz w:val="28"/>
          <w:szCs w:val="28"/>
          <w:rtl/>
          <w:lang w:bidi="fa-IR"/>
        </w:rPr>
      </w:pPr>
    </w:p>
    <w:p w14:paraId="3E9A17E5" w14:textId="1E0A9782" w:rsidR="009D3502" w:rsidRDefault="009D3502" w:rsidP="009D3502">
      <w:pPr>
        <w:bidi/>
        <w:rPr>
          <w:rFonts w:cs="B Nazanin"/>
          <w:b/>
          <w:bCs/>
          <w:sz w:val="28"/>
          <w:szCs w:val="28"/>
          <w:rtl/>
          <w:lang w:bidi="fa-IR"/>
        </w:rPr>
      </w:pPr>
    </w:p>
    <w:p w14:paraId="176321E8" w14:textId="5118864A" w:rsidR="009D3502" w:rsidRDefault="009D3502" w:rsidP="009D3502">
      <w:pPr>
        <w:bidi/>
        <w:rPr>
          <w:rFonts w:cs="B Nazanin"/>
          <w:b/>
          <w:bCs/>
          <w:sz w:val="28"/>
          <w:szCs w:val="28"/>
          <w:rtl/>
          <w:lang w:bidi="fa-IR"/>
        </w:rPr>
      </w:pPr>
    </w:p>
    <w:p w14:paraId="34E4A9E3" w14:textId="43563D9C" w:rsidR="009D3502" w:rsidRDefault="009D3502" w:rsidP="009D3502">
      <w:pPr>
        <w:bidi/>
        <w:rPr>
          <w:rFonts w:cs="B Nazanin"/>
          <w:b/>
          <w:bCs/>
          <w:sz w:val="28"/>
          <w:szCs w:val="28"/>
          <w:rtl/>
          <w:lang w:bidi="fa-IR"/>
        </w:rPr>
      </w:pPr>
    </w:p>
    <w:p w14:paraId="5E8662D6" w14:textId="648A8B6C" w:rsidR="009D3502" w:rsidRDefault="009D3502" w:rsidP="009D3502">
      <w:pPr>
        <w:bidi/>
        <w:rPr>
          <w:rFonts w:cs="B Nazanin"/>
          <w:b/>
          <w:bCs/>
          <w:sz w:val="28"/>
          <w:szCs w:val="28"/>
          <w:rtl/>
          <w:lang w:bidi="fa-IR"/>
        </w:rPr>
      </w:pPr>
    </w:p>
    <w:p w14:paraId="3213ACB7" w14:textId="37D5B356" w:rsidR="009D3502" w:rsidRDefault="009D3502" w:rsidP="009D3502">
      <w:pPr>
        <w:bidi/>
        <w:rPr>
          <w:rFonts w:cs="B Nazanin"/>
          <w:b/>
          <w:bCs/>
          <w:sz w:val="28"/>
          <w:szCs w:val="28"/>
          <w:rtl/>
          <w:lang w:bidi="fa-IR"/>
        </w:rPr>
      </w:pPr>
    </w:p>
    <w:p w14:paraId="1C4DAF54" w14:textId="6B4BEF1F" w:rsidR="009D3502" w:rsidRDefault="009D3502" w:rsidP="009D3502">
      <w:pPr>
        <w:bidi/>
        <w:rPr>
          <w:rFonts w:cs="B Nazanin"/>
          <w:b/>
          <w:bCs/>
          <w:sz w:val="28"/>
          <w:szCs w:val="28"/>
          <w:rtl/>
          <w:lang w:bidi="fa-IR"/>
        </w:rPr>
      </w:pPr>
    </w:p>
    <w:p w14:paraId="5B216EA6" w14:textId="2C9EAFD8" w:rsidR="009D3502" w:rsidRDefault="009D3502" w:rsidP="009D3502">
      <w:pPr>
        <w:bidi/>
        <w:rPr>
          <w:rFonts w:cs="B Nazanin"/>
          <w:b/>
          <w:bCs/>
          <w:sz w:val="28"/>
          <w:szCs w:val="28"/>
          <w:rtl/>
          <w:lang w:bidi="fa-IR"/>
        </w:rPr>
      </w:pPr>
    </w:p>
    <w:p w14:paraId="5ECCCDA1" w14:textId="71F9835C" w:rsidR="009D3502" w:rsidRDefault="009D3502" w:rsidP="009D3502">
      <w:pPr>
        <w:bidi/>
        <w:rPr>
          <w:rFonts w:cs="B Nazanin"/>
          <w:b/>
          <w:bCs/>
          <w:sz w:val="28"/>
          <w:szCs w:val="28"/>
          <w:rtl/>
          <w:lang w:bidi="fa-IR"/>
        </w:rPr>
      </w:pPr>
    </w:p>
    <w:p w14:paraId="0C315384" w14:textId="5B5DA26D" w:rsidR="009D3502" w:rsidRDefault="009D3502" w:rsidP="009D3502">
      <w:pPr>
        <w:bidi/>
        <w:rPr>
          <w:rFonts w:cs="B Nazanin"/>
          <w:b/>
          <w:bCs/>
          <w:sz w:val="28"/>
          <w:szCs w:val="28"/>
          <w:rtl/>
          <w:lang w:bidi="fa-IR"/>
        </w:rPr>
      </w:pPr>
    </w:p>
    <w:p w14:paraId="322D27A2" w14:textId="042B6300" w:rsidR="009D3502" w:rsidRDefault="009D3502" w:rsidP="009D3502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lastRenderedPageBreak/>
        <w:t>فهرست جداول</w:t>
      </w:r>
    </w:p>
    <w:p w14:paraId="161B3C01" w14:textId="4F6DD53C" w:rsidR="009D3502" w:rsidRPr="00166567" w:rsidRDefault="009D3502" w:rsidP="009D3502">
      <w:pPr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 xml:space="preserve">جدول2-1: مشخصات موتور </w:t>
      </w:r>
      <w:r w:rsidRPr="00166567">
        <w:rPr>
          <w:rFonts w:cs="B Nazanin"/>
          <w:sz w:val="28"/>
          <w:szCs w:val="28"/>
          <w:lang w:bidi="fa-IR"/>
        </w:rPr>
        <w:t>kv</w:t>
      </w:r>
      <w:r w:rsidRPr="00166567">
        <w:rPr>
          <w:rFonts w:cs="B Nazanin" w:hint="cs"/>
          <w:sz w:val="28"/>
          <w:szCs w:val="28"/>
          <w:rtl/>
          <w:lang w:bidi="fa-IR"/>
        </w:rPr>
        <w:t>850 استفاده شده در چهارپره</w:t>
      </w:r>
      <w:r w:rsidR="00BE41E1">
        <w:rPr>
          <w:rFonts w:cs="B Nazanin" w:hint="cs"/>
          <w:sz w:val="28"/>
          <w:szCs w:val="28"/>
          <w:rtl/>
          <w:lang w:bidi="fa-IR"/>
        </w:rPr>
        <w:t>.............................................11</w:t>
      </w:r>
    </w:p>
    <w:p w14:paraId="2DD9BC2B" w14:textId="385EE480" w:rsidR="009D3502" w:rsidRPr="00166567" w:rsidRDefault="009D3502" w:rsidP="009D3502">
      <w:pPr>
        <w:tabs>
          <w:tab w:val="left" w:pos="3984"/>
        </w:tabs>
        <w:bidi/>
        <w:spacing w:after="0" w:line="276" w:lineRule="auto"/>
        <w:rPr>
          <w:rFonts w:cs="B Nazanin"/>
          <w:sz w:val="28"/>
          <w:szCs w:val="28"/>
          <w:lang w:bidi="fa-IR"/>
        </w:rPr>
      </w:pPr>
      <w:r w:rsidRPr="00166567">
        <w:rPr>
          <w:rFonts w:cs="B Nazanin" w:hint="cs"/>
          <w:sz w:val="28"/>
          <w:szCs w:val="28"/>
          <w:rtl/>
          <w:lang w:bidi="fa-IR"/>
        </w:rPr>
        <w:t xml:space="preserve">جدول2-2: مشخصات باتری </w:t>
      </w:r>
      <w:r w:rsidRPr="00166567">
        <w:rPr>
          <w:rFonts w:cs="B Nazanin"/>
          <w:sz w:val="28"/>
          <w:szCs w:val="28"/>
          <w:lang w:bidi="fa-IR"/>
        </w:rPr>
        <w:t>Tattu</w:t>
      </w:r>
      <w:r w:rsidR="00BE41E1">
        <w:rPr>
          <w:rFonts w:cs="B Nazanin" w:hint="cs"/>
          <w:sz w:val="28"/>
          <w:szCs w:val="28"/>
          <w:rtl/>
          <w:lang w:bidi="fa-IR"/>
        </w:rPr>
        <w:t>............................................................................................14</w:t>
      </w:r>
    </w:p>
    <w:p w14:paraId="1514943E" w14:textId="2ECAD80F" w:rsidR="009D3502" w:rsidRPr="00166567" w:rsidRDefault="009D3502" w:rsidP="009D3502">
      <w:pPr>
        <w:tabs>
          <w:tab w:val="left" w:pos="2748"/>
        </w:tabs>
        <w:bidi/>
        <w:spacing w:after="0" w:line="276" w:lineRule="auto"/>
        <w:rPr>
          <w:rFonts w:cs="B Nazanin"/>
          <w:sz w:val="28"/>
          <w:szCs w:val="28"/>
          <w:rtl/>
          <w:lang w:bidi="fa-IR"/>
        </w:rPr>
      </w:pPr>
      <w:r w:rsidRPr="00166567">
        <w:rPr>
          <w:rFonts w:ascii="IRANSansWeb_Light" w:hAnsi="IRANSansWeb_Light" w:cs="B Nazanin" w:hint="cs"/>
          <w:sz w:val="28"/>
          <w:szCs w:val="28"/>
          <w:shd w:val="clear" w:color="auto" w:fill="FFFFFF"/>
          <w:rtl/>
          <w:lang w:bidi="fa-IR"/>
        </w:rPr>
        <w:t>جدول2-3: مشخصات برد رزبری</w:t>
      </w:r>
      <w:r w:rsidRPr="00166567">
        <w:rPr>
          <w:rFonts w:ascii="IRANSansWeb_Light" w:hAnsi="IRANSansWeb_Light" w:cs="B Nazanin" w:hint="eastAsia"/>
          <w:sz w:val="28"/>
          <w:szCs w:val="28"/>
          <w:shd w:val="clear" w:color="auto" w:fill="FFFFFF"/>
          <w:rtl/>
          <w:lang w:bidi="fa-IR"/>
        </w:rPr>
        <w:t>‌</w:t>
      </w:r>
      <w:r w:rsidRPr="00166567">
        <w:rPr>
          <w:rFonts w:ascii="IRANSansWeb_Light" w:hAnsi="IRANSansWeb_Light" w:cs="B Nazanin" w:hint="cs"/>
          <w:sz w:val="28"/>
          <w:szCs w:val="28"/>
          <w:shd w:val="clear" w:color="auto" w:fill="FFFFFF"/>
          <w:rtl/>
          <w:lang w:bidi="fa-IR"/>
        </w:rPr>
        <w:t>پای</w:t>
      </w:r>
      <w:r w:rsidR="00BE41E1">
        <w:rPr>
          <w:rFonts w:ascii="IRANSansWeb_Light" w:hAnsi="IRANSansWeb_Light" w:cs="B Nazanin" w:hint="cs"/>
          <w:sz w:val="28"/>
          <w:szCs w:val="28"/>
          <w:shd w:val="clear" w:color="auto" w:fill="FFFFFF"/>
          <w:rtl/>
          <w:lang w:bidi="fa-IR"/>
        </w:rPr>
        <w:t>............................................................................................16</w:t>
      </w:r>
    </w:p>
    <w:p w14:paraId="5187C119" w14:textId="5F03FDC0" w:rsidR="009D3502" w:rsidRPr="00166567" w:rsidRDefault="009D3502" w:rsidP="009D3502">
      <w:pPr>
        <w:tabs>
          <w:tab w:val="left" w:pos="3996"/>
        </w:tabs>
        <w:bidi/>
        <w:spacing w:after="0" w:line="276" w:lineRule="auto"/>
        <w:rPr>
          <w:rFonts w:ascii="BNazanin" w:cs="B Nazanin"/>
          <w:sz w:val="28"/>
          <w:szCs w:val="28"/>
          <w:rtl/>
        </w:rPr>
      </w:pPr>
      <w:r w:rsidRPr="00166567">
        <w:rPr>
          <w:rFonts w:ascii="BNazanin" w:cs="B Nazanin" w:hint="cs"/>
          <w:sz w:val="28"/>
          <w:szCs w:val="28"/>
          <w:rtl/>
        </w:rPr>
        <w:t>جدول</w:t>
      </w:r>
      <w:r w:rsidRPr="00166567">
        <w:rPr>
          <w:rFonts w:ascii="BNazanin" w:cs="B Nazanin"/>
          <w:sz w:val="28"/>
          <w:szCs w:val="28"/>
        </w:rPr>
        <w:t xml:space="preserve"> </w:t>
      </w:r>
      <w:r w:rsidRPr="00166567">
        <w:rPr>
          <w:rFonts w:ascii="BNazanin" w:cs="B Nazanin" w:hint="cs"/>
          <w:sz w:val="28"/>
          <w:szCs w:val="28"/>
          <w:rtl/>
        </w:rPr>
        <w:t>2-4: مشخصات</w:t>
      </w:r>
      <w:r w:rsidRPr="00166567">
        <w:rPr>
          <w:rFonts w:cs="B Nazanin" w:hint="cs"/>
          <w:sz w:val="28"/>
          <w:szCs w:val="28"/>
          <w:rtl/>
        </w:rPr>
        <w:t xml:space="preserve"> </w:t>
      </w:r>
      <w:r w:rsidRPr="00166567">
        <w:rPr>
          <w:rFonts w:ascii="BNazanin" w:cs="B Nazanin" w:hint="cs"/>
          <w:sz w:val="28"/>
          <w:szCs w:val="28"/>
          <w:rtl/>
        </w:rPr>
        <w:t>سنسور</w:t>
      </w:r>
      <w:r w:rsidRPr="00166567">
        <w:rPr>
          <w:rFonts w:ascii="BNazanin" w:cs="B Nazanin"/>
          <w:sz w:val="28"/>
          <w:szCs w:val="28"/>
        </w:rPr>
        <w:t xml:space="preserve"> </w:t>
      </w:r>
      <w:r w:rsidRPr="00166567">
        <w:rPr>
          <w:rFonts w:ascii="Times New Roman" w:hAnsi="Times New Roman" w:cs="B Nazanin"/>
          <w:sz w:val="28"/>
          <w:szCs w:val="28"/>
        </w:rPr>
        <w:t>HC-SR04</w:t>
      </w:r>
      <w:r w:rsidR="00BE41E1">
        <w:rPr>
          <w:rFonts w:ascii="Times New Roman" w:hAnsi="Times New Roman" w:cs="B Nazanin" w:hint="cs"/>
          <w:sz w:val="28"/>
          <w:szCs w:val="28"/>
          <w:rtl/>
        </w:rPr>
        <w:t>............................................................................17</w:t>
      </w:r>
    </w:p>
    <w:p w14:paraId="6007CD39" w14:textId="1239C4A7" w:rsidR="009D3502" w:rsidRPr="00166567" w:rsidRDefault="009D3502" w:rsidP="009D3502">
      <w:pPr>
        <w:bidi/>
        <w:spacing w:after="0" w:line="276" w:lineRule="auto"/>
        <w:rPr>
          <w:rFonts w:ascii="IRANSansWeb_Light" w:hAnsi="IRANSansWeb_Light" w:cs="B Nazanin"/>
          <w:sz w:val="28"/>
          <w:szCs w:val="28"/>
          <w:rtl/>
          <w:lang w:bidi="fa-IR"/>
        </w:rPr>
      </w:pPr>
      <w:r w:rsidRPr="00166567">
        <w:rPr>
          <w:rFonts w:ascii="IRANSansWeb_Light" w:hAnsi="IRANSansWeb_Light" w:cs="B Nazanin" w:hint="cs"/>
          <w:sz w:val="28"/>
          <w:szCs w:val="28"/>
          <w:rtl/>
          <w:lang w:bidi="fa-IR"/>
        </w:rPr>
        <w:t>جدول4-1: تنظیم پارامترهای کنترل</w:t>
      </w:r>
      <w:r w:rsidRPr="00166567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Pr="00166567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کننده </w:t>
      </w:r>
      <w:r w:rsidRPr="00166567">
        <w:rPr>
          <w:rFonts w:asciiTheme="majorBidi" w:hAnsiTheme="majorBidi" w:cstheme="majorBidi"/>
          <w:sz w:val="28"/>
          <w:szCs w:val="28"/>
          <w:lang w:bidi="fa-IR"/>
        </w:rPr>
        <w:t>PID</w:t>
      </w:r>
      <w:r w:rsidR="00BE41E1" w:rsidRPr="00BE41E1">
        <w:rPr>
          <w:rFonts w:asciiTheme="majorBidi" w:hAnsiTheme="majorBidi" w:cs="B Nazanin" w:hint="cs"/>
          <w:sz w:val="28"/>
          <w:szCs w:val="28"/>
          <w:rtl/>
          <w:lang w:bidi="fa-IR"/>
        </w:rPr>
        <w:t>..............................................................</w:t>
      </w:r>
      <w:r w:rsidR="00BE41E1">
        <w:rPr>
          <w:rFonts w:asciiTheme="majorBidi" w:hAnsiTheme="majorBidi" w:cs="B Nazanin" w:hint="cs"/>
          <w:sz w:val="28"/>
          <w:szCs w:val="28"/>
          <w:rtl/>
          <w:lang w:bidi="fa-IR"/>
        </w:rPr>
        <w:t>......29</w:t>
      </w:r>
    </w:p>
    <w:p w14:paraId="2658E830" w14:textId="25C715BE" w:rsidR="009D3502" w:rsidRPr="00166567" w:rsidRDefault="009D3502" w:rsidP="009D3502">
      <w:pPr>
        <w:tabs>
          <w:tab w:val="left" w:pos="3516"/>
        </w:tabs>
        <w:bidi/>
        <w:spacing w:after="0" w:line="276" w:lineRule="auto"/>
        <w:rPr>
          <w:rFonts w:ascii="IRANSansWeb_Light" w:hAnsi="IRANSansWeb_Light" w:cs="B Nazanin"/>
          <w:sz w:val="28"/>
          <w:szCs w:val="28"/>
          <w:rtl/>
          <w:lang w:bidi="fa-IR"/>
        </w:rPr>
      </w:pPr>
      <w:r w:rsidRPr="00166567">
        <w:rPr>
          <w:rFonts w:ascii="IRANSansWeb_Light" w:hAnsi="IRANSansWeb_Light" w:cs="B Nazanin" w:hint="cs"/>
          <w:sz w:val="28"/>
          <w:szCs w:val="28"/>
          <w:rtl/>
          <w:lang w:bidi="fa-IR"/>
        </w:rPr>
        <w:t>جدول4-2: ضرایب محاسبه شده</w:t>
      </w:r>
      <w:r w:rsidR="00BE41E1">
        <w:rPr>
          <w:rFonts w:ascii="IRANSansWeb_Light" w:hAnsi="IRANSansWeb_Light" w:cs="B Nazanin" w:hint="cs"/>
          <w:sz w:val="28"/>
          <w:szCs w:val="28"/>
          <w:rtl/>
          <w:lang w:bidi="fa-IR"/>
        </w:rPr>
        <w:t>..................................................................................................29</w:t>
      </w:r>
    </w:p>
    <w:p w14:paraId="3BD0432B" w14:textId="40F42561" w:rsidR="009D3502" w:rsidRPr="00166567" w:rsidRDefault="009D3502" w:rsidP="009D3502">
      <w:pPr>
        <w:bidi/>
        <w:spacing w:after="0" w:line="276" w:lineRule="auto"/>
        <w:rPr>
          <w:rFonts w:ascii="Tahoma" w:eastAsiaTheme="minorEastAsia" w:hAnsi="Tahoma" w:cs="B Nazanin"/>
          <w:sz w:val="28"/>
          <w:szCs w:val="28"/>
          <w:rtl/>
          <w:lang w:bidi="fa-IR"/>
        </w:rPr>
      </w:pPr>
      <w:r w:rsidRPr="00166567">
        <w:rPr>
          <w:rFonts w:ascii="Tahoma" w:eastAsiaTheme="minorEastAsia" w:hAnsi="Tahoma" w:cs="B Nazanin" w:hint="cs"/>
          <w:sz w:val="28"/>
          <w:szCs w:val="28"/>
          <w:rtl/>
          <w:lang w:bidi="fa-IR"/>
        </w:rPr>
        <w:t>جدول4-4:جدول قواعد فازی</w:t>
      </w:r>
      <w:r w:rsidR="00BE41E1">
        <w:rPr>
          <w:rFonts w:ascii="Tahoma" w:eastAsiaTheme="minorEastAsia" w:hAnsi="Tahoma" w:cs="B Nazanin" w:hint="cs"/>
          <w:sz w:val="28"/>
          <w:szCs w:val="28"/>
          <w:rtl/>
          <w:lang w:bidi="fa-IR"/>
        </w:rPr>
        <w:t>........................................................................................................35</w:t>
      </w:r>
    </w:p>
    <w:p w14:paraId="3FAD9845" w14:textId="47636143" w:rsidR="009D3502" w:rsidRPr="00166567" w:rsidRDefault="009D3502" w:rsidP="009D3502">
      <w:pPr>
        <w:tabs>
          <w:tab w:val="left" w:pos="4143"/>
        </w:tabs>
        <w:bidi/>
        <w:spacing w:after="0" w:line="276" w:lineRule="auto"/>
        <w:rPr>
          <w:rFonts w:ascii="Tahoma" w:hAnsi="Tahoma" w:cs="B Nazanin"/>
          <w:sz w:val="28"/>
          <w:szCs w:val="28"/>
          <w:shd w:val="clear" w:color="auto" w:fill="FFFFFF"/>
          <w:rtl/>
          <w:lang w:bidi="fa-IR"/>
        </w:rPr>
      </w:pPr>
      <w:r w:rsidRPr="00166567">
        <w:rPr>
          <w:rFonts w:ascii="Tahoma" w:hAnsi="Tahoma" w:cs="B Nazanin" w:hint="cs"/>
          <w:sz w:val="28"/>
          <w:szCs w:val="28"/>
          <w:shd w:val="clear" w:color="auto" w:fill="FFFFFF"/>
          <w:rtl/>
          <w:lang w:bidi="fa-IR"/>
        </w:rPr>
        <w:t>جدول4-5: بازه‌کاری درایورها در فرکانس‌های مختلف</w:t>
      </w:r>
      <w:r w:rsidR="00BE41E1">
        <w:rPr>
          <w:rFonts w:ascii="Tahoma" w:hAnsi="Tahoma" w:cs="B Nazanin" w:hint="cs"/>
          <w:sz w:val="28"/>
          <w:szCs w:val="28"/>
          <w:shd w:val="clear" w:color="auto" w:fill="FFFFFF"/>
          <w:rtl/>
          <w:lang w:bidi="fa-IR"/>
        </w:rPr>
        <w:t>...........................................................44</w:t>
      </w:r>
    </w:p>
    <w:p w14:paraId="4E9157BF" w14:textId="38E02C81" w:rsidR="009D3502" w:rsidRDefault="009D3502" w:rsidP="009D3502">
      <w:pPr>
        <w:bidi/>
        <w:rPr>
          <w:rFonts w:cs="B Nazanin"/>
          <w:b/>
          <w:bCs/>
          <w:sz w:val="28"/>
          <w:szCs w:val="28"/>
          <w:rtl/>
          <w:lang w:bidi="fa-IR"/>
        </w:rPr>
      </w:pPr>
    </w:p>
    <w:p w14:paraId="0B181CD8" w14:textId="371744FD" w:rsidR="009D3502" w:rsidRDefault="009D3502" w:rsidP="009D3502">
      <w:pPr>
        <w:bidi/>
        <w:rPr>
          <w:rFonts w:cs="B Nazanin"/>
          <w:b/>
          <w:bCs/>
          <w:sz w:val="28"/>
          <w:szCs w:val="28"/>
          <w:rtl/>
          <w:lang w:bidi="fa-IR"/>
        </w:rPr>
      </w:pPr>
    </w:p>
    <w:p w14:paraId="12BE726F" w14:textId="2F38BB9B" w:rsidR="009D3502" w:rsidRDefault="009D3502" w:rsidP="009D3502">
      <w:pPr>
        <w:bidi/>
        <w:rPr>
          <w:rFonts w:cs="B Nazanin"/>
          <w:b/>
          <w:bCs/>
          <w:sz w:val="28"/>
          <w:szCs w:val="28"/>
          <w:rtl/>
          <w:lang w:bidi="fa-IR"/>
        </w:rPr>
      </w:pPr>
    </w:p>
    <w:p w14:paraId="2E81F463" w14:textId="4A8953F4" w:rsidR="009D3502" w:rsidRDefault="009D3502" w:rsidP="009D3502">
      <w:pPr>
        <w:bidi/>
        <w:rPr>
          <w:rFonts w:cs="B Nazanin"/>
          <w:b/>
          <w:bCs/>
          <w:sz w:val="28"/>
          <w:szCs w:val="28"/>
          <w:rtl/>
          <w:lang w:bidi="fa-IR"/>
        </w:rPr>
      </w:pPr>
    </w:p>
    <w:p w14:paraId="11669741" w14:textId="27C54366" w:rsidR="009D3502" w:rsidRDefault="009D3502" w:rsidP="009D3502">
      <w:pPr>
        <w:bidi/>
        <w:rPr>
          <w:rFonts w:cs="B Nazanin"/>
          <w:b/>
          <w:bCs/>
          <w:sz w:val="28"/>
          <w:szCs w:val="28"/>
          <w:rtl/>
          <w:lang w:bidi="fa-IR"/>
        </w:rPr>
      </w:pPr>
    </w:p>
    <w:p w14:paraId="55B76F07" w14:textId="792B4A9D" w:rsidR="009D3502" w:rsidRDefault="009D3502" w:rsidP="009D3502">
      <w:pPr>
        <w:bidi/>
        <w:rPr>
          <w:rFonts w:cs="B Nazanin"/>
          <w:b/>
          <w:bCs/>
          <w:sz w:val="28"/>
          <w:szCs w:val="28"/>
          <w:rtl/>
          <w:lang w:bidi="fa-IR"/>
        </w:rPr>
      </w:pPr>
    </w:p>
    <w:p w14:paraId="0CDA5888" w14:textId="2F8317AC" w:rsidR="009D3502" w:rsidRDefault="009D3502" w:rsidP="009D3502">
      <w:pPr>
        <w:bidi/>
        <w:rPr>
          <w:rFonts w:cs="B Nazanin"/>
          <w:b/>
          <w:bCs/>
          <w:sz w:val="28"/>
          <w:szCs w:val="28"/>
          <w:rtl/>
          <w:lang w:bidi="fa-IR"/>
        </w:rPr>
      </w:pPr>
    </w:p>
    <w:p w14:paraId="532FF926" w14:textId="72761492" w:rsidR="009D3502" w:rsidRDefault="009D3502" w:rsidP="009D3502">
      <w:pPr>
        <w:bidi/>
        <w:rPr>
          <w:rFonts w:cs="B Nazanin"/>
          <w:b/>
          <w:bCs/>
          <w:sz w:val="28"/>
          <w:szCs w:val="28"/>
          <w:rtl/>
          <w:lang w:bidi="fa-IR"/>
        </w:rPr>
      </w:pPr>
    </w:p>
    <w:p w14:paraId="12DB68BE" w14:textId="2C84ECE3" w:rsidR="003766BD" w:rsidRDefault="003766BD" w:rsidP="009D3502">
      <w:pPr>
        <w:bidi/>
        <w:rPr>
          <w:rFonts w:cs="B Nazanin"/>
          <w:b/>
          <w:bCs/>
          <w:sz w:val="28"/>
          <w:szCs w:val="28"/>
          <w:rtl/>
          <w:lang w:bidi="fa-IR"/>
        </w:rPr>
        <w:sectPr w:rsidR="003766BD" w:rsidSect="009336CD">
          <w:footerReference w:type="even" r:id="rId12"/>
          <w:footerReference w:type="default" r:id="rId13"/>
          <w:footnotePr>
            <w:numRestart w:val="eachPage"/>
          </w:footnotePr>
          <w:pgSz w:w="12240" w:h="15840"/>
          <w:pgMar w:top="1440" w:right="1440" w:bottom="1440" w:left="1440" w:header="720" w:footer="720" w:gutter="0"/>
          <w:pgNumType w:fmt="arabicAlpha"/>
          <w:cols w:space="720"/>
          <w:docGrid w:linePitch="360"/>
        </w:sectPr>
      </w:pPr>
    </w:p>
    <w:p w14:paraId="4EB538FE" w14:textId="2A7D10FF" w:rsidR="003766BD" w:rsidRDefault="003766BD" w:rsidP="003766BD">
      <w:pPr>
        <w:tabs>
          <w:tab w:val="left" w:pos="1050"/>
        </w:tabs>
        <w:bidi/>
        <w:rPr>
          <w:rFonts w:cs="B Nazanin"/>
          <w:sz w:val="28"/>
          <w:szCs w:val="28"/>
          <w:rtl/>
          <w:lang w:bidi="fa-IR"/>
        </w:rPr>
      </w:pPr>
    </w:p>
    <w:p w14:paraId="7A9965F4" w14:textId="122298F8" w:rsidR="009D3502" w:rsidRDefault="009D3502" w:rsidP="003766BD">
      <w:pPr>
        <w:bidi/>
        <w:rPr>
          <w:rFonts w:cs="B Nazanin"/>
          <w:b/>
          <w:bCs/>
          <w:sz w:val="56"/>
          <w:szCs w:val="56"/>
          <w:rtl/>
          <w:lang w:bidi="fa-IR"/>
        </w:rPr>
      </w:pPr>
    </w:p>
    <w:p w14:paraId="545314AB" w14:textId="79DED7A4" w:rsidR="003766BD" w:rsidRDefault="003766BD" w:rsidP="003766BD">
      <w:pPr>
        <w:bidi/>
        <w:rPr>
          <w:rFonts w:cs="B Nazanin"/>
          <w:b/>
          <w:bCs/>
          <w:sz w:val="56"/>
          <w:szCs w:val="56"/>
          <w:rtl/>
          <w:lang w:bidi="fa-IR"/>
        </w:rPr>
      </w:pPr>
    </w:p>
    <w:p w14:paraId="7503B393" w14:textId="0FA8F3A4" w:rsidR="003766BD" w:rsidRDefault="003766BD" w:rsidP="003766BD">
      <w:pPr>
        <w:bidi/>
        <w:rPr>
          <w:rFonts w:cs="B Nazanin"/>
          <w:b/>
          <w:bCs/>
          <w:sz w:val="56"/>
          <w:szCs w:val="56"/>
          <w:rtl/>
          <w:lang w:bidi="fa-IR"/>
        </w:rPr>
      </w:pPr>
    </w:p>
    <w:p w14:paraId="522A4E9C" w14:textId="33B9D4D5" w:rsidR="003766BD" w:rsidRDefault="003766BD" w:rsidP="003766BD">
      <w:pPr>
        <w:bidi/>
        <w:rPr>
          <w:rFonts w:cs="B Nazanin"/>
          <w:b/>
          <w:bCs/>
          <w:sz w:val="56"/>
          <w:szCs w:val="56"/>
          <w:rtl/>
          <w:lang w:bidi="fa-IR"/>
        </w:rPr>
      </w:pPr>
    </w:p>
    <w:p w14:paraId="5B08F38B" w14:textId="471B3A53" w:rsidR="00F47D5C" w:rsidRPr="00585FA8" w:rsidRDefault="00F47D5C" w:rsidP="009D3502">
      <w:pPr>
        <w:bidi/>
        <w:jc w:val="center"/>
        <w:rPr>
          <w:rFonts w:cs="B Nazanin"/>
          <w:b/>
          <w:bCs/>
          <w:sz w:val="56"/>
          <w:szCs w:val="56"/>
          <w:lang w:bidi="fa-IR"/>
        </w:rPr>
      </w:pPr>
      <w:r w:rsidRPr="00585FA8">
        <w:rPr>
          <w:rFonts w:cs="B Nazanin" w:hint="cs"/>
          <w:b/>
          <w:bCs/>
          <w:sz w:val="56"/>
          <w:szCs w:val="56"/>
          <w:rtl/>
          <w:lang w:bidi="fa-IR"/>
        </w:rPr>
        <w:t>فصل 1:</w:t>
      </w:r>
      <w:r w:rsidR="00FA0AA9">
        <w:rPr>
          <w:rFonts w:cs="B Nazanin"/>
          <w:b/>
          <w:bCs/>
          <w:sz w:val="56"/>
          <w:szCs w:val="56"/>
          <w:lang w:bidi="fa-IR"/>
        </w:rPr>
        <w:t xml:space="preserve"> </w:t>
      </w:r>
      <w:r w:rsidR="00B716EE" w:rsidRPr="00585FA8">
        <w:rPr>
          <w:rFonts w:cs="B Nazanin" w:hint="cs"/>
          <w:b/>
          <w:bCs/>
          <w:sz w:val="56"/>
          <w:szCs w:val="56"/>
          <w:rtl/>
          <w:lang w:bidi="fa-IR"/>
        </w:rPr>
        <w:t>مقدمه</w:t>
      </w:r>
    </w:p>
    <w:p w14:paraId="76020F9B" w14:textId="0E91CACD" w:rsidR="00F47D5C" w:rsidRDefault="00F47D5C" w:rsidP="00F47D5C">
      <w:pPr>
        <w:bidi/>
        <w:rPr>
          <w:rFonts w:cs="B Nazanin"/>
          <w:sz w:val="56"/>
          <w:szCs w:val="56"/>
          <w:lang w:bidi="fa-IR"/>
        </w:rPr>
      </w:pPr>
    </w:p>
    <w:p w14:paraId="0A1DDA8A" w14:textId="36559F39" w:rsidR="001A14F4" w:rsidRDefault="001A14F4" w:rsidP="001A14F4">
      <w:pPr>
        <w:bidi/>
        <w:rPr>
          <w:rFonts w:cs="B Nazanin"/>
          <w:sz w:val="56"/>
          <w:szCs w:val="56"/>
          <w:lang w:bidi="fa-IR"/>
        </w:rPr>
      </w:pPr>
    </w:p>
    <w:p w14:paraId="0DCA254D" w14:textId="1F05BB6A" w:rsidR="001A14F4" w:rsidRDefault="001A14F4" w:rsidP="001A14F4">
      <w:pPr>
        <w:bidi/>
        <w:rPr>
          <w:rFonts w:cs="B Nazanin"/>
          <w:sz w:val="56"/>
          <w:szCs w:val="56"/>
          <w:lang w:bidi="fa-IR"/>
        </w:rPr>
      </w:pPr>
    </w:p>
    <w:p w14:paraId="217097E9" w14:textId="6BAF1B4C" w:rsidR="0063301D" w:rsidRDefault="0063301D" w:rsidP="0063301D">
      <w:pPr>
        <w:bidi/>
        <w:rPr>
          <w:rFonts w:cs="B Nazanin"/>
          <w:sz w:val="56"/>
          <w:szCs w:val="56"/>
          <w:rtl/>
          <w:lang w:bidi="fa-IR"/>
        </w:rPr>
      </w:pPr>
    </w:p>
    <w:p w14:paraId="37B71D29" w14:textId="297C7F07" w:rsidR="003766BD" w:rsidRDefault="003766BD" w:rsidP="003766BD">
      <w:pPr>
        <w:bidi/>
        <w:rPr>
          <w:rFonts w:cs="B Nazanin"/>
          <w:sz w:val="56"/>
          <w:szCs w:val="56"/>
          <w:rtl/>
          <w:lang w:bidi="fa-IR"/>
        </w:rPr>
      </w:pPr>
    </w:p>
    <w:p w14:paraId="2821ED83" w14:textId="77777777" w:rsidR="003766BD" w:rsidRDefault="003766BD" w:rsidP="003766BD">
      <w:pPr>
        <w:bidi/>
        <w:rPr>
          <w:rFonts w:cs="B Nazanin"/>
          <w:sz w:val="56"/>
          <w:szCs w:val="56"/>
          <w:rtl/>
          <w:lang w:bidi="fa-IR"/>
        </w:rPr>
      </w:pPr>
    </w:p>
    <w:p w14:paraId="51D09524" w14:textId="77777777" w:rsidR="003766BD" w:rsidRDefault="003766BD" w:rsidP="003766BD">
      <w:pPr>
        <w:bidi/>
        <w:rPr>
          <w:rFonts w:cs="B Nazanin"/>
          <w:sz w:val="56"/>
          <w:szCs w:val="56"/>
          <w:lang w:bidi="fa-IR"/>
        </w:rPr>
      </w:pPr>
    </w:p>
    <w:p w14:paraId="794B4598" w14:textId="7B03833B" w:rsidR="001A14F4" w:rsidRDefault="001A14F4" w:rsidP="0064705D">
      <w:pPr>
        <w:bidi/>
        <w:spacing w:before="360" w:after="240"/>
        <w:rPr>
          <w:rFonts w:cs="B Nazanin"/>
          <w:b/>
          <w:bCs/>
          <w:sz w:val="36"/>
          <w:szCs w:val="36"/>
          <w:lang w:bidi="fa-IR"/>
        </w:rPr>
      </w:pPr>
      <w:r w:rsidRPr="00A00DA7">
        <w:rPr>
          <w:rFonts w:cs="B Nazanin" w:hint="cs"/>
          <w:b/>
          <w:bCs/>
          <w:sz w:val="36"/>
          <w:szCs w:val="36"/>
          <w:rtl/>
          <w:lang w:bidi="fa-IR"/>
        </w:rPr>
        <w:lastRenderedPageBreak/>
        <w:t>1-1- تاریخچه</w:t>
      </w:r>
    </w:p>
    <w:p w14:paraId="43B4B050" w14:textId="3CBF9BEC" w:rsidR="00406BFA" w:rsidRPr="00406BFA" w:rsidRDefault="00406BFA" w:rsidP="00F35D48">
      <w:pPr>
        <w:pStyle w:val="a"/>
        <w:numPr>
          <w:ilvl w:val="0"/>
          <w:numId w:val="0"/>
        </w:numPr>
        <w:spacing w:line="276" w:lineRule="auto"/>
        <w:ind w:left="4"/>
        <w:jc w:val="lowKashida"/>
        <w:rPr>
          <w:rFonts w:cs="B Nazanin"/>
          <w:b w:val="0"/>
          <w:bCs w:val="0"/>
          <w:sz w:val="28"/>
          <w:szCs w:val="28"/>
          <w:rtl/>
        </w:rPr>
      </w:pPr>
      <w:r w:rsidRPr="00406BFA">
        <w:rPr>
          <w:rFonts w:cs="B Nazanin"/>
          <w:b w:val="0"/>
          <w:bCs w:val="0"/>
          <w:sz w:val="28"/>
          <w:szCs w:val="28"/>
          <w:rtl/>
        </w:rPr>
        <w:t>طراحی و تولید اولین مولتی روتور</w:t>
      </w:r>
      <w:r w:rsidR="00705387">
        <w:rPr>
          <w:rFonts w:cs="B Nazanin" w:hint="cs"/>
          <w:b w:val="0"/>
          <w:bCs w:val="0"/>
          <w:sz w:val="28"/>
          <w:szCs w:val="28"/>
          <w:rtl/>
        </w:rPr>
        <w:t>ها</w:t>
      </w:r>
      <w:r w:rsidRPr="00406BFA">
        <w:rPr>
          <w:rFonts w:cs="B Nazanin"/>
          <w:b w:val="0"/>
          <w:bCs w:val="0"/>
          <w:sz w:val="28"/>
          <w:szCs w:val="28"/>
          <w:rtl/>
        </w:rPr>
        <w:t xml:space="preserve"> به سال </w:t>
      </w:r>
      <w:r w:rsidRPr="00406BFA">
        <w:rPr>
          <w:rFonts w:cs="B Nazanin" w:hint="cs"/>
          <w:b w:val="0"/>
          <w:bCs w:val="0"/>
          <w:sz w:val="28"/>
          <w:szCs w:val="28"/>
          <w:rtl/>
        </w:rPr>
        <w:t>1907</w:t>
      </w:r>
      <w:r w:rsidRPr="00406BFA">
        <w:rPr>
          <w:rFonts w:cs="B Nazanin"/>
          <w:b w:val="0"/>
          <w:bCs w:val="0"/>
          <w:sz w:val="28"/>
          <w:szCs w:val="28"/>
          <w:rtl/>
        </w:rPr>
        <w:t xml:space="preserve"> میلادی برمی</w:t>
      </w:r>
      <w:r w:rsidRPr="00406BFA">
        <w:rPr>
          <w:rFonts w:cs="B Nazanin" w:hint="eastAsia"/>
          <w:b w:val="0"/>
          <w:bCs w:val="0"/>
          <w:sz w:val="28"/>
          <w:szCs w:val="28"/>
          <w:rtl/>
        </w:rPr>
        <w:t>‌</w:t>
      </w:r>
      <w:r w:rsidRPr="00406BFA">
        <w:rPr>
          <w:rFonts w:cs="B Nazanin"/>
          <w:b w:val="0"/>
          <w:bCs w:val="0"/>
          <w:sz w:val="28"/>
          <w:szCs w:val="28"/>
          <w:rtl/>
        </w:rPr>
        <w:t>گردد</w:t>
      </w:r>
      <w:r w:rsidRPr="00406BFA">
        <w:rPr>
          <w:rFonts w:cs="B Nazanin" w:hint="cs"/>
          <w:b w:val="0"/>
          <w:bCs w:val="0"/>
          <w:sz w:val="28"/>
          <w:szCs w:val="28"/>
          <w:rtl/>
        </w:rPr>
        <w:t xml:space="preserve"> که دو برادر فرانسوی به نام</w:t>
      </w:r>
      <w:r w:rsidRPr="00406BFA">
        <w:rPr>
          <w:rFonts w:cs="B Nazanin" w:hint="eastAsia"/>
          <w:b w:val="0"/>
          <w:bCs w:val="0"/>
          <w:sz w:val="28"/>
          <w:szCs w:val="28"/>
          <w:rtl/>
        </w:rPr>
        <w:t>‌</w:t>
      </w:r>
      <w:r w:rsidRPr="00406BFA">
        <w:rPr>
          <w:rFonts w:cs="B Nazanin" w:hint="cs"/>
          <w:b w:val="0"/>
          <w:bCs w:val="0"/>
          <w:sz w:val="28"/>
          <w:szCs w:val="28"/>
          <w:rtl/>
        </w:rPr>
        <w:t xml:space="preserve">های   </w:t>
      </w:r>
      <w:commentRangeStart w:id="26"/>
      <w:r w:rsidRPr="00406BFA">
        <w:rPr>
          <w:rFonts w:asciiTheme="majorBidi" w:hAnsiTheme="majorBidi" w:cs="B Nazanin"/>
          <w:b w:val="0"/>
          <w:bCs w:val="0"/>
          <w:sz w:val="24"/>
          <w:szCs w:val="24"/>
        </w:rPr>
        <w:t>Jacques and Louis Breguet</w:t>
      </w:r>
      <w:commentRangeEnd w:id="26"/>
      <w:r w:rsidR="00633FD8">
        <w:rPr>
          <w:rStyle w:val="CommentReference"/>
          <w:rFonts w:asciiTheme="minorHAnsi" w:eastAsiaTheme="minorHAnsi" w:hAnsiTheme="minorHAnsi" w:cstheme="minorBidi"/>
          <w:b w:val="0"/>
          <w:bCs w:val="0"/>
          <w:rtl/>
          <w:lang w:bidi="ar-SA"/>
        </w:rPr>
        <w:commentReference w:id="26"/>
      </w:r>
      <w:r w:rsidRPr="00406BFA">
        <w:rPr>
          <w:rFonts w:asciiTheme="majorBidi" w:hAnsiTheme="majorBidi" w:cs="B Nazanin"/>
          <w:b w:val="0"/>
          <w:bCs w:val="0"/>
          <w:sz w:val="28"/>
          <w:szCs w:val="28"/>
          <w:rtl/>
        </w:rPr>
        <w:t xml:space="preserve"> </w:t>
      </w:r>
      <w:r w:rsidRPr="00406BFA">
        <w:rPr>
          <w:rFonts w:cs="B Nazanin" w:hint="cs"/>
          <w:b w:val="0"/>
          <w:bCs w:val="0"/>
          <w:sz w:val="28"/>
          <w:szCs w:val="28"/>
          <w:rtl/>
        </w:rPr>
        <w:t>در پروژه</w:t>
      </w:r>
      <w:r w:rsidR="00FA0AA9">
        <w:rPr>
          <w:rFonts w:cs="B Nazanin" w:hint="eastAsia"/>
          <w:b w:val="0"/>
          <w:bCs w:val="0"/>
          <w:sz w:val="28"/>
          <w:szCs w:val="28"/>
        </w:rPr>
        <w:t>‌</w:t>
      </w:r>
      <w:r w:rsidRPr="00406BFA">
        <w:rPr>
          <w:rFonts w:cs="B Nazanin" w:hint="cs"/>
          <w:b w:val="0"/>
          <w:bCs w:val="0"/>
          <w:sz w:val="28"/>
          <w:szCs w:val="28"/>
          <w:rtl/>
        </w:rPr>
        <w:t>ای یک چهارپره</w:t>
      </w:r>
      <w:ins w:id="27" w:author="MF" w:date="2022-02-26T11:37:00Z">
        <w:r w:rsidR="00F35D48">
          <w:rPr>
            <w:rStyle w:val="FootnoteReference"/>
            <w:rFonts w:cs="B Nazanin"/>
            <w:b w:val="0"/>
            <w:bCs w:val="0"/>
            <w:sz w:val="28"/>
            <w:szCs w:val="28"/>
            <w:rtl/>
          </w:rPr>
          <w:footnoteReference w:id="1"/>
        </w:r>
      </w:ins>
      <w:r w:rsidRPr="00406BFA">
        <w:rPr>
          <w:rFonts w:cs="B Nazanin" w:hint="cs"/>
          <w:b w:val="0"/>
          <w:bCs w:val="0"/>
          <w:sz w:val="28"/>
          <w:szCs w:val="28"/>
          <w:rtl/>
        </w:rPr>
        <w:t xml:space="preserve"> را ساخته و آن را مورد آزمایش قراردادند هرچند این پروژه با شکست همراه</w:t>
      </w:r>
      <w:r w:rsidR="00FA0AA9">
        <w:rPr>
          <w:rFonts w:cs="B Nazanin" w:hint="eastAsia"/>
          <w:b w:val="0"/>
          <w:bCs w:val="0"/>
          <w:sz w:val="28"/>
          <w:szCs w:val="28"/>
        </w:rPr>
        <w:t>‌</w:t>
      </w:r>
      <w:r w:rsidRPr="00406BFA">
        <w:rPr>
          <w:rFonts w:cs="B Nazanin" w:hint="cs"/>
          <w:b w:val="0"/>
          <w:bCs w:val="0"/>
          <w:sz w:val="28"/>
          <w:szCs w:val="28"/>
          <w:rtl/>
        </w:rPr>
        <w:t>شد</w:t>
      </w:r>
      <w:r w:rsidRPr="00406BFA">
        <w:rPr>
          <w:rFonts w:cs="B Nazanin"/>
          <w:b w:val="0"/>
          <w:bCs w:val="0"/>
          <w:sz w:val="28"/>
          <w:szCs w:val="28"/>
          <w:rtl/>
        </w:rPr>
        <w:t xml:space="preserve"> و </w:t>
      </w:r>
      <w:del w:id="33" w:author="MF" w:date="2022-02-26T11:34:00Z">
        <w:r w:rsidRPr="00406BFA" w:rsidDel="00F35D48">
          <w:rPr>
            <w:rFonts w:cs="B Nazanin"/>
            <w:b w:val="0"/>
            <w:bCs w:val="0"/>
            <w:sz w:val="28"/>
            <w:szCs w:val="28"/>
            <w:rtl/>
          </w:rPr>
          <w:delText xml:space="preserve">آن </w:delText>
        </w:r>
      </w:del>
      <w:ins w:id="34" w:author="MF" w:date="2022-02-26T11:34:00Z">
        <w:r w:rsidR="00F35D48" w:rsidRPr="00406BFA">
          <w:rPr>
            <w:rFonts w:cs="B Nazanin"/>
            <w:b w:val="0"/>
            <w:bCs w:val="0"/>
            <w:sz w:val="28"/>
            <w:szCs w:val="28"/>
            <w:rtl/>
          </w:rPr>
          <w:t>آن</w:t>
        </w:r>
        <w:r w:rsidR="00F35D48">
          <w:rPr>
            <w:rFonts w:cs="B Nazanin" w:hint="cs"/>
            <w:b w:val="0"/>
            <w:bCs w:val="0"/>
            <w:sz w:val="28"/>
            <w:szCs w:val="28"/>
            <w:rtl/>
          </w:rPr>
          <w:t>‌</w:t>
        </w:r>
      </w:ins>
      <w:r w:rsidRPr="00406BFA">
        <w:rPr>
          <w:rFonts w:cs="B Nazanin"/>
          <w:b w:val="0"/>
          <w:bCs w:val="0"/>
          <w:sz w:val="28"/>
          <w:szCs w:val="28"/>
          <w:rtl/>
        </w:rPr>
        <w:t>ها نتوانستند پرنده را در آسمان ثابت نگاه دارند اما مهم موفقیت آن</w:t>
      </w:r>
      <w:r w:rsidRPr="00406BFA">
        <w:rPr>
          <w:rFonts w:cs="B Nazanin" w:hint="eastAsia"/>
          <w:b w:val="0"/>
          <w:bCs w:val="0"/>
          <w:sz w:val="28"/>
          <w:szCs w:val="28"/>
          <w:rtl/>
        </w:rPr>
        <w:t>‌</w:t>
      </w:r>
      <w:r w:rsidRPr="00406BFA">
        <w:rPr>
          <w:rFonts w:cs="B Nazanin"/>
          <w:b w:val="0"/>
          <w:bCs w:val="0"/>
          <w:sz w:val="28"/>
          <w:szCs w:val="28"/>
          <w:rtl/>
        </w:rPr>
        <w:t>ها در طراحی و شروع این قضیه بود</w:t>
      </w:r>
      <w:r w:rsidRPr="00406BFA">
        <w:rPr>
          <w:rFonts w:cs="B Nazanin"/>
          <w:b w:val="0"/>
          <w:bCs w:val="0"/>
          <w:sz w:val="28"/>
          <w:szCs w:val="28"/>
        </w:rPr>
        <w:t xml:space="preserve"> .</w:t>
      </w:r>
      <w:r w:rsidRPr="00406BFA">
        <w:rPr>
          <w:rFonts w:cs="B Nazanin"/>
          <w:b w:val="0"/>
          <w:bCs w:val="0"/>
          <w:sz w:val="28"/>
          <w:szCs w:val="28"/>
          <w:rtl/>
        </w:rPr>
        <w:t>در سال 1920 یک مهندس فرانسوی دیگر به نام</w:t>
      </w:r>
      <w:r w:rsidRPr="00406BFA">
        <w:rPr>
          <w:rFonts w:cs="B Nazanin"/>
          <w:b w:val="0"/>
          <w:bCs w:val="0"/>
          <w:sz w:val="28"/>
          <w:szCs w:val="28"/>
        </w:rPr>
        <w:t xml:space="preserve"> </w:t>
      </w:r>
      <w:r w:rsidRPr="00F87323">
        <w:rPr>
          <w:rFonts w:cs="B Nazanin"/>
          <w:b w:val="0"/>
          <w:bCs w:val="0"/>
          <w:sz w:val="24"/>
          <w:szCs w:val="24"/>
        </w:rPr>
        <w:t xml:space="preserve">Etienne Oehmichen </w:t>
      </w:r>
      <w:r w:rsidRPr="00F87323">
        <w:rPr>
          <w:rFonts w:cs="B Nazanin" w:hint="cs"/>
          <w:b w:val="0"/>
          <w:bCs w:val="0"/>
          <w:sz w:val="24"/>
          <w:szCs w:val="24"/>
          <w:rtl/>
        </w:rPr>
        <w:t xml:space="preserve"> </w:t>
      </w:r>
      <w:r w:rsidRPr="00406BFA">
        <w:rPr>
          <w:rFonts w:cs="B Nazanin"/>
          <w:b w:val="0"/>
          <w:bCs w:val="0"/>
          <w:sz w:val="28"/>
          <w:szCs w:val="28"/>
          <w:rtl/>
        </w:rPr>
        <w:t xml:space="preserve">اولین بالگرد چهارپره را اختراع </w:t>
      </w:r>
      <w:del w:id="35" w:author="MF" w:date="2022-02-26T11:34:00Z">
        <w:r w:rsidRPr="00406BFA" w:rsidDel="00F35D48">
          <w:rPr>
            <w:rFonts w:cs="B Nazanin"/>
            <w:b w:val="0"/>
            <w:bCs w:val="0"/>
            <w:sz w:val="28"/>
            <w:szCs w:val="28"/>
            <w:rtl/>
          </w:rPr>
          <w:delText xml:space="preserve">نمود </w:delText>
        </w:r>
      </w:del>
      <w:ins w:id="36" w:author="MF" w:date="2022-02-26T11:34:00Z">
        <w:r w:rsidR="00F35D48">
          <w:rPr>
            <w:rFonts w:cs="B Nazanin" w:hint="cs"/>
            <w:b w:val="0"/>
            <w:bCs w:val="0"/>
            <w:sz w:val="28"/>
            <w:szCs w:val="28"/>
            <w:rtl/>
          </w:rPr>
          <w:t xml:space="preserve">کرد </w:t>
        </w:r>
      </w:ins>
      <w:r w:rsidRPr="00406BFA">
        <w:rPr>
          <w:rFonts w:cs="B Nazanin"/>
          <w:b w:val="0"/>
          <w:bCs w:val="0"/>
          <w:sz w:val="28"/>
          <w:szCs w:val="28"/>
          <w:rtl/>
        </w:rPr>
        <w:t xml:space="preserve">و مسافت 360 متر را </w:t>
      </w:r>
      <w:del w:id="37" w:author="MF" w:date="2022-02-26T11:35:00Z">
        <w:r w:rsidRPr="00406BFA" w:rsidDel="00F35D48">
          <w:rPr>
            <w:rFonts w:cs="B Nazanin"/>
            <w:b w:val="0"/>
            <w:bCs w:val="0"/>
            <w:sz w:val="28"/>
            <w:szCs w:val="28"/>
            <w:rtl/>
          </w:rPr>
          <w:delText xml:space="preserve">با </w:delText>
        </w:r>
        <w:r w:rsidR="00F87323" w:rsidDel="00F35D48">
          <w:rPr>
            <w:rFonts w:cs="B Nazanin" w:hint="cs"/>
            <w:b w:val="0"/>
            <w:bCs w:val="0"/>
            <w:sz w:val="28"/>
            <w:szCs w:val="28"/>
            <w:rtl/>
          </w:rPr>
          <w:delText>چهارپره</w:delText>
        </w:r>
        <w:r w:rsidRPr="00406BFA" w:rsidDel="00F35D48">
          <w:rPr>
            <w:rFonts w:cs="B Nazanin"/>
            <w:b w:val="0"/>
            <w:bCs w:val="0"/>
            <w:sz w:val="28"/>
            <w:szCs w:val="28"/>
            <w:rtl/>
          </w:rPr>
          <w:delText xml:space="preserve"> خود پروازکرد</w:delText>
        </w:r>
      </w:del>
      <w:ins w:id="38" w:author="MF" w:date="2022-02-26T11:35:00Z">
        <w:r w:rsidR="00F35D48">
          <w:rPr>
            <w:rFonts w:cs="B Nazanin" w:hint="cs"/>
            <w:b w:val="0"/>
            <w:bCs w:val="0"/>
            <w:sz w:val="28"/>
            <w:szCs w:val="28"/>
            <w:rtl/>
          </w:rPr>
          <w:t>پیمود.</w:t>
        </w:r>
      </w:ins>
      <w:r w:rsidRPr="00406BFA">
        <w:rPr>
          <w:rFonts w:cs="B Nazanin"/>
          <w:b w:val="0"/>
          <w:bCs w:val="0"/>
          <w:sz w:val="28"/>
          <w:szCs w:val="28"/>
          <w:rtl/>
        </w:rPr>
        <w:t xml:space="preserve"> </w:t>
      </w:r>
      <w:del w:id="39" w:author="MF" w:date="2022-02-26T11:35:00Z">
        <w:r w:rsidRPr="00406BFA" w:rsidDel="00F35D48">
          <w:rPr>
            <w:rFonts w:cs="B Nazanin"/>
            <w:b w:val="0"/>
            <w:bCs w:val="0"/>
            <w:sz w:val="28"/>
            <w:szCs w:val="28"/>
            <w:rtl/>
          </w:rPr>
          <w:delText xml:space="preserve">و </w:delText>
        </w:r>
      </w:del>
      <w:r w:rsidRPr="00406BFA">
        <w:rPr>
          <w:rFonts w:cs="B Nazanin"/>
          <w:b w:val="0"/>
          <w:bCs w:val="0"/>
          <w:sz w:val="28"/>
          <w:szCs w:val="28"/>
          <w:rtl/>
        </w:rPr>
        <w:t>در همان سال</w:t>
      </w:r>
      <w:ins w:id="40" w:author="MF" w:date="2022-02-26T11:35:00Z">
        <w:r w:rsidR="00F35D48">
          <w:rPr>
            <w:rFonts w:cs="B Nazanin" w:hint="cs"/>
            <w:b w:val="0"/>
            <w:bCs w:val="0"/>
            <w:sz w:val="28"/>
            <w:szCs w:val="28"/>
            <w:rtl/>
          </w:rPr>
          <w:t>،</w:t>
        </w:r>
      </w:ins>
      <w:r w:rsidRPr="00406BFA">
        <w:rPr>
          <w:rFonts w:cs="B Nazanin"/>
          <w:b w:val="0"/>
          <w:bCs w:val="0"/>
          <w:sz w:val="28"/>
          <w:szCs w:val="28"/>
          <w:rtl/>
        </w:rPr>
        <w:t xml:space="preserve"> </w:t>
      </w:r>
      <w:del w:id="41" w:author="MF" w:date="2022-02-26T11:35:00Z">
        <w:r w:rsidRPr="00406BFA" w:rsidDel="00F35D48">
          <w:rPr>
            <w:rFonts w:cs="B Nazanin"/>
            <w:b w:val="0"/>
            <w:bCs w:val="0"/>
            <w:sz w:val="28"/>
            <w:szCs w:val="28"/>
            <w:rtl/>
          </w:rPr>
          <w:delText xml:space="preserve">او </w:delText>
        </w:r>
      </w:del>
      <w:ins w:id="42" w:author="MF" w:date="2022-02-26T11:35:00Z">
        <w:r w:rsidR="00F35D48">
          <w:rPr>
            <w:rFonts w:cs="B Nazanin" w:hint="cs"/>
            <w:b w:val="0"/>
            <w:bCs w:val="0"/>
            <w:sz w:val="28"/>
            <w:szCs w:val="28"/>
            <w:rtl/>
          </w:rPr>
          <w:t>وی</w:t>
        </w:r>
        <w:r w:rsidR="00F35D48" w:rsidRPr="00406BFA">
          <w:rPr>
            <w:rFonts w:cs="B Nazanin"/>
            <w:b w:val="0"/>
            <w:bCs w:val="0"/>
            <w:sz w:val="28"/>
            <w:szCs w:val="28"/>
            <w:rtl/>
          </w:rPr>
          <w:t xml:space="preserve"> </w:t>
        </w:r>
      </w:ins>
      <w:r w:rsidRPr="00406BFA">
        <w:rPr>
          <w:rFonts w:cs="B Nazanin"/>
          <w:b w:val="0"/>
          <w:bCs w:val="0"/>
          <w:sz w:val="28"/>
          <w:szCs w:val="28"/>
          <w:rtl/>
        </w:rPr>
        <w:t xml:space="preserve">توانست با </w:t>
      </w:r>
      <w:r w:rsidR="00F87323">
        <w:rPr>
          <w:rFonts w:cs="B Nazanin" w:hint="cs"/>
          <w:b w:val="0"/>
          <w:bCs w:val="0"/>
          <w:sz w:val="28"/>
          <w:szCs w:val="28"/>
          <w:rtl/>
        </w:rPr>
        <w:t xml:space="preserve">چهارپره </w:t>
      </w:r>
      <w:r w:rsidRPr="00406BFA">
        <w:rPr>
          <w:rFonts w:cs="B Nazanin"/>
          <w:b w:val="0"/>
          <w:bCs w:val="0"/>
          <w:sz w:val="28"/>
          <w:szCs w:val="28"/>
          <w:rtl/>
        </w:rPr>
        <w:t xml:space="preserve">خود مسافت 1 کیلومتر را در مدت 7 دقیقه و چهل ثانیه پروازکند. </w:t>
      </w:r>
      <w:r w:rsidRPr="00406BFA">
        <w:rPr>
          <w:rFonts w:cs="B Nazanin" w:hint="cs"/>
          <w:b w:val="0"/>
          <w:bCs w:val="0"/>
          <w:sz w:val="28"/>
          <w:szCs w:val="28"/>
          <w:rtl/>
        </w:rPr>
        <w:t xml:space="preserve">پس از آن </w:t>
      </w:r>
      <w:r w:rsidRPr="00406BFA">
        <w:rPr>
          <w:rFonts w:cs="B Nazanin"/>
          <w:b w:val="0"/>
          <w:bCs w:val="0"/>
          <w:sz w:val="28"/>
          <w:szCs w:val="28"/>
          <w:rtl/>
        </w:rPr>
        <w:t>یک هلیکوپتر چهار روتوره</w:t>
      </w:r>
      <w:r w:rsidRPr="00406BFA">
        <w:rPr>
          <w:rFonts w:cs="B Nazanin" w:hint="eastAsia"/>
          <w:b w:val="0"/>
          <w:bCs w:val="0"/>
          <w:sz w:val="28"/>
          <w:szCs w:val="28"/>
          <w:rtl/>
        </w:rPr>
        <w:t>‌</w:t>
      </w:r>
      <w:r w:rsidRPr="00406BFA">
        <w:rPr>
          <w:rFonts w:cs="B Nazanin"/>
          <w:b w:val="0"/>
          <w:bCs w:val="0"/>
          <w:sz w:val="28"/>
          <w:szCs w:val="28"/>
          <w:rtl/>
        </w:rPr>
        <w:t>ی آمریکایی اولین پرواز خود را در 18 دسامبر 1922 انجام</w:t>
      </w:r>
      <w:r w:rsidR="00FA0AA9">
        <w:rPr>
          <w:rFonts w:cs="B Nazanin"/>
          <w:b w:val="0"/>
          <w:bCs w:val="0"/>
          <w:sz w:val="28"/>
          <w:szCs w:val="28"/>
        </w:rPr>
        <w:t>‌</w:t>
      </w:r>
      <w:r w:rsidRPr="00406BFA">
        <w:rPr>
          <w:rFonts w:cs="B Nazanin"/>
          <w:b w:val="0"/>
          <w:bCs w:val="0"/>
          <w:sz w:val="28"/>
          <w:szCs w:val="28"/>
          <w:rtl/>
        </w:rPr>
        <w:t>داد. در اواخر سال</w:t>
      </w:r>
      <w:r w:rsidRPr="00406BFA">
        <w:rPr>
          <w:rFonts w:ascii="Cambria" w:hAnsi="Cambria" w:cs="Cambria" w:hint="cs"/>
          <w:b w:val="0"/>
          <w:bCs w:val="0"/>
          <w:sz w:val="28"/>
          <w:szCs w:val="28"/>
          <w:rtl/>
        </w:rPr>
        <w:t> </w:t>
      </w:r>
      <w:r w:rsidRPr="00406BFA">
        <w:rPr>
          <w:rFonts w:cs="B Nazanin" w:hint="cs"/>
          <w:b w:val="0"/>
          <w:bCs w:val="0"/>
          <w:sz w:val="28"/>
          <w:szCs w:val="28"/>
          <w:rtl/>
        </w:rPr>
        <w:t xml:space="preserve">2000 </w:t>
      </w:r>
      <w:r w:rsidRPr="00406BFA">
        <w:rPr>
          <w:rFonts w:cs="B Nazanin"/>
          <w:b w:val="0"/>
          <w:bCs w:val="0"/>
          <w:sz w:val="28"/>
          <w:szCs w:val="28"/>
          <w:rtl/>
        </w:rPr>
        <w:t xml:space="preserve">میلادی پیشرفت در الکترونیک باعث ساخت </w:t>
      </w:r>
      <w:r w:rsidR="00F87323">
        <w:rPr>
          <w:rFonts w:cs="B Nazanin" w:hint="cs"/>
          <w:b w:val="0"/>
          <w:bCs w:val="0"/>
          <w:sz w:val="28"/>
          <w:szCs w:val="28"/>
          <w:rtl/>
        </w:rPr>
        <w:t>کنترل‌کننده‌</w:t>
      </w:r>
      <w:r w:rsidRPr="00406BFA">
        <w:rPr>
          <w:rFonts w:cs="B Nazanin"/>
          <w:b w:val="0"/>
          <w:bCs w:val="0"/>
          <w:sz w:val="28"/>
          <w:szCs w:val="28"/>
          <w:rtl/>
        </w:rPr>
        <w:t>های سبک پرواز ارزان</w:t>
      </w:r>
      <w:del w:id="43" w:author="MF" w:date="2022-02-26T11:35:00Z">
        <w:r w:rsidRPr="00406BFA" w:rsidDel="00F35D48">
          <w:rPr>
            <w:rFonts w:cs="B Nazanin"/>
            <w:b w:val="0"/>
            <w:bCs w:val="0"/>
            <w:sz w:val="28"/>
            <w:szCs w:val="28"/>
            <w:rtl/>
          </w:rPr>
          <w:delText xml:space="preserve"> </w:delText>
        </w:r>
      </w:del>
      <w:r w:rsidRPr="00406BFA">
        <w:rPr>
          <w:rFonts w:cs="B Nazanin"/>
          <w:b w:val="0"/>
          <w:bCs w:val="0"/>
          <w:sz w:val="28"/>
          <w:szCs w:val="28"/>
          <w:rtl/>
        </w:rPr>
        <w:t>، شتاب سن</w:t>
      </w:r>
      <w:r w:rsidR="00F87323">
        <w:rPr>
          <w:rFonts w:cs="B Nazanin" w:hint="cs"/>
          <w:b w:val="0"/>
          <w:bCs w:val="0"/>
          <w:sz w:val="28"/>
          <w:szCs w:val="28"/>
          <w:rtl/>
        </w:rPr>
        <w:t>ج</w:t>
      </w:r>
      <w:r w:rsidRPr="00406BFA">
        <w:rPr>
          <w:rFonts w:cs="B Nazanin"/>
          <w:b w:val="0"/>
          <w:bCs w:val="0"/>
          <w:sz w:val="28"/>
          <w:szCs w:val="28"/>
        </w:rPr>
        <w:t xml:space="preserve"> </w:t>
      </w:r>
      <w:r w:rsidR="00295E6A" w:rsidRPr="001B217E">
        <w:rPr>
          <w:rFonts w:cs="B Nazanin" w:hint="cs"/>
          <w:b w:val="0"/>
          <w:bCs w:val="0"/>
          <w:sz w:val="28"/>
          <w:szCs w:val="28"/>
          <w:rtl/>
        </w:rPr>
        <w:t>(سنسور اینرسی)</w:t>
      </w:r>
      <w:r w:rsidR="005040A0" w:rsidRPr="001B217E">
        <w:rPr>
          <w:rStyle w:val="FootnoteReference"/>
          <w:rFonts w:cs="B Nazanin"/>
          <w:b w:val="0"/>
          <w:bCs w:val="0"/>
          <w:sz w:val="28"/>
          <w:szCs w:val="28"/>
          <w:rtl/>
        </w:rPr>
        <w:footnoteReference w:id="2"/>
      </w:r>
      <w:del w:id="52" w:author="MF" w:date="2022-02-26T11:35:00Z">
        <w:r w:rsidR="005040A0" w:rsidRPr="001B217E" w:rsidDel="00F35D48">
          <w:rPr>
            <w:rFonts w:cs="B Nazanin"/>
            <w:b w:val="0"/>
            <w:bCs w:val="0"/>
            <w:sz w:val="28"/>
            <w:szCs w:val="28"/>
            <w:rtl/>
          </w:rPr>
          <w:delText xml:space="preserve"> </w:delText>
        </w:r>
      </w:del>
      <w:r w:rsidRPr="00406BFA">
        <w:rPr>
          <w:rFonts w:cs="B Nazanin"/>
          <w:b w:val="0"/>
          <w:bCs w:val="0"/>
          <w:sz w:val="28"/>
          <w:szCs w:val="28"/>
          <w:rtl/>
        </w:rPr>
        <w:t>، سیستم موقعیت</w:t>
      </w:r>
      <w:r w:rsidR="00295E6A">
        <w:rPr>
          <w:rFonts w:cs="B Nazanin" w:hint="eastAsia"/>
          <w:b w:val="0"/>
          <w:bCs w:val="0"/>
          <w:sz w:val="28"/>
          <w:szCs w:val="28"/>
          <w:rtl/>
        </w:rPr>
        <w:t>‌</w:t>
      </w:r>
      <w:r w:rsidRPr="00406BFA">
        <w:rPr>
          <w:rFonts w:cs="B Nazanin"/>
          <w:b w:val="0"/>
          <w:bCs w:val="0"/>
          <w:sz w:val="28"/>
          <w:szCs w:val="28"/>
          <w:rtl/>
        </w:rPr>
        <w:t>یابی جهانی و دوربین</w:t>
      </w:r>
      <w:r w:rsidR="00FA0AA9">
        <w:rPr>
          <w:rFonts w:cs="B Nazanin"/>
          <w:b w:val="0"/>
          <w:bCs w:val="0"/>
          <w:sz w:val="28"/>
          <w:szCs w:val="28"/>
        </w:rPr>
        <w:t>‌</w:t>
      </w:r>
      <w:r w:rsidRPr="00406BFA">
        <w:rPr>
          <w:rFonts w:cs="B Nazanin"/>
          <w:b w:val="0"/>
          <w:bCs w:val="0"/>
          <w:sz w:val="28"/>
          <w:szCs w:val="28"/>
          <w:rtl/>
        </w:rPr>
        <w:t xml:space="preserve">ها شد. این باعث شد که پیکربندی </w:t>
      </w:r>
      <w:r w:rsidR="00FA0AA9">
        <w:rPr>
          <w:rFonts w:cs="B Nazanin" w:hint="cs"/>
          <w:b w:val="0"/>
          <w:bCs w:val="0"/>
          <w:sz w:val="28"/>
          <w:szCs w:val="28"/>
          <w:rtl/>
        </w:rPr>
        <w:t>چهارپ</w:t>
      </w:r>
      <w:r w:rsidRPr="00406BFA">
        <w:rPr>
          <w:rFonts w:cs="B Nazanin"/>
          <w:b w:val="0"/>
          <w:bCs w:val="0"/>
          <w:sz w:val="28"/>
          <w:szCs w:val="28"/>
          <w:rtl/>
        </w:rPr>
        <w:t>ر</w:t>
      </w:r>
      <w:r w:rsidR="00FA0AA9">
        <w:rPr>
          <w:rFonts w:cs="B Nazanin" w:hint="cs"/>
          <w:b w:val="0"/>
          <w:bCs w:val="0"/>
          <w:sz w:val="28"/>
          <w:szCs w:val="28"/>
          <w:rtl/>
        </w:rPr>
        <w:t>ه</w:t>
      </w:r>
      <w:r w:rsidRPr="00406BFA">
        <w:rPr>
          <w:rFonts w:cs="B Nazanin"/>
          <w:b w:val="0"/>
          <w:bCs w:val="0"/>
          <w:sz w:val="28"/>
          <w:szCs w:val="28"/>
          <w:rtl/>
        </w:rPr>
        <w:t xml:space="preserve"> برای وسایل نقلیه کوچک هواپیماهای بدون سرنشین محبوب شود و این دستگاه ها به سرعت فراگیر شوند</w:t>
      </w:r>
      <w:r w:rsidRPr="00406BFA">
        <w:rPr>
          <w:rFonts w:cs="B Nazanin" w:hint="cs"/>
          <w:b w:val="0"/>
          <w:bCs w:val="0"/>
          <w:sz w:val="28"/>
          <w:szCs w:val="28"/>
          <w:rtl/>
        </w:rPr>
        <w:t>.</w:t>
      </w:r>
      <w:r w:rsidRPr="00406BFA">
        <w:rPr>
          <w:rFonts w:ascii="Cambria" w:hAnsi="Cambria" w:cs="Cambria" w:hint="cs"/>
          <w:b w:val="0"/>
          <w:bCs w:val="0"/>
          <w:sz w:val="28"/>
          <w:szCs w:val="28"/>
          <w:rtl/>
        </w:rPr>
        <w:t> </w:t>
      </w:r>
    </w:p>
    <w:p w14:paraId="05DCD7D7" w14:textId="524531B3" w:rsidR="00406BFA" w:rsidRPr="00406BFA" w:rsidRDefault="00F87323" w:rsidP="00F35D48">
      <w:pPr>
        <w:pStyle w:val="a"/>
        <w:numPr>
          <w:ilvl w:val="0"/>
          <w:numId w:val="0"/>
        </w:numPr>
        <w:spacing w:before="240" w:line="276" w:lineRule="auto"/>
        <w:ind w:left="4"/>
        <w:jc w:val="lowKashida"/>
        <w:rPr>
          <w:rFonts w:cs="B Nazanin"/>
          <w:b w:val="0"/>
          <w:bCs w:val="0"/>
          <w:sz w:val="28"/>
          <w:szCs w:val="28"/>
          <w:rtl/>
        </w:rPr>
      </w:pPr>
      <w:r>
        <w:rPr>
          <w:rFonts w:cs="B Nazanin"/>
          <w:b w:val="0"/>
          <w:bCs w:val="0"/>
          <w:sz w:val="28"/>
          <w:szCs w:val="28"/>
          <w:rtl/>
        </w:rPr>
        <w:tab/>
      </w:r>
      <w:r>
        <w:rPr>
          <w:rFonts w:cs="B Nazanin" w:hint="cs"/>
          <w:b w:val="0"/>
          <w:bCs w:val="0"/>
          <w:sz w:val="28"/>
          <w:szCs w:val="28"/>
          <w:rtl/>
        </w:rPr>
        <w:t xml:space="preserve">       </w:t>
      </w:r>
      <w:r w:rsidR="00406BFA" w:rsidRPr="00406BFA">
        <w:rPr>
          <w:rFonts w:cs="B Nazanin"/>
          <w:b w:val="0"/>
          <w:bCs w:val="0"/>
          <w:sz w:val="28"/>
          <w:szCs w:val="28"/>
          <w:rtl/>
        </w:rPr>
        <w:t xml:space="preserve"> قدمت این محصول تقریبا یک قرن است و از گذشته تلاش</w:t>
      </w:r>
      <w:r w:rsidR="00FA0AA9">
        <w:rPr>
          <w:rFonts w:cs="B Nazanin" w:hint="cs"/>
          <w:b w:val="0"/>
          <w:bCs w:val="0"/>
          <w:sz w:val="28"/>
          <w:szCs w:val="28"/>
          <w:rtl/>
        </w:rPr>
        <w:t>‌</w:t>
      </w:r>
      <w:r w:rsidR="00406BFA" w:rsidRPr="00406BFA">
        <w:rPr>
          <w:rFonts w:cs="B Nazanin"/>
          <w:b w:val="0"/>
          <w:bCs w:val="0"/>
          <w:sz w:val="28"/>
          <w:szCs w:val="28"/>
          <w:rtl/>
        </w:rPr>
        <w:t>ها و پیگیری</w:t>
      </w:r>
      <w:r w:rsidR="00FA0AA9">
        <w:rPr>
          <w:rFonts w:cs="B Nazanin" w:hint="cs"/>
          <w:b w:val="0"/>
          <w:bCs w:val="0"/>
          <w:sz w:val="28"/>
          <w:szCs w:val="28"/>
          <w:rtl/>
        </w:rPr>
        <w:t>‌</w:t>
      </w:r>
      <w:r w:rsidR="00406BFA" w:rsidRPr="00406BFA">
        <w:rPr>
          <w:rFonts w:cs="B Nazanin"/>
          <w:b w:val="0"/>
          <w:bCs w:val="0"/>
          <w:sz w:val="28"/>
          <w:szCs w:val="28"/>
          <w:rtl/>
        </w:rPr>
        <w:t>های بی وقفه</w:t>
      </w:r>
      <w:r w:rsidR="00FA0AA9">
        <w:rPr>
          <w:rFonts w:cs="B Nazanin" w:hint="cs"/>
          <w:b w:val="0"/>
          <w:bCs w:val="0"/>
          <w:sz w:val="28"/>
          <w:szCs w:val="28"/>
          <w:rtl/>
        </w:rPr>
        <w:t>‌</w:t>
      </w:r>
      <w:r w:rsidR="00406BFA" w:rsidRPr="00406BFA">
        <w:rPr>
          <w:rFonts w:cs="B Nazanin"/>
          <w:b w:val="0"/>
          <w:bCs w:val="0"/>
          <w:sz w:val="28"/>
          <w:szCs w:val="28"/>
          <w:rtl/>
        </w:rPr>
        <w:t>ای برای طراحی و تولید آن انجام</w:t>
      </w:r>
      <w:r w:rsidR="00FA0AA9">
        <w:rPr>
          <w:rFonts w:cs="B Nazanin" w:hint="cs"/>
          <w:b w:val="0"/>
          <w:bCs w:val="0"/>
          <w:sz w:val="28"/>
          <w:szCs w:val="28"/>
          <w:rtl/>
        </w:rPr>
        <w:t>‌</w:t>
      </w:r>
      <w:r w:rsidR="00406BFA" w:rsidRPr="00406BFA">
        <w:rPr>
          <w:rFonts w:cs="B Nazanin"/>
          <w:b w:val="0"/>
          <w:bCs w:val="0"/>
          <w:sz w:val="28"/>
          <w:szCs w:val="28"/>
          <w:rtl/>
        </w:rPr>
        <w:t>شده</w:t>
      </w:r>
      <w:ins w:id="53" w:author="MF" w:date="2022-02-26T11:35:00Z">
        <w:r w:rsidR="00F35D48">
          <w:rPr>
            <w:rFonts w:cs="B Nazanin" w:hint="cs"/>
            <w:b w:val="0"/>
            <w:bCs w:val="0"/>
            <w:sz w:val="28"/>
            <w:szCs w:val="28"/>
            <w:rtl/>
          </w:rPr>
          <w:t xml:space="preserve"> </w:t>
        </w:r>
      </w:ins>
      <w:r w:rsidR="00FA0AA9">
        <w:rPr>
          <w:rFonts w:cs="B Nazanin" w:hint="cs"/>
          <w:b w:val="0"/>
          <w:bCs w:val="0"/>
          <w:sz w:val="28"/>
          <w:szCs w:val="28"/>
          <w:rtl/>
        </w:rPr>
        <w:t>‌</w:t>
      </w:r>
      <w:r w:rsidR="00406BFA" w:rsidRPr="00406BFA">
        <w:rPr>
          <w:rFonts w:cs="B Nazanin"/>
          <w:b w:val="0"/>
          <w:bCs w:val="0"/>
          <w:sz w:val="28"/>
          <w:szCs w:val="28"/>
          <w:rtl/>
        </w:rPr>
        <w:t xml:space="preserve">است و امروزه </w:t>
      </w:r>
      <w:del w:id="54" w:author="MF" w:date="2022-02-26T11:36:00Z">
        <w:r w:rsidR="00406BFA" w:rsidRPr="00406BFA" w:rsidDel="00F35D48">
          <w:rPr>
            <w:rFonts w:cs="B Nazanin"/>
            <w:b w:val="0"/>
            <w:bCs w:val="0"/>
            <w:sz w:val="28"/>
            <w:szCs w:val="28"/>
            <w:rtl/>
          </w:rPr>
          <w:delText xml:space="preserve">مولتی روتور </w:delText>
        </w:r>
      </w:del>
      <w:ins w:id="55" w:author="MF" w:date="2022-02-26T11:36:00Z">
        <w:r w:rsidR="00F35D48">
          <w:rPr>
            <w:rFonts w:cs="B Nazanin" w:hint="cs"/>
            <w:b w:val="0"/>
            <w:bCs w:val="0"/>
            <w:sz w:val="28"/>
            <w:szCs w:val="28"/>
            <w:rtl/>
          </w:rPr>
          <w:t xml:space="preserve">چندپره‌ها </w:t>
        </w:r>
      </w:ins>
      <w:r w:rsidR="00406BFA" w:rsidRPr="00406BFA">
        <w:rPr>
          <w:rFonts w:cs="B Nazanin"/>
          <w:b w:val="0"/>
          <w:bCs w:val="0"/>
          <w:sz w:val="28"/>
          <w:szCs w:val="28"/>
          <w:rtl/>
        </w:rPr>
        <w:t>به نمونه</w:t>
      </w:r>
      <w:r w:rsidR="00406BFA" w:rsidRPr="00406BFA">
        <w:rPr>
          <w:rFonts w:cs="B Nazanin" w:hint="eastAsia"/>
          <w:b w:val="0"/>
          <w:bCs w:val="0"/>
          <w:sz w:val="28"/>
          <w:szCs w:val="28"/>
          <w:rtl/>
        </w:rPr>
        <w:t>‌</w:t>
      </w:r>
      <w:r w:rsidR="00406BFA" w:rsidRPr="00406BFA">
        <w:rPr>
          <w:rFonts w:cs="B Nazanin"/>
          <w:b w:val="0"/>
          <w:bCs w:val="0"/>
          <w:sz w:val="28"/>
          <w:szCs w:val="28"/>
          <w:rtl/>
        </w:rPr>
        <w:t>های کاملی که در دسترس است</w:t>
      </w:r>
      <w:ins w:id="56" w:author="MF" w:date="2022-02-26T11:36:00Z">
        <w:r w:rsidR="00F35D48">
          <w:rPr>
            <w:rFonts w:cs="B Nazanin" w:hint="cs"/>
            <w:b w:val="0"/>
            <w:bCs w:val="0"/>
            <w:sz w:val="28"/>
            <w:szCs w:val="28"/>
            <w:rtl/>
          </w:rPr>
          <w:t>،</w:t>
        </w:r>
      </w:ins>
      <w:r w:rsidR="00406BFA" w:rsidRPr="00406BFA">
        <w:rPr>
          <w:rFonts w:cs="B Nazanin"/>
          <w:b w:val="0"/>
          <w:bCs w:val="0"/>
          <w:sz w:val="28"/>
          <w:szCs w:val="28"/>
          <w:rtl/>
        </w:rPr>
        <w:t xml:space="preserve"> مبدل</w:t>
      </w:r>
      <w:r w:rsidR="00FA0AA9">
        <w:rPr>
          <w:rFonts w:cs="B Nazanin" w:hint="cs"/>
          <w:b w:val="0"/>
          <w:bCs w:val="0"/>
          <w:sz w:val="28"/>
          <w:szCs w:val="28"/>
          <w:rtl/>
        </w:rPr>
        <w:t>‌</w:t>
      </w:r>
      <w:r w:rsidR="00406BFA" w:rsidRPr="00406BFA">
        <w:rPr>
          <w:rFonts w:cs="B Nazanin"/>
          <w:b w:val="0"/>
          <w:bCs w:val="0"/>
          <w:sz w:val="28"/>
          <w:szCs w:val="28"/>
          <w:rtl/>
        </w:rPr>
        <w:t>گشته</w:t>
      </w:r>
      <w:r w:rsidR="00FA0AA9">
        <w:rPr>
          <w:rFonts w:cs="B Nazanin" w:hint="cs"/>
          <w:b w:val="0"/>
          <w:bCs w:val="0"/>
          <w:sz w:val="28"/>
          <w:szCs w:val="28"/>
          <w:rtl/>
        </w:rPr>
        <w:t>‌</w:t>
      </w:r>
      <w:ins w:id="57" w:author="MF" w:date="2022-02-26T11:36:00Z">
        <w:r w:rsidR="00F35D48">
          <w:rPr>
            <w:rFonts w:cs="B Nazanin" w:hint="cs"/>
            <w:b w:val="0"/>
            <w:bCs w:val="0"/>
            <w:sz w:val="28"/>
            <w:szCs w:val="28"/>
            <w:rtl/>
          </w:rPr>
          <w:t xml:space="preserve"> </w:t>
        </w:r>
      </w:ins>
      <w:r w:rsidR="00406BFA" w:rsidRPr="00406BFA">
        <w:rPr>
          <w:rFonts w:cs="B Nazanin"/>
          <w:b w:val="0"/>
          <w:bCs w:val="0"/>
          <w:sz w:val="28"/>
          <w:szCs w:val="28"/>
          <w:rtl/>
        </w:rPr>
        <w:t>است</w:t>
      </w:r>
      <w:r w:rsidR="00406BFA" w:rsidRPr="00406BFA">
        <w:rPr>
          <w:rFonts w:cs="B Nazanin" w:hint="cs"/>
          <w:b w:val="0"/>
          <w:bCs w:val="0"/>
          <w:sz w:val="28"/>
          <w:szCs w:val="28"/>
          <w:rtl/>
        </w:rPr>
        <w:t>. از این</w:t>
      </w:r>
      <w:r w:rsidR="00406BFA" w:rsidRPr="00406BFA">
        <w:rPr>
          <w:rFonts w:cs="B Nazanin" w:hint="eastAsia"/>
          <w:b w:val="0"/>
          <w:bCs w:val="0"/>
          <w:sz w:val="28"/>
          <w:szCs w:val="28"/>
          <w:rtl/>
        </w:rPr>
        <w:t>‌</w:t>
      </w:r>
      <w:r w:rsidR="00406BFA" w:rsidRPr="00406BFA">
        <w:rPr>
          <w:rFonts w:cs="B Nazanin" w:hint="cs"/>
          <w:b w:val="0"/>
          <w:bCs w:val="0"/>
          <w:sz w:val="28"/>
          <w:szCs w:val="28"/>
          <w:rtl/>
        </w:rPr>
        <w:t>رو</w:t>
      </w:r>
      <w:ins w:id="58" w:author="MF" w:date="2022-02-26T11:36:00Z">
        <w:r w:rsidR="00F35D48">
          <w:rPr>
            <w:rFonts w:cs="B Nazanin" w:hint="cs"/>
            <w:b w:val="0"/>
            <w:bCs w:val="0"/>
            <w:sz w:val="28"/>
            <w:szCs w:val="28"/>
            <w:rtl/>
          </w:rPr>
          <w:t>،</w:t>
        </w:r>
      </w:ins>
      <w:r w:rsidR="00406BFA" w:rsidRPr="00406BFA">
        <w:rPr>
          <w:rFonts w:cs="B Nazanin" w:hint="cs"/>
          <w:b w:val="0"/>
          <w:bCs w:val="0"/>
          <w:sz w:val="28"/>
          <w:szCs w:val="28"/>
          <w:rtl/>
        </w:rPr>
        <w:t xml:space="preserve"> این ربات</w:t>
      </w:r>
      <w:r w:rsidR="00406BFA" w:rsidRPr="00406BFA">
        <w:rPr>
          <w:rFonts w:cs="B Nazanin" w:hint="eastAsia"/>
          <w:b w:val="0"/>
          <w:bCs w:val="0"/>
          <w:sz w:val="28"/>
          <w:szCs w:val="28"/>
          <w:rtl/>
        </w:rPr>
        <w:t>‌</w:t>
      </w:r>
      <w:r w:rsidR="00406BFA" w:rsidRPr="00406BFA">
        <w:rPr>
          <w:rFonts w:cs="B Nazanin" w:hint="cs"/>
          <w:b w:val="0"/>
          <w:bCs w:val="0"/>
          <w:sz w:val="28"/>
          <w:szCs w:val="28"/>
          <w:rtl/>
        </w:rPr>
        <w:t>های متحرک اهمیت فوق العاده</w:t>
      </w:r>
      <w:r w:rsidR="00406BFA" w:rsidRPr="00406BFA">
        <w:rPr>
          <w:rFonts w:cs="B Nazanin" w:hint="eastAsia"/>
          <w:b w:val="0"/>
          <w:bCs w:val="0"/>
          <w:sz w:val="28"/>
          <w:szCs w:val="28"/>
          <w:rtl/>
        </w:rPr>
        <w:t>‌</w:t>
      </w:r>
      <w:r w:rsidR="00406BFA" w:rsidRPr="00406BFA">
        <w:rPr>
          <w:rFonts w:cs="B Nazanin" w:hint="cs"/>
          <w:b w:val="0"/>
          <w:bCs w:val="0"/>
          <w:sz w:val="28"/>
          <w:szCs w:val="28"/>
          <w:rtl/>
        </w:rPr>
        <w:t>ای یافته</w:t>
      </w:r>
      <w:r w:rsidR="00FA0AA9">
        <w:rPr>
          <w:rFonts w:cs="B Nazanin" w:hint="eastAsia"/>
          <w:b w:val="0"/>
          <w:bCs w:val="0"/>
          <w:sz w:val="28"/>
          <w:szCs w:val="28"/>
          <w:rtl/>
        </w:rPr>
        <w:t>‌</w:t>
      </w:r>
      <w:r w:rsidR="00406BFA" w:rsidRPr="00406BFA">
        <w:rPr>
          <w:rFonts w:cs="B Nazanin" w:hint="cs"/>
          <w:b w:val="0"/>
          <w:bCs w:val="0"/>
          <w:sz w:val="28"/>
          <w:szCs w:val="28"/>
          <w:rtl/>
        </w:rPr>
        <w:t>اند.</w:t>
      </w:r>
      <w:r>
        <w:rPr>
          <w:rFonts w:cs="B Nazanin" w:hint="cs"/>
          <w:b w:val="0"/>
          <w:bCs w:val="0"/>
          <w:sz w:val="28"/>
          <w:szCs w:val="28"/>
          <w:rtl/>
        </w:rPr>
        <w:t xml:space="preserve"> </w:t>
      </w:r>
      <w:r w:rsidR="00406BFA" w:rsidRPr="00406BFA">
        <w:rPr>
          <w:rFonts w:cs="B Nazanin" w:hint="cs"/>
          <w:b w:val="0"/>
          <w:bCs w:val="0"/>
          <w:sz w:val="28"/>
          <w:szCs w:val="28"/>
          <w:rtl/>
        </w:rPr>
        <w:t xml:space="preserve">در بسیاری از موارد، وسایل نقلیه </w:t>
      </w:r>
      <w:r w:rsidR="00406BFA" w:rsidRPr="00406BFA">
        <w:rPr>
          <w:rFonts w:cs="B Nazanin" w:hint="eastAsia"/>
          <w:b w:val="0"/>
          <w:bCs w:val="0"/>
          <w:sz w:val="28"/>
          <w:szCs w:val="28"/>
          <w:rtl/>
        </w:rPr>
        <w:t>‌</w:t>
      </w:r>
      <w:r w:rsidR="00406BFA" w:rsidRPr="00406BFA">
        <w:rPr>
          <w:rFonts w:cs="B Nazanin" w:hint="cs"/>
          <w:b w:val="0"/>
          <w:bCs w:val="0"/>
          <w:sz w:val="28"/>
          <w:szCs w:val="28"/>
          <w:rtl/>
        </w:rPr>
        <w:t>زمینی</w:t>
      </w:r>
      <w:r>
        <w:rPr>
          <w:rFonts w:cs="B Nazanin" w:hint="cs"/>
          <w:b w:val="0"/>
          <w:bCs w:val="0"/>
          <w:sz w:val="28"/>
          <w:szCs w:val="28"/>
          <w:rtl/>
        </w:rPr>
        <w:t xml:space="preserve"> </w:t>
      </w:r>
      <w:r w:rsidR="00406BFA" w:rsidRPr="00406BFA">
        <w:rPr>
          <w:rFonts w:cs="B Nazanin" w:hint="cs"/>
          <w:b w:val="0"/>
          <w:bCs w:val="0"/>
          <w:sz w:val="28"/>
          <w:szCs w:val="28"/>
          <w:rtl/>
        </w:rPr>
        <w:t>محدودیت</w:t>
      </w:r>
      <w:r w:rsidR="00406BFA" w:rsidRPr="00406BFA">
        <w:rPr>
          <w:rFonts w:cs="B Nazanin" w:hint="eastAsia"/>
          <w:b w:val="0"/>
          <w:bCs w:val="0"/>
          <w:sz w:val="28"/>
          <w:szCs w:val="28"/>
          <w:rtl/>
        </w:rPr>
        <w:t>‌</w:t>
      </w:r>
      <w:r w:rsidR="00406BFA" w:rsidRPr="00406BFA">
        <w:rPr>
          <w:rFonts w:cs="B Nazanin" w:hint="cs"/>
          <w:b w:val="0"/>
          <w:bCs w:val="0"/>
          <w:sz w:val="28"/>
          <w:szCs w:val="28"/>
          <w:rtl/>
        </w:rPr>
        <w:t>های ذاتی دارند که نمی</w:t>
      </w:r>
      <w:r w:rsidR="00406BFA" w:rsidRPr="00406BFA">
        <w:rPr>
          <w:rFonts w:cs="B Nazanin" w:hint="eastAsia"/>
          <w:b w:val="0"/>
          <w:bCs w:val="0"/>
          <w:sz w:val="28"/>
          <w:szCs w:val="28"/>
          <w:rtl/>
        </w:rPr>
        <w:t>‌</w:t>
      </w:r>
      <w:r w:rsidR="00406BFA" w:rsidRPr="00406BFA">
        <w:rPr>
          <w:rFonts w:cs="B Nazanin" w:hint="cs"/>
          <w:b w:val="0"/>
          <w:bCs w:val="0"/>
          <w:sz w:val="28"/>
          <w:szCs w:val="28"/>
          <w:rtl/>
        </w:rPr>
        <w:t>توانند به اهداف مطلوب با توجه به محیطی که در آن قرار دارند، برسند. در چنین مواردی وسایل نقلیه هوایی بدون سرنشین یک راه</w:t>
      </w:r>
      <w:r w:rsidR="00406BFA" w:rsidRPr="00406BFA">
        <w:rPr>
          <w:rFonts w:cs="B Nazanin" w:hint="eastAsia"/>
          <w:b w:val="0"/>
          <w:bCs w:val="0"/>
          <w:sz w:val="28"/>
          <w:szCs w:val="28"/>
          <w:rtl/>
        </w:rPr>
        <w:t>‌</w:t>
      </w:r>
      <w:r w:rsidR="00406BFA" w:rsidRPr="00406BFA">
        <w:rPr>
          <w:rFonts w:cs="B Nazanin" w:hint="cs"/>
          <w:b w:val="0"/>
          <w:bCs w:val="0"/>
          <w:sz w:val="28"/>
          <w:szCs w:val="28"/>
          <w:rtl/>
        </w:rPr>
        <w:t>حل طبیعی به نظرمی</w:t>
      </w:r>
      <w:r w:rsidR="00406BFA" w:rsidRPr="00406BFA">
        <w:rPr>
          <w:rFonts w:cs="B Nazanin" w:hint="eastAsia"/>
          <w:b w:val="0"/>
          <w:bCs w:val="0"/>
          <w:sz w:val="28"/>
          <w:szCs w:val="28"/>
          <w:rtl/>
        </w:rPr>
        <w:t>‌</w:t>
      </w:r>
      <w:r w:rsidR="00406BFA" w:rsidRPr="00406BFA">
        <w:rPr>
          <w:rFonts w:cs="B Nazanin" w:hint="cs"/>
          <w:b w:val="0"/>
          <w:bCs w:val="0"/>
          <w:sz w:val="28"/>
          <w:szCs w:val="28"/>
          <w:rtl/>
        </w:rPr>
        <w:t>رسد.</w:t>
      </w:r>
    </w:p>
    <w:p w14:paraId="6546BAAE" w14:textId="7C05EBBC" w:rsidR="00F87323" w:rsidRPr="00F87323" w:rsidRDefault="00F87323" w:rsidP="00705387">
      <w:pPr>
        <w:shd w:val="clear" w:color="auto" w:fill="FFFFFF"/>
        <w:bidi/>
        <w:spacing w:before="120" w:after="120" w:line="276" w:lineRule="auto"/>
        <w:ind w:firstLine="720"/>
        <w:jc w:val="lowKashida"/>
        <w:rPr>
          <w:rFonts w:ascii="Iran Sans - Regular" w:eastAsia="Times New Roman" w:hAnsi="Iran Sans - Regular" w:cs="B Nazanin"/>
          <w:color w:val="212121"/>
          <w:sz w:val="28"/>
          <w:szCs w:val="28"/>
          <w:rtl/>
        </w:rPr>
      </w:pPr>
      <w:r w:rsidRPr="00F87323">
        <w:rPr>
          <w:rFonts w:ascii="Iran Sans - Regular" w:eastAsia="Times New Roman" w:hAnsi="Iran Sans - Regular" w:cs="B Nazanin" w:hint="cs"/>
          <w:color w:val="212121"/>
          <w:sz w:val="28"/>
          <w:szCs w:val="28"/>
          <w:rtl/>
        </w:rPr>
        <w:t>امروزه انواع مختلفی از پرنده</w:t>
      </w:r>
      <w:r w:rsidR="00FA0AA9">
        <w:rPr>
          <w:rFonts w:ascii="Iran Sans - Regular" w:eastAsia="Times New Roman" w:hAnsi="Iran Sans - Regular" w:cs="B Nazanin" w:hint="eastAsia"/>
          <w:color w:val="212121"/>
          <w:sz w:val="28"/>
          <w:szCs w:val="28"/>
          <w:rtl/>
        </w:rPr>
        <w:t>‌</w:t>
      </w:r>
      <w:r w:rsidRPr="00F87323">
        <w:rPr>
          <w:rFonts w:ascii="Iran Sans - Regular" w:eastAsia="Times New Roman" w:hAnsi="Iran Sans - Regular" w:cs="B Nazanin" w:hint="cs"/>
          <w:color w:val="212121"/>
          <w:sz w:val="28"/>
          <w:szCs w:val="28"/>
          <w:rtl/>
        </w:rPr>
        <w:t>های بدون سرنشین در ابعاد مختلف و برای کاربردهای مختلف ساخته</w:t>
      </w:r>
      <w:r w:rsidR="00FC7CFE">
        <w:rPr>
          <w:rFonts w:ascii="Iran Sans - Regular" w:eastAsia="Times New Roman" w:hAnsi="Iran Sans - Regular" w:cs="B Nazanin" w:hint="cs"/>
          <w:color w:val="212121"/>
          <w:sz w:val="28"/>
          <w:szCs w:val="28"/>
          <w:rtl/>
        </w:rPr>
        <w:t xml:space="preserve"> </w:t>
      </w:r>
      <w:r w:rsidRPr="00F87323">
        <w:rPr>
          <w:rFonts w:ascii="Iran Sans - Regular" w:eastAsia="Times New Roman" w:hAnsi="Iran Sans - Regular" w:cs="B Nazanin" w:hint="cs"/>
          <w:color w:val="212121"/>
          <w:sz w:val="28"/>
          <w:szCs w:val="28"/>
          <w:rtl/>
        </w:rPr>
        <w:t>می</w:t>
      </w:r>
      <w:r w:rsidRPr="00F87323">
        <w:rPr>
          <w:rFonts w:ascii="Iran Sans - Regular" w:eastAsia="Times New Roman" w:hAnsi="Iran Sans - Regular" w:cs="B Nazanin" w:hint="eastAsia"/>
          <w:color w:val="212121"/>
          <w:sz w:val="28"/>
          <w:szCs w:val="28"/>
          <w:rtl/>
        </w:rPr>
        <w:t>‌</w:t>
      </w:r>
      <w:r w:rsidRPr="00F87323">
        <w:rPr>
          <w:rFonts w:ascii="Iran Sans - Regular" w:eastAsia="Times New Roman" w:hAnsi="Iran Sans - Regular" w:cs="B Nazanin" w:hint="cs"/>
          <w:color w:val="212121"/>
          <w:sz w:val="28"/>
          <w:szCs w:val="28"/>
          <w:rtl/>
        </w:rPr>
        <w:t>شوند و در سطح وسیعی مورد استفاده قرارمی</w:t>
      </w:r>
      <w:r w:rsidRPr="00F87323">
        <w:rPr>
          <w:rFonts w:ascii="Iran Sans - Regular" w:eastAsia="Times New Roman" w:hAnsi="Iran Sans - Regular" w:cs="B Nazanin" w:hint="eastAsia"/>
          <w:color w:val="212121"/>
          <w:sz w:val="28"/>
          <w:szCs w:val="28"/>
          <w:rtl/>
        </w:rPr>
        <w:t>‌</w:t>
      </w:r>
      <w:r w:rsidRPr="00F87323">
        <w:rPr>
          <w:rFonts w:ascii="Iran Sans - Regular" w:eastAsia="Times New Roman" w:hAnsi="Iran Sans - Regular" w:cs="B Nazanin" w:hint="cs"/>
          <w:color w:val="212121"/>
          <w:sz w:val="28"/>
          <w:szCs w:val="28"/>
          <w:rtl/>
        </w:rPr>
        <w:t>گیرند.</w:t>
      </w:r>
      <w:r w:rsidR="00295E6A">
        <w:rPr>
          <w:rFonts w:ascii="Iran Sans - Regular" w:eastAsia="Times New Roman" w:hAnsi="Iran Sans - Regular" w:cs="B Nazanin" w:hint="cs"/>
          <w:color w:val="212121"/>
          <w:sz w:val="28"/>
          <w:szCs w:val="28"/>
          <w:rtl/>
        </w:rPr>
        <w:t xml:space="preserve"> </w:t>
      </w:r>
      <w:r w:rsidRPr="00F87323">
        <w:rPr>
          <w:rFonts w:ascii="Iran Sans - Regular" w:eastAsia="Times New Roman" w:hAnsi="Iran Sans - Regular" w:cs="B Nazanin" w:hint="cs"/>
          <w:color w:val="212121"/>
          <w:sz w:val="28"/>
          <w:szCs w:val="28"/>
          <w:rtl/>
        </w:rPr>
        <w:t>برای مواردی که ارتفاع بسیار زیاد و یا سرعت بسیار بالا مورد نیار نمی</w:t>
      </w:r>
      <w:r w:rsidRPr="00F87323">
        <w:rPr>
          <w:rFonts w:ascii="Iran Sans - Regular" w:eastAsia="Times New Roman" w:hAnsi="Iran Sans - Regular" w:cs="B Nazanin" w:hint="eastAsia"/>
          <w:color w:val="212121"/>
          <w:sz w:val="28"/>
          <w:szCs w:val="28"/>
          <w:rtl/>
        </w:rPr>
        <w:t>‌</w:t>
      </w:r>
      <w:r w:rsidRPr="00F87323">
        <w:rPr>
          <w:rFonts w:ascii="Iran Sans - Regular" w:eastAsia="Times New Roman" w:hAnsi="Iran Sans - Regular" w:cs="B Nazanin" w:hint="cs"/>
          <w:color w:val="212121"/>
          <w:sz w:val="28"/>
          <w:szCs w:val="28"/>
          <w:rtl/>
        </w:rPr>
        <w:t>باشد، پرنده</w:t>
      </w:r>
      <w:r w:rsidRPr="00F87323">
        <w:rPr>
          <w:rFonts w:ascii="Iran Sans - Regular" w:eastAsia="Times New Roman" w:hAnsi="Iran Sans - Regular" w:cs="B Nazanin" w:hint="eastAsia"/>
          <w:color w:val="212121"/>
          <w:sz w:val="28"/>
          <w:szCs w:val="28"/>
          <w:rtl/>
        </w:rPr>
        <w:t>‌</w:t>
      </w:r>
      <w:r w:rsidRPr="00F87323">
        <w:rPr>
          <w:rFonts w:ascii="Iran Sans - Regular" w:eastAsia="Times New Roman" w:hAnsi="Iran Sans - Regular" w:cs="B Nazanin" w:hint="cs"/>
          <w:color w:val="212121"/>
          <w:sz w:val="28"/>
          <w:szCs w:val="28"/>
          <w:rtl/>
        </w:rPr>
        <w:t>های بدون سرنشین با بال</w:t>
      </w:r>
      <w:r w:rsidRPr="00F87323">
        <w:rPr>
          <w:rFonts w:ascii="Iran Sans - Regular" w:eastAsia="Times New Roman" w:hAnsi="Iran Sans - Regular" w:cs="B Nazanin" w:hint="eastAsia"/>
          <w:color w:val="212121"/>
          <w:sz w:val="28"/>
          <w:szCs w:val="28"/>
          <w:rtl/>
        </w:rPr>
        <w:t>‌</w:t>
      </w:r>
      <w:r w:rsidRPr="00F87323">
        <w:rPr>
          <w:rFonts w:ascii="Iran Sans - Regular" w:eastAsia="Times New Roman" w:hAnsi="Iran Sans - Regular" w:cs="B Nazanin" w:hint="cs"/>
          <w:color w:val="212121"/>
          <w:sz w:val="28"/>
          <w:szCs w:val="28"/>
          <w:rtl/>
        </w:rPr>
        <w:t>های گردان نسبت به پرنده</w:t>
      </w:r>
      <w:r w:rsidRPr="00F87323">
        <w:rPr>
          <w:rFonts w:ascii="Iran Sans - Regular" w:eastAsia="Times New Roman" w:hAnsi="Iran Sans - Regular" w:cs="B Nazanin" w:hint="eastAsia"/>
          <w:color w:val="212121"/>
          <w:sz w:val="28"/>
          <w:szCs w:val="28"/>
          <w:rtl/>
        </w:rPr>
        <w:t>‌</w:t>
      </w:r>
      <w:r w:rsidRPr="00F87323">
        <w:rPr>
          <w:rFonts w:ascii="Iran Sans - Regular" w:eastAsia="Times New Roman" w:hAnsi="Iran Sans - Regular" w:cs="B Nazanin" w:hint="cs"/>
          <w:color w:val="212121"/>
          <w:sz w:val="28"/>
          <w:szCs w:val="28"/>
          <w:rtl/>
        </w:rPr>
        <w:t>هایی با بال</w:t>
      </w:r>
      <w:r w:rsidRPr="00F87323">
        <w:rPr>
          <w:rFonts w:ascii="Iran Sans - Regular" w:eastAsia="Times New Roman" w:hAnsi="Iran Sans - Regular" w:cs="B Nazanin" w:hint="eastAsia"/>
          <w:color w:val="212121"/>
          <w:sz w:val="28"/>
          <w:szCs w:val="28"/>
          <w:rtl/>
        </w:rPr>
        <w:t>‌</w:t>
      </w:r>
      <w:r w:rsidRPr="00F87323">
        <w:rPr>
          <w:rFonts w:ascii="Iran Sans - Regular" w:eastAsia="Times New Roman" w:hAnsi="Iran Sans - Regular" w:cs="B Nazanin" w:hint="cs"/>
          <w:color w:val="212121"/>
          <w:sz w:val="28"/>
          <w:szCs w:val="28"/>
          <w:rtl/>
        </w:rPr>
        <w:t>های ثابت اولویت دارند. مزیت بزرگ این پرنده ها نسبت به نوع با بال</w:t>
      </w:r>
      <w:r w:rsidRPr="00F87323">
        <w:rPr>
          <w:rFonts w:ascii="Iran Sans - Regular" w:eastAsia="Times New Roman" w:hAnsi="Iran Sans - Regular" w:cs="B Nazanin" w:hint="eastAsia"/>
          <w:color w:val="212121"/>
          <w:sz w:val="28"/>
          <w:szCs w:val="28"/>
          <w:rtl/>
        </w:rPr>
        <w:t>‌</w:t>
      </w:r>
      <w:r w:rsidRPr="00F87323">
        <w:rPr>
          <w:rFonts w:ascii="Iran Sans - Regular" w:eastAsia="Times New Roman" w:hAnsi="Iran Sans - Regular" w:cs="B Nazanin" w:hint="cs"/>
          <w:color w:val="212121"/>
          <w:sz w:val="28"/>
          <w:szCs w:val="28"/>
          <w:rtl/>
        </w:rPr>
        <w:t>های ثابت این است که در هنگام فرود و بلند</w:t>
      </w:r>
      <w:r w:rsidRPr="00F87323">
        <w:rPr>
          <w:rFonts w:ascii="Iran Sans - Regular" w:eastAsia="Times New Roman" w:hAnsi="Iran Sans - Regular" w:cs="B Nazanin" w:hint="eastAsia"/>
          <w:color w:val="212121"/>
          <w:sz w:val="28"/>
          <w:szCs w:val="28"/>
          <w:rtl/>
        </w:rPr>
        <w:t>‌</w:t>
      </w:r>
      <w:r w:rsidRPr="00F87323">
        <w:rPr>
          <w:rFonts w:ascii="Iran Sans - Regular" w:eastAsia="Times New Roman" w:hAnsi="Iran Sans - Regular" w:cs="B Nazanin" w:hint="cs"/>
          <w:color w:val="212121"/>
          <w:sz w:val="28"/>
          <w:szCs w:val="28"/>
          <w:rtl/>
        </w:rPr>
        <w:t>شدن نیاز به فضای کمتری دارند</w:t>
      </w:r>
      <w:ins w:id="59" w:author="MF" w:date="2022-02-26T11:39:00Z">
        <w:r w:rsidR="00DC1B3D">
          <w:rPr>
            <w:rFonts w:ascii="Iran Sans - Regular" w:eastAsia="Times New Roman" w:hAnsi="Iran Sans - Regular" w:cs="B Nazanin" w:hint="cs"/>
            <w:color w:val="212121"/>
            <w:sz w:val="28"/>
            <w:szCs w:val="28"/>
            <w:rtl/>
          </w:rPr>
          <w:t>؛ لیکن کنترل آن‌ها با چالش‌های بیشتری مواجه است</w:t>
        </w:r>
      </w:ins>
      <w:r w:rsidRPr="00F87323">
        <w:rPr>
          <w:rFonts w:ascii="Iran Sans - Regular" w:eastAsia="Times New Roman" w:hAnsi="Iran Sans - Regular" w:cs="B Nazanin" w:hint="cs"/>
          <w:color w:val="212121"/>
          <w:sz w:val="28"/>
          <w:szCs w:val="28"/>
          <w:rtl/>
        </w:rPr>
        <w:t>.</w:t>
      </w:r>
    </w:p>
    <w:p w14:paraId="34247162" w14:textId="4755F4A9" w:rsidR="00705387" w:rsidRDefault="00F87323" w:rsidP="00F91C52">
      <w:pPr>
        <w:shd w:val="clear" w:color="auto" w:fill="FFFFFF"/>
        <w:bidi/>
        <w:spacing w:after="255" w:line="276" w:lineRule="auto"/>
        <w:ind w:firstLine="720"/>
        <w:jc w:val="lowKashida"/>
        <w:rPr>
          <w:rFonts w:cs="B Nazanin"/>
          <w:sz w:val="28"/>
          <w:szCs w:val="28"/>
          <w:rtl/>
          <w:lang w:bidi="fa-IR"/>
        </w:rPr>
      </w:pPr>
      <w:r w:rsidRPr="00F87323">
        <w:rPr>
          <w:rFonts w:ascii="Iran Sans - Regular" w:eastAsia="Times New Roman" w:hAnsi="Iran Sans - Regular" w:cs="B Nazanin" w:hint="cs"/>
          <w:color w:val="212121"/>
          <w:sz w:val="28"/>
          <w:szCs w:val="28"/>
          <w:rtl/>
        </w:rPr>
        <w:t>وسایل پرنده را از چندین نظر مانند اصول پرواز و نوع پیش</w:t>
      </w:r>
      <w:r w:rsidRPr="00F87323">
        <w:rPr>
          <w:rFonts w:ascii="Iran Sans - Regular" w:eastAsia="Times New Roman" w:hAnsi="Iran Sans - Regular" w:cs="B Nazanin" w:hint="eastAsia"/>
          <w:color w:val="212121"/>
          <w:sz w:val="28"/>
          <w:szCs w:val="28"/>
          <w:rtl/>
        </w:rPr>
        <w:t>‌</w:t>
      </w:r>
      <w:r w:rsidRPr="00F87323">
        <w:rPr>
          <w:rFonts w:ascii="Iran Sans - Regular" w:eastAsia="Times New Roman" w:hAnsi="Iran Sans - Regular" w:cs="B Nazanin" w:hint="cs"/>
          <w:color w:val="212121"/>
          <w:sz w:val="28"/>
          <w:szCs w:val="28"/>
          <w:rtl/>
        </w:rPr>
        <w:t>روندگی، تعداد موتورها، ساختار شکلی، کاربرد و غیره می</w:t>
      </w:r>
      <w:r w:rsidRPr="00F87323">
        <w:rPr>
          <w:rFonts w:ascii="Iran Sans - Regular" w:eastAsia="Times New Roman" w:hAnsi="Iran Sans - Regular" w:cs="B Nazanin" w:hint="eastAsia"/>
          <w:color w:val="212121"/>
          <w:sz w:val="28"/>
          <w:szCs w:val="28"/>
          <w:rtl/>
        </w:rPr>
        <w:t>‌</w:t>
      </w:r>
      <w:r w:rsidRPr="00F87323">
        <w:rPr>
          <w:rFonts w:ascii="Iran Sans - Regular" w:eastAsia="Times New Roman" w:hAnsi="Iran Sans - Regular" w:cs="B Nazanin" w:hint="cs"/>
          <w:color w:val="212121"/>
          <w:sz w:val="28"/>
          <w:szCs w:val="28"/>
          <w:rtl/>
        </w:rPr>
        <w:t>توان دسته بندی</w:t>
      </w:r>
      <w:r w:rsidR="00FA0AA9">
        <w:rPr>
          <w:rFonts w:ascii="Iran Sans - Regular" w:eastAsia="Times New Roman" w:hAnsi="Iran Sans - Regular" w:cs="B Nazanin" w:hint="eastAsia"/>
          <w:color w:val="212121"/>
          <w:sz w:val="28"/>
          <w:szCs w:val="28"/>
          <w:rtl/>
        </w:rPr>
        <w:t>‌</w:t>
      </w:r>
      <w:r w:rsidRPr="00F87323">
        <w:rPr>
          <w:rFonts w:ascii="Iran Sans - Regular" w:eastAsia="Times New Roman" w:hAnsi="Iran Sans - Regular" w:cs="B Nazanin" w:hint="cs"/>
          <w:color w:val="212121"/>
          <w:sz w:val="28"/>
          <w:szCs w:val="28"/>
          <w:rtl/>
        </w:rPr>
        <w:t>کرد</w:t>
      </w:r>
      <w:r w:rsidR="00295E6A">
        <w:rPr>
          <w:rFonts w:ascii="Iran Sans - Regular" w:eastAsia="Times New Roman" w:hAnsi="Iran Sans - Regular" w:cs="B Nazanin" w:hint="cs"/>
          <w:color w:val="212121"/>
          <w:sz w:val="28"/>
          <w:szCs w:val="28"/>
          <w:rtl/>
        </w:rPr>
        <w:t>.</w:t>
      </w:r>
      <w:r w:rsidR="00295E6A">
        <w:rPr>
          <w:rFonts w:ascii="Iran Sans - Regular" w:eastAsia="Times New Roman" w:hAnsi="Iran Sans - Regular" w:cs="B Nazanin"/>
          <w:color w:val="212121"/>
          <w:sz w:val="28"/>
          <w:szCs w:val="28"/>
        </w:rPr>
        <w:t xml:space="preserve"> </w:t>
      </w:r>
      <w:del w:id="60" w:author="MF" w:date="2022-02-26T11:40:00Z">
        <w:r w:rsidR="00851DB9" w:rsidRPr="009022DA" w:rsidDel="00F91C52">
          <w:rPr>
            <w:rFonts w:cs="B Nazanin" w:hint="cs"/>
            <w:sz w:val="28"/>
            <w:szCs w:val="28"/>
            <w:rtl/>
            <w:lang w:bidi="fa-IR"/>
          </w:rPr>
          <w:delText xml:space="preserve">مولتی‌روتور‌ها </w:delText>
        </w:r>
      </w:del>
      <w:ins w:id="61" w:author="MF" w:date="2022-02-26T11:40:00Z">
        <w:r w:rsidR="00F91C52">
          <w:rPr>
            <w:rFonts w:cs="B Nazanin" w:hint="cs"/>
            <w:sz w:val="28"/>
            <w:szCs w:val="28"/>
            <w:rtl/>
            <w:lang w:bidi="fa-IR"/>
          </w:rPr>
          <w:t xml:space="preserve">چندپره‌ها </w:t>
        </w:r>
      </w:ins>
      <w:r w:rsidR="00851DB9" w:rsidRPr="009022DA">
        <w:rPr>
          <w:rFonts w:cs="B Nazanin" w:hint="cs"/>
          <w:sz w:val="28"/>
          <w:szCs w:val="28"/>
          <w:rtl/>
          <w:lang w:bidi="fa-IR"/>
        </w:rPr>
        <w:t>بر اساس تعداد موتور</w:t>
      </w:r>
      <w:r w:rsidR="009022DA" w:rsidRPr="009022DA">
        <w:rPr>
          <w:rFonts w:cs="B Nazanin" w:hint="cs"/>
          <w:sz w:val="28"/>
          <w:szCs w:val="28"/>
          <w:rtl/>
          <w:lang w:bidi="fa-IR"/>
        </w:rPr>
        <w:t xml:space="preserve"> به گرو‌های ریز‌تری تبدیل می</w:t>
      </w:r>
      <w:r w:rsidR="00FA0AA9">
        <w:rPr>
          <w:rFonts w:cs="B Nazanin" w:hint="eastAsia"/>
          <w:sz w:val="28"/>
          <w:szCs w:val="28"/>
          <w:rtl/>
          <w:lang w:bidi="fa-IR"/>
        </w:rPr>
        <w:t>‌</w:t>
      </w:r>
      <w:r w:rsidR="009022DA" w:rsidRPr="009022DA">
        <w:rPr>
          <w:rFonts w:cs="B Nazanin" w:hint="cs"/>
          <w:sz w:val="28"/>
          <w:szCs w:val="28"/>
          <w:rtl/>
          <w:lang w:bidi="fa-IR"/>
        </w:rPr>
        <w:t>شوند:</w:t>
      </w:r>
    </w:p>
    <w:p w14:paraId="787B7D63" w14:textId="7DB4A130" w:rsidR="001B217E" w:rsidRPr="0028077D" w:rsidRDefault="00705387" w:rsidP="00CD6115">
      <w:pPr>
        <w:shd w:val="clear" w:color="auto" w:fill="FFFFFF"/>
        <w:bidi/>
        <w:spacing w:after="255" w:line="276" w:lineRule="auto"/>
        <w:jc w:val="lowKashida"/>
        <w:rPr>
          <w:rFonts w:ascii="Iran Sans - Regular" w:eastAsia="Times New Roman" w:hAnsi="Iran Sans - Regular" w:cs="B Nazanin"/>
          <w:sz w:val="28"/>
          <w:szCs w:val="28"/>
        </w:rPr>
      </w:pPr>
      <w:r w:rsidRPr="0028077D">
        <w:rPr>
          <w:rFonts w:cs="B Nazanin" w:hint="cs"/>
          <w:sz w:val="28"/>
          <w:szCs w:val="28"/>
          <w:rtl/>
          <w:lang w:bidi="fa-IR"/>
        </w:rPr>
        <w:lastRenderedPageBreak/>
        <w:t>- سینگل</w:t>
      </w:r>
      <w:r w:rsidRPr="0028077D">
        <w:rPr>
          <w:rFonts w:cs="B Nazanin" w:hint="eastAsia"/>
          <w:sz w:val="28"/>
          <w:szCs w:val="28"/>
          <w:rtl/>
          <w:lang w:bidi="fa-IR"/>
        </w:rPr>
        <w:t>‌</w:t>
      </w:r>
      <w:r w:rsidRPr="0028077D">
        <w:rPr>
          <w:rFonts w:cs="B Nazanin" w:hint="cs"/>
          <w:sz w:val="28"/>
          <w:szCs w:val="28"/>
          <w:rtl/>
          <w:lang w:bidi="fa-IR"/>
        </w:rPr>
        <w:t>کوپتر</w:t>
      </w:r>
      <w:r w:rsidR="001B217E" w:rsidRPr="0028077D">
        <w:rPr>
          <w:rStyle w:val="FootnoteReference"/>
          <w:rFonts w:cs="B Nazanin"/>
          <w:sz w:val="28"/>
          <w:szCs w:val="28"/>
          <w:rtl/>
          <w:lang w:bidi="fa-IR"/>
        </w:rPr>
        <w:footnoteReference w:id="3"/>
      </w:r>
      <w:r w:rsidR="00713403" w:rsidRPr="0028077D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28077D">
        <w:rPr>
          <w:rFonts w:cs="B Nazanin" w:hint="cs"/>
          <w:sz w:val="28"/>
          <w:szCs w:val="28"/>
          <w:rtl/>
          <w:lang w:bidi="fa-IR"/>
        </w:rPr>
        <w:t>(تک موتوره)</w:t>
      </w:r>
    </w:p>
    <w:p w14:paraId="45D471CE" w14:textId="4FF1FD58" w:rsidR="009022DA" w:rsidRPr="0028077D" w:rsidRDefault="009022DA" w:rsidP="00CD6115">
      <w:pPr>
        <w:shd w:val="clear" w:color="auto" w:fill="FFFFFF"/>
        <w:bidi/>
        <w:spacing w:after="255" w:line="276" w:lineRule="auto"/>
        <w:jc w:val="lowKashida"/>
        <w:rPr>
          <w:rFonts w:ascii="Iran Sans - Regular" w:eastAsia="Times New Roman" w:hAnsi="Iran Sans - Regular" w:cs="B Nazanin"/>
          <w:sz w:val="28"/>
          <w:szCs w:val="28"/>
          <w:rtl/>
        </w:rPr>
      </w:pPr>
      <w:r w:rsidRPr="0028077D">
        <w:rPr>
          <w:rFonts w:ascii="Calibri" w:hAnsi="Calibri" w:cs="Calibri"/>
          <w:sz w:val="28"/>
          <w:szCs w:val="28"/>
          <w:rtl/>
          <w:lang w:bidi="fa-IR"/>
        </w:rPr>
        <w:t>₋</w:t>
      </w:r>
      <w:r w:rsidRPr="0028077D">
        <w:rPr>
          <w:rFonts w:cs="B Nazanin" w:hint="cs"/>
          <w:sz w:val="28"/>
          <w:szCs w:val="28"/>
          <w:rtl/>
          <w:lang w:bidi="fa-IR"/>
        </w:rPr>
        <w:t xml:space="preserve"> دوال‌کوپتر</w:t>
      </w:r>
      <w:r w:rsidR="001B217E" w:rsidRPr="0028077D">
        <w:rPr>
          <w:rStyle w:val="FootnoteReference"/>
          <w:rFonts w:cs="B Nazanin"/>
          <w:sz w:val="28"/>
          <w:szCs w:val="28"/>
          <w:rtl/>
          <w:lang w:bidi="fa-IR"/>
        </w:rPr>
        <w:footnoteReference w:id="4"/>
      </w:r>
      <w:r w:rsidR="00E947B8" w:rsidRPr="0028077D">
        <w:rPr>
          <w:rFonts w:cs="B Nazanin" w:hint="cs"/>
          <w:sz w:val="28"/>
          <w:szCs w:val="28"/>
          <w:vertAlign w:val="superscript"/>
          <w:rtl/>
          <w:lang w:bidi="fa-IR"/>
        </w:rPr>
        <w:t xml:space="preserve"> </w:t>
      </w:r>
      <w:r w:rsidRPr="0028077D">
        <w:rPr>
          <w:rFonts w:cs="B Nazanin" w:hint="cs"/>
          <w:sz w:val="28"/>
          <w:szCs w:val="28"/>
          <w:rtl/>
          <w:lang w:bidi="fa-IR"/>
        </w:rPr>
        <w:t>(دو موتوره)</w:t>
      </w:r>
    </w:p>
    <w:p w14:paraId="6236F40E" w14:textId="03A344C0" w:rsidR="009022DA" w:rsidRPr="0028077D" w:rsidRDefault="009022DA" w:rsidP="00CD6115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 w:rsidRPr="0028077D">
        <w:rPr>
          <w:rFonts w:ascii="Calibri" w:hAnsi="Calibri" w:cs="Calibri"/>
          <w:sz w:val="28"/>
          <w:szCs w:val="28"/>
          <w:rtl/>
          <w:lang w:bidi="fa-IR"/>
        </w:rPr>
        <w:t>₋</w:t>
      </w:r>
      <w:r w:rsidRPr="0028077D">
        <w:rPr>
          <w:rFonts w:cs="B Nazanin" w:hint="cs"/>
          <w:sz w:val="28"/>
          <w:szCs w:val="28"/>
          <w:rtl/>
          <w:lang w:bidi="fa-IR"/>
        </w:rPr>
        <w:t xml:space="preserve"> تری</w:t>
      </w:r>
      <w:r w:rsidR="00E947B8" w:rsidRPr="0028077D">
        <w:rPr>
          <w:rFonts w:cs="B Nazanin" w:hint="eastAsia"/>
          <w:sz w:val="28"/>
          <w:szCs w:val="28"/>
          <w:rtl/>
          <w:lang w:bidi="fa-IR"/>
        </w:rPr>
        <w:t>‌</w:t>
      </w:r>
      <w:r w:rsidRPr="0028077D">
        <w:rPr>
          <w:rFonts w:cs="B Nazanin" w:hint="cs"/>
          <w:sz w:val="28"/>
          <w:szCs w:val="28"/>
          <w:rtl/>
          <w:lang w:bidi="fa-IR"/>
        </w:rPr>
        <w:t>کوپتر</w:t>
      </w:r>
      <w:r w:rsidR="001B217E" w:rsidRPr="0028077D">
        <w:rPr>
          <w:rStyle w:val="FootnoteReference"/>
          <w:rFonts w:cs="B Nazanin"/>
          <w:sz w:val="28"/>
          <w:szCs w:val="28"/>
          <w:rtl/>
          <w:lang w:bidi="fa-IR"/>
        </w:rPr>
        <w:footnoteReference w:id="5"/>
      </w:r>
      <w:r w:rsidRPr="0028077D">
        <w:rPr>
          <w:rFonts w:cs="B Nazanin" w:hint="cs"/>
          <w:sz w:val="28"/>
          <w:szCs w:val="28"/>
          <w:rtl/>
          <w:lang w:bidi="fa-IR"/>
        </w:rPr>
        <w:t xml:space="preserve"> (سه موتوره)</w:t>
      </w:r>
    </w:p>
    <w:p w14:paraId="6AA98ED7" w14:textId="3D50DA61" w:rsidR="009022DA" w:rsidRPr="0028077D" w:rsidRDefault="009022DA" w:rsidP="00CD6115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 w:rsidRPr="0028077D">
        <w:rPr>
          <w:rFonts w:ascii="Calibri" w:hAnsi="Calibri" w:cs="Calibri"/>
          <w:sz w:val="28"/>
          <w:szCs w:val="28"/>
          <w:rtl/>
          <w:lang w:bidi="fa-IR"/>
        </w:rPr>
        <w:t>₋</w:t>
      </w:r>
      <w:r w:rsidRPr="0028077D">
        <w:rPr>
          <w:rFonts w:cs="B Nazanin" w:hint="cs"/>
          <w:sz w:val="28"/>
          <w:szCs w:val="28"/>
          <w:rtl/>
          <w:lang w:bidi="fa-IR"/>
        </w:rPr>
        <w:t xml:space="preserve"> کواد‌کوپتر</w:t>
      </w:r>
      <w:r w:rsidR="003A4F7A" w:rsidRPr="0028077D">
        <w:rPr>
          <w:rStyle w:val="FootnoteReference"/>
          <w:rFonts w:cs="B Nazanin"/>
          <w:sz w:val="28"/>
          <w:szCs w:val="28"/>
          <w:rtl/>
          <w:lang w:bidi="fa-IR"/>
        </w:rPr>
        <w:footnoteReference w:id="6"/>
      </w:r>
      <w:r w:rsidR="00E947B8" w:rsidRPr="0028077D">
        <w:rPr>
          <w:rFonts w:cs="B Nazanin" w:hint="cs"/>
          <w:sz w:val="28"/>
          <w:szCs w:val="28"/>
          <w:vertAlign w:val="superscript"/>
          <w:rtl/>
          <w:lang w:bidi="fa-IR"/>
        </w:rPr>
        <w:t xml:space="preserve"> </w:t>
      </w:r>
      <w:r w:rsidRPr="0028077D">
        <w:rPr>
          <w:rFonts w:cs="B Nazanin" w:hint="cs"/>
          <w:sz w:val="28"/>
          <w:szCs w:val="28"/>
          <w:rtl/>
          <w:lang w:bidi="fa-IR"/>
        </w:rPr>
        <w:t>(چهار موتوره)</w:t>
      </w:r>
    </w:p>
    <w:p w14:paraId="30D42DB7" w14:textId="03DF8E54" w:rsidR="009022DA" w:rsidRPr="0028077D" w:rsidRDefault="009022DA" w:rsidP="00CD6115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 w:rsidRPr="0028077D">
        <w:rPr>
          <w:rFonts w:ascii="Calibri" w:hAnsi="Calibri" w:cs="Calibri"/>
          <w:sz w:val="28"/>
          <w:szCs w:val="28"/>
          <w:rtl/>
          <w:lang w:bidi="fa-IR"/>
        </w:rPr>
        <w:t>₋</w:t>
      </w:r>
      <w:r w:rsidRPr="0028077D">
        <w:rPr>
          <w:rFonts w:cs="B Nazanin" w:hint="cs"/>
          <w:sz w:val="28"/>
          <w:szCs w:val="28"/>
          <w:rtl/>
          <w:lang w:bidi="fa-IR"/>
        </w:rPr>
        <w:t xml:space="preserve"> هگزاکوپتر</w:t>
      </w:r>
      <w:r w:rsidR="003A4F7A" w:rsidRPr="0028077D">
        <w:rPr>
          <w:rStyle w:val="FootnoteReference"/>
          <w:rFonts w:cs="B Nazanin"/>
          <w:sz w:val="28"/>
          <w:szCs w:val="28"/>
          <w:rtl/>
          <w:lang w:bidi="fa-IR"/>
        </w:rPr>
        <w:footnoteReference w:id="7"/>
      </w:r>
      <w:r w:rsidR="00E947B8" w:rsidRPr="0028077D">
        <w:rPr>
          <w:rFonts w:cs="B Nazanin" w:hint="cs"/>
          <w:sz w:val="28"/>
          <w:szCs w:val="28"/>
          <w:vertAlign w:val="superscript"/>
          <w:rtl/>
          <w:lang w:bidi="fa-IR"/>
        </w:rPr>
        <w:t xml:space="preserve"> </w:t>
      </w:r>
      <w:r w:rsidRPr="0028077D">
        <w:rPr>
          <w:rFonts w:cs="B Nazanin" w:hint="cs"/>
          <w:sz w:val="28"/>
          <w:szCs w:val="28"/>
          <w:rtl/>
          <w:lang w:bidi="fa-IR"/>
        </w:rPr>
        <w:t>(شش موتوره)</w:t>
      </w:r>
    </w:p>
    <w:p w14:paraId="7DAD6F79" w14:textId="690366AB" w:rsidR="009022DA" w:rsidRPr="0028077D" w:rsidRDefault="009022DA" w:rsidP="00CD6115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 w:rsidRPr="0028077D">
        <w:rPr>
          <w:rFonts w:ascii="Calibri" w:hAnsi="Calibri" w:cs="Calibri"/>
          <w:sz w:val="28"/>
          <w:szCs w:val="28"/>
          <w:rtl/>
          <w:lang w:bidi="fa-IR"/>
        </w:rPr>
        <w:t>₋</w:t>
      </w:r>
      <w:r w:rsidRPr="0028077D">
        <w:rPr>
          <w:rFonts w:cs="B Nazanin" w:hint="cs"/>
          <w:sz w:val="28"/>
          <w:szCs w:val="28"/>
          <w:rtl/>
          <w:lang w:bidi="fa-IR"/>
        </w:rPr>
        <w:t xml:space="preserve"> اکتاکوپتر</w:t>
      </w:r>
      <w:r w:rsidR="003A4F7A" w:rsidRPr="0028077D">
        <w:rPr>
          <w:rStyle w:val="FootnoteReference"/>
          <w:rFonts w:cs="B Nazanin"/>
          <w:sz w:val="28"/>
          <w:szCs w:val="28"/>
          <w:rtl/>
          <w:lang w:bidi="fa-IR"/>
        </w:rPr>
        <w:footnoteReference w:id="8"/>
      </w:r>
      <w:r w:rsidRPr="0028077D">
        <w:rPr>
          <w:rFonts w:cs="B Nazanin" w:hint="cs"/>
          <w:sz w:val="28"/>
          <w:szCs w:val="28"/>
          <w:rtl/>
          <w:lang w:bidi="fa-IR"/>
        </w:rPr>
        <w:t xml:space="preserve"> (هشت موتوره)</w:t>
      </w:r>
    </w:p>
    <w:p w14:paraId="49BD7966" w14:textId="4263B3B2" w:rsidR="00382D05" w:rsidRDefault="009022DA" w:rsidP="00CD6115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 w:rsidRPr="0028077D">
        <w:rPr>
          <w:rFonts w:ascii="Calibri" w:hAnsi="Calibri" w:cs="Calibri"/>
          <w:sz w:val="28"/>
          <w:szCs w:val="28"/>
          <w:rtl/>
          <w:lang w:bidi="fa-IR"/>
        </w:rPr>
        <w:t>₋</w:t>
      </w:r>
      <w:r w:rsidRPr="0028077D">
        <w:rPr>
          <w:rFonts w:cs="B Nazanin" w:hint="cs"/>
          <w:sz w:val="28"/>
          <w:szCs w:val="28"/>
          <w:rtl/>
          <w:lang w:bidi="fa-IR"/>
        </w:rPr>
        <w:t xml:space="preserve"> مولتی روتور</w:t>
      </w:r>
      <w:r w:rsidR="003A4F7A" w:rsidRPr="0028077D">
        <w:rPr>
          <w:rStyle w:val="FootnoteReference"/>
          <w:rFonts w:cs="B Nazanin"/>
          <w:sz w:val="28"/>
          <w:szCs w:val="28"/>
          <w:rtl/>
          <w:lang w:bidi="fa-IR"/>
        </w:rPr>
        <w:footnoteReference w:id="9"/>
      </w:r>
      <w:r w:rsidRPr="0028077D">
        <w:rPr>
          <w:rFonts w:cs="B Nazanin" w:hint="cs"/>
          <w:sz w:val="28"/>
          <w:szCs w:val="28"/>
          <w:rtl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>(بیش</w:t>
      </w:r>
      <w:r>
        <w:rPr>
          <w:rFonts w:cs="B Nazanin" w:hint="eastAsia"/>
          <w:sz w:val="28"/>
          <w:szCs w:val="28"/>
          <w:rtl/>
          <w:lang w:bidi="fa-IR"/>
        </w:rPr>
        <w:t>‌</w:t>
      </w:r>
      <w:r>
        <w:rPr>
          <w:rFonts w:cs="B Nazanin" w:hint="cs"/>
          <w:sz w:val="28"/>
          <w:szCs w:val="28"/>
          <w:rtl/>
          <w:lang w:bidi="fa-IR"/>
        </w:rPr>
        <w:t>از هشت موتور)</w:t>
      </w:r>
    </w:p>
    <w:p w14:paraId="1981276E" w14:textId="509A36AF" w:rsidR="00382D05" w:rsidRDefault="00387A82" w:rsidP="00387A82">
      <w:pPr>
        <w:bidi/>
        <w:spacing w:before="360" w:after="240" w:line="276" w:lineRule="auto"/>
        <w:jc w:val="lowKashida"/>
        <w:rPr>
          <w:rFonts w:cs="B Nazanin"/>
          <w:b/>
          <w:bCs/>
          <w:sz w:val="36"/>
          <w:szCs w:val="36"/>
          <w:rtl/>
          <w:lang w:bidi="fa-IR"/>
        </w:rPr>
      </w:pPr>
      <w:r>
        <w:rPr>
          <w:rFonts w:cs="B Nazanin" w:hint="cs"/>
          <w:b/>
          <w:bCs/>
          <w:sz w:val="36"/>
          <w:szCs w:val="36"/>
          <w:rtl/>
          <w:lang w:bidi="fa-IR"/>
        </w:rPr>
        <w:t>2-1</w:t>
      </w:r>
      <w:r w:rsidR="00382D05" w:rsidRPr="00382D05">
        <w:rPr>
          <w:rFonts w:cs="B Nazanin" w:hint="cs"/>
          <w:b/>
          <w:bCs/>
          <w:sz w:val="36"/>
          <w:szCs w:val="36"/>
          <w:rtl/>
          <w:lang w:bidi="fa-IR"/>
        </w:rPr>
        <w:t>- چهارپره</w:t>
      </w:r>
    </w:p>
    <w:p w14:paraId="73C25A9C" w14:textId="07EA7DDD" w:rsidR="00382D05" w:rsidRDefault="00382D05" w:rsidP="00F91C52">
      <w:pPr>
        <w:bidi/>
        <w:spacing w:before="240" w:line="276" w:lineRule="auto"/>
        <w:ind w:firstLine="720"/>
        <w:jc w:val="lowKashida"/>
        <w:rPr>
          <w:rFonts w:cs="B Nazanin"/>
          <w:sz w:val="28"/>
          <w:szCs w:val="28"/>
          <w:rtl/>
          <w:lang w:bidi="fa-IR"/>
        </w:rPr>
      </w:pPr>
      <w:r w:rsidRPr="00382D05">
        <w:rPr>
          <w:rFonts w:cs="B Nazanin" w:hint="cs"/>
          <w:sz w:val="28"/>
          <w:szCs w:val="28"/>
          <w:rtl/>
          <w:lang w:bidi="fa-IR"/>
        </w:rPr>
        <w:t>در این پروژه</w:t>
      </w:r>
      <w:ins w:id="62" w:author="MF" w:date="2022-02-26T11:42:00Z">
        <w:r w:rsidR="00F91C52">
          <w:rPr>
            <w:rFonts w:cs="B Nazanin" w:hint="cs"/>
            <w:sz w:val="28"/>
            <w:szCs w:val="28"/>
            <w:rtl/>
            <w:lang w:bidi="fa-IR"/>
          </w:rPr>
          <w:t>،</w:t>
        </w:r>
      </w:ins>
      <w:r>
        <w:rPr>
          <w:rFonts w:cs="B Nazanin" w:hint="cs"/>
          <w:sz w:val="28"/>
          <w:szCs w:val="28"/>
          <w:rtl/>
          <w:lang w:bidi="fa-IR"/>
        </w:rPr>
        <w:t xml:space="preserve"> پرنده بدون سرنشین با چهار موتور معرفی</w:t>
      </w:r>
      <w:r w:rsidR="00AA40E0">
        <w:rPr>
          <w:rFonts w:cs="B Nazanin" w:hint="eastAsia"/>
          <w:sz w:val="28"/>
          <w:szCs w:val="28"/>
          <w:rtl/>
          <w:lang w:bidi="fa-IR"/>
        </w:rPr>
        <w:t>‌</w:t>
      </w:r>
      <w:r>
        <w:rPr>
          <w:rFonts w:cs="B Nazanin" w:hint="cs"/>
          <w:sz w:val="28"/>
          <w:szCs w:val="28"/>
          <w:rtl/>
          <w:lang w:bidi="fa-IR"/>
        </w:rPr>
        <w:t>شده</w:t>
      </w:r>
      <w:ins w:id="63" w:author="MF" w:date="2022-02-26T11:42:00Z">
        <w:r w:rsidR="00F91C52">
          <w:rPr>
            <w:rFonts w:cs="B Nazanin" w:hint="cs"/>
            <w:sz w:val="28"/>
            <w:szCs w:val="28"/>
            <w:rtl/>
            <w:lang w:bidi="fa-IR"/>
          </w:rPr>
          <w:t xml:space="preserve"> </w:t>
        </w:r>
      </w:ins>
      <w:r w:rsidR="00AA40E0">
        <w:rPr>
          <w:rFonts w:cs="B Nazanin" w:hint="eastAsia"/>
          <w:sz w:val="28"/>
          <w:szCs w:val="28"/>
          <w:rtl/>
          <w:lang w:bidi="fa-IR"/>
        </w:rPr>
        <w:t>‌</w:t>
      </w:r>
      <w:r>
        <w:rPr>
          <w:rFonts w:cs="B Nazanin" w:hint="cs"/>
          <w:sz w:val="28"/>
          <w:szCs w:val="28"/>
          <w:rtl/>
          <w:lang w:bidi="fa-IR"/>
        </w:rPr>
        <w:t xml:space="preserve">است </w:t>
      </w:r>
      <w:r w:rsidR="0091299C">
        <w:rPr>
          <w:rFonts w:cs="B Nazanin" w:hint="cs"/>
          <w:sz w:val="28"/>
          <w:szCs w:val="28"/>
          <w:rtl/>
          <w:lang w:bidi="fa-IR"/>
        </w:rPr>
        <w:t>که یک بالگرد با 4 ملخ (دو جفت ملخ که در خلاف هم می‌چرخند) می‌باشد</w:t>
      </w:r>
      <w:ins w:id="64" w:author="MF" w:date="2022-02-26T11:43:00Z">
        <w:r w:rsidR="00F91C52">
          <w:rPr>
            <w:rFonts w:cs="B Nazanin" w:hint="cs"/>
            <w:sz w:val="28"/>
            <w:szCs w:val="28"/>
            <w:rtl/>
            <w:lang w:bidi="fa-IR"/>
          </w:rPr>
          <w:t xml:space="preserve"> (شکل 1-1)</w:t>
        </w:r>
      </w:ins>
      <w:r w:rsidR="0091299C">
        <w:rPr>
          <w:rFonts w:cs="B Nazanin" w:hint="cs"/>
          <w:sz w:val="28"/>
          <w:szCs w:val="28"/>
          <w:rtl/>
          <w:lang w:bidi="fa-IR"/>
        </w:rPr>
        <w:t xml:space="preserve">. </w:t>
      </w:r>
      <w:del w:id="65" w:author="MF" w:date="2022-02-26T11:43:00Z">
        <w:r w:rsidR="0091299C" w:rsidDel="00F91C52">
          <w:rPr>
            <w:rFonts w:cs="B Nazanin" w:hint="cs"/>
            <w:sz w:val="28"/>
            <w:szCs w:val="28"/>
            <w:rtl/>
            <w:lang w:bidi="fa-IR"/>
          </w:rPr>
          <w:delText>همانطور که در شکل 1-1 مشاهده می‌کنید،</w:delText>
        </w:r>
      </w:del>
      <w:ins w:id="66" w:author="MF" w:date="2022-02-26T11:43:00Z">
        <w:r w:rsidR="00F91C52">
          <w:rPr>
            <w:rFonts w:cs="B Nazanin" w:hint="cs"/>
            <w:sz w:val="28"/>
            <w:szCs w:val="28"/>
            <w:rtl/>
            <w:lang w:bidi="fa-IR"/>
          </w:rPr>
          <w:t>در این ربات هوایی،</w:t>
        </w:r>
      </w:ins>
      <w:r w:rsidR="0091299C">
        <w:rPr>
          <w:rFonts w:cs="B Nazanin" w:hint="cs"/>
          <w:sz w:val="28"/>
          <w:szCs w:val="28"/>
          <w:rtl/>
          <w:lang w:bidi="fa-IR"/>
        </w:rPr>
        <w:t xml:space="preserve"> چهار موتور برروی 4 بازو و به فاصله یکسانی از هم قرارگرفته</w:t>
      </w:r>
      <w:r w:rsidR="0091299C">
        <w:rPr>
          <w:rFonts w:cs="B Nazanin" w:hint="eastAsia"/>
          <w:sz w:val="28"/>
          <w:szCs w:val="28"/>
          <w:rtl/>
          <w:lang w:bidi="fa-IR"/>
        </w:rPr>
        <w:t>‌</w:t>
      </w:r>
      <w:r w:rsidR="0091299C">
        <w:rPr>
          <w:rFonts w:cs="B Nazanin" w:hint="cs"/>
          <w:sz w:val="28"/>
          <w:szCs w:val="28"/>
          <w:rtl/>
          <w:lang w:bidi="fa-IR"/>
        </w:rPr>
        <w:t>اند.</w:t>
      </w:r>
    </w:p>
    <w:p w14:paraId="3CEEA5A8" w14:textId="2D066A85" w:rsidR="00E947B8" w:rsidRDefault="002840CC" w:rsidP="00387A82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2482BA5" wp14:editId="339D1CD2">
            <wp:simplePos x="0" y="0"/>
            <wp:positionH relativeFrom="margin">
              <wp:posOffset>1771477</wp:posOffset>
            </wp:positionH>
            <wp:positionV relativeFrom="paragraph">
              <wp:posOffset>7851</wp:posOffset>
            </wp:positionV>
            <wp:extent cx="2457450" cy="1457325"/>
            <wp:effectExtent l="0" t="0" r="0" b="952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B77E5A" w14:textId="1CD4DBF1" w:rsidR="00E947B8" w:rsidRDefault="00E947B8" w:rsidP="00387A82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3A2C9E54" w14:textId="5584C150" w:rsidR="00E947B8" w:rsidRDefault="00E947B8" w:rsidP="00387A82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101CECE9" w14:textId="7AAECE45" w:rsidR="0091299C" w:rsidRDefault="0091299C" w:rsidP="00387A82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6A312C1B" w14:textId="77777777" w:rsidR="002840CC" w:rsidRPr="00F23ACC" w:rsidRDefault="002840CC" w:rsidP="002840CC">
      <w:pPr>
        <w:bidi/>
        <w:spacing w:line="276" w:lineRule="auto"/>
        <w:jc w:val="center"/>
        <w:rPr>
          <w:rFonts w:cs="B Nazanin"/>
          <w:sz w:val="24"/>
          <w:szCs w:val="24"/>
          <w:rtl/>
          <w:lang w:bidi="fa-IR"/>
        </w:rPr>
      </w:pPr>
      <w:bookmarkStart w:id="67" w:name="_Hlk96694457"/>
      <w:r w:rsidRPr="00F23ACC">
        <w:rPr>
          <w:rFonts w:cs="B Nazanin" w:hint="cs"/>
          <w:sz w:val="24"/>
          <w:szCs w:val="24"/>
          <w:rtl/>
          <w:lang w:bidi="fa-IR"/>
        </w:rPr>
        <w:t>شکل1-1: شمای کلی یک چهارپره</w:t>
      </w:r>
    </w:p>
    <w:bookmarkEnd w:id="67"/>
    <w:p w14:paraId="070842E5" w14:textId="57C8DBA1" w:rsidR="00A00DA7" w:rsidRDefault="00A37535" w:rsidP="00682BA3">
      <w:pPr>
        <w:bidi/>
        <w:spacing w:line="276" w:lineRule="auto"/>
        <w:jc w:val="lowKashida"/>
        <w:rPr>
          <w:rFonts w:ascii="sans" w:hAnsi="sans" w:cs="B Nazanin"/>
          <w:sz w:val="28"/>
          <w:szCs w:val="28"/>
          <w:rtl/>
        </w:rPr>
      </w:pPr>
      <w:r>
        <w:rPr>
          <w:rFonts w:ascii="sans" w:hAnsi="sans" w:cs="B Nazanin" w:hint="cs"/>
          <w:sz w:val="28"/>
          <w:szCs w:val="28"/>
          <w:rtl/>
        </w:rPr>
        <w:lastRenderedPageBreak/>
        <w:t>چهارپره</w:t>
      </w:r>
      <w:r>
        <w:rPr>
          <w:rFonts w:ascii="sans" w:hAnsi="sans" w:cs="B Nazanin" w:hint="eastAsia"/>
          <w:sz w:val="28"/>
          <w:szCs w:val="28"/>
          <w:rtl/>
        </w:rPr>
        <w:t>‌</w:t>
      </w:r>
      <w:r>
        <w:rPr>
          <w:rFonts w:ascii="sans" w:hAnsi="sans" w:cs="B Nazanin" w:hint="cs"/>
          <w:sz w:val="28"/>
          <w:szCs w:val="28"/>
          <w:rtl/>
        </w:rPr>
        <w:t>ها</w:t>
      </w:r>
      <w:r w:rsidR="00F95CBB" w:rsidRPr="00F95CBB">
        <w:rPr>
          <w:rFonts w:ascii="sans" w:hAnsi="sans" w:cs="B Nazanin"/>
          <w:sz w:val="28"/>
          <w:szCs w:val="28"/>
          <w:rtl/>
        </w:rPr>
        <w:t xml:space="preserve"> متداول</w:t>
      </w:r>
      <w:r w:rsidR="00E947B8">
        <w:rPr>
          <w:rFonts w:ascii="sans" w:hAnsi="sans" w:cs="B Nazanin" w:hint="eastAsia"/>
          <w:sz w:val="28"/>
          <w:szCs w:val="28"/>
          <w:rtl/>
        </w:rPr>
        <w:t>‌</w:t>
      </w:r>
      <w:r w:rsidR="00F95CBB" w:rsidRPr="00F95CBB">
        <w:rPr>
          <w:rFonts w:ascii="sans" w:hAnsi="sans" w:cs="B Nazanin"/>
          <w:sz w:val="28"/>
          <w:szCs w:val="28"/>
          <w:rtl/>
        </w:rPr>
        <w:t>ترین نوع از مولتی</w:t>
      </w:r>
      <w:r w:rsidR="00E947B8">
        <w:rPr>
          <w:rFonts w:ascii="sans" w:hAnsi="sans" w:cs="B Nazanin" w:hint="eastAsia"/>
          <w:sz w:val="28"/>
          <w:szCs w:val="28"/>
          <w:rtl/>
        </w:rPr>
        <w:t>‌</w:t>
      </w:r>
      <w:r w:rsidR="00F95CBB" w:rsidRPr="00F95CBB">
        <w:rPr>
          <w:rFonts w:ascii="sans" w:hAnsi="sans" w:cs="B Nazanin"/>
          <w:sz w:val="28"/>
          <w:szCs w:val="28"/>
          <w:rtl/>
        </w:rPr>
        <w:t>روتور</w:t>
      </w:r>
      <w:r w:rsidR="00F95CBB">
        <w:rPr>
          <w:rFonts w:ascii="sans" w:hAnsi="sans" w:cs="B Nazanin" w:hint="cs"/>
          <w:sz w:val="28"/>
          <w:szCs w:val="28"/>
          <w:rtl/>
        </w:rPr>
        <w:t>ها هستند</w:t>
      </w:r>
      <w:r w:rsidR="00F95CBB" w:rsidRPr="00F95CBB">
        <w:rPr>
          <w:rFonts w:ascii="sans" w:hAnsi="sans" w:cs="B Nazanin"/>
          <w:sz w:val="28"/>
          <w:szCs w:val="28"/>
          <w:rtl/>
        </w:rPr>
        <w:t xml:space="preserve"> </w:t>
      </w:r>
      <w:r w:rsidR="00F95CBB">
        <w:rPr>
          <w:rFonts w:ascii="sans" w:hAnsi="sans" w:cs="B Nazanin" w:hint="cs"/>
          <w:sz w:val="28"/>
          <w:szCs w:val="28"/>
          <w:rtl/>
          <w:lang w:bidi="fa-IR"/>
        </w:rPr>
        <w:t>و به دلیل</w:t>
      </w:r>
      <w:r w:rsidR="00F95CBB" w:rsidRPr="00F95CBB">
        <w:rPr>
          <w:rFonts w:ascii="sans" w:hAnsi="sans" w:cs="B Nazanin"/>
          <w:sz w:val="28"/>
          <w:szCs w:val="28"/>
          <w:rtl/>
        </w:rPr>
        <w:t xml:space="preserve"> پایداری بسیار عالی در هنگام پرواز و از طرفی اصط</w:t>
      </w:r>
      <w:r w:rsidR="00F95CBB">
        <w:rPr>
          <w:rFonts w:ascii="sans" w:hAnsi="sans" w:cs="B Nazanin" w:hint="cs"/>
          <w:sz w:val="28"/>
          <w:szCs w:val="28"/>
          <w:rtl/>
        </w:rPr>
        <w:t>ک</w:t>
      </w:r>
      <w:r w:rsidR="00F95CBB" w:rsidRPr="00F95CBB">
        <w:rPr>
          <w:rFonts w:ascii="sans" w:hAnsi="sans" w:cs="B Nazanin"/>
          <w:sz w:val="28"/>
          <w:szCs w:val="28"/>
          <w:rtl/>
        </w:rPr>
        <w:t>اک کم و</w:t>
      </w:r>
      <w:ins w:id="68" w:author="MF" w:date="2022-02-26T11:44:00Z">
        <w:r w:rsidR="00682BA3">
          <w:rPr>
            <w:rFonts w:ascii="sans" w:hAnsi="sans" w:cs="B Nazanin" w:hint="cs"/>
            <w:sz w:val="28"/>
            <w:szCs w:val="28"/>
            <w:rtl/>
          </w:rPr>
          <w:t xml:space="preserve"> </w:t>
        </w:r>
      </w:ins>
      <w:del w:id="69" w:author="MF" w:date="2022-02-26T11:44:00Z">
        <w:r w:rsidR="00F95CBB" w:rsidRPr="00F95CBB" w:rsidDel="00682BA3">
          <w:rPr>
            <w:rFonts w:ascii="sans" w:hAnsi="sans" w:cs="B Nazanin"/>
            <w:sz w:val="28"/>
            <w:szCs w:val="28"/>
            <w:rtl/>
          </w:rPr>
          <w:delText xml:space="preserve">کم </w:delText>
        </w:r>
      </w:del>
      <w:ins w:id="70" w:author="MF" w:date="2022-02-26T11:44:00Z">
        <w:r w:rsidR="00682BA3" w:rsidRPr="00F95CBB">
          <w:rPr>
            <w:rFonts w:ascii="sans" w:hAnsi="sans" w:cs="B Nazanin"/>
            <w:sz w:val="28"/>
            <w:szCs w:val="28"/>
            <w:rtl/>
          </w:rPr>
          <w:t>کم</w:t>
        </w:r>
        <w:r w:rsidR="00682BA3">
          <w:rPr>
            <w:rFonts w:ascii="sans" w:hAnsi="sans" w:cs="B Nazanin" w:hint="cs"/>
            <w:sz w:val="28"/>
            <w:szCs w:val="28"/>
            <w:rtl/>
          </w:rPr>
          <w:t>‌</w:t>
        </w:r>
      </w:ins>
      <w:r w:rsidR="00F95CBB" w:rsidRPr="00F95CBB">
        <w:rPr>
          <w:rFonts w:ascii="sans" w:hAnsi="sans" w:cs="B Nazanin"/>
          <w:sz w:val="28"/>
          <w:szCs w:val="28"/>
          <w:rtl/>
        </w:rPr>
        <w:t>مصرف بودن آن</w:t>
      </w:r>
      <w:ins w:id="71" w:author="MF" w:date="2022-02-26T11:44:00Z">
        <w:r w:rsidR="00682BA3">
          <w:rPr>
            <w:rFonts w:ascii="sans" w:hAnsi="sans" w:cs="B Nazanin" w:hint="cs"/>
            <w:sz w:val="28"/>
            <w:szCs w:val="28"/>
            <w:rtl/>
          </w:rPr>
          <w:t>‌</w:t>
        </w:r>
      </w:ins>
      <w:r w:rsidR="00F95CBB" w:rsidRPr="00F95CBB">
        <w:rPr>
          <w:rFonts w:ascii="sans" w:hAnsi="sans" w:cs="B Nazanin"/>
          <w:sz w:val="28"/>
          <w:szCs w:val="28"/>
          <w:rtl/>
        </w:rPr>
        <w:t xml:space="preserve">ها </w:t>
      </w:r>
      <w:r w:rsidR="00F95CBB">
        <w:rPr>
          <w:rFonts w:ascii="sans" w:hAnsi="sans" w:cs="B Nazanin" w:hint="cs"/>
          <w:sz w:val="28"/>
          <w:szCs w:val="28"/>
          <w:rtl/>
        </w:rPr>
        <w:t>و آسان</w:t>
      </w:r>
      <w:r w:rsidR="00F95CBB">
        <w:rPr>
          <w:rFonts w:ascii="sans" w:hAnsi="sans" w:cs="B Nazanin" w:hint="eastAsia"/>
          <w:sz w:val="28"/>
          <w:szCs w:val="28"/>
          <w:rtl/>
        </w:rPr>
        <w:t>‌</w:t>
      </w:r>
      <w:r w:rsidR="00F95CBB">
        <w:rPr>
          <w:rFonts w:ascii="sans" w:hAnsi="sans" w:cs="B Nazanin" w:hint="cs"/>
          <w:sz w:val="28"/>
          <w:szCs w:val="28"/>
          <w:rtl/>
        </w:rPr>
        <w:t>تر بودن ساخت و کنترل آن</w:t>
      </w:r>
      <w:r w:rsidR="00F95CBB">
        <w:rPr>
          <w:rFonts w:ascii="sans" w:hAnsi="sans" w:cs="B Nazanin" w:hint="eastAsia"/>
          <w:sz w:val="28"/>
          <w:szCs w:val="28"/>
          <w:rtl/>
        </w:rPr>
        <w:t>‌</w:t>
      </w:r>
      <w:r w:rsidR="00F95CBB">
        <w:rPr>
          <w:rFonts w:ascii="sans" w:hAnsi="sans" w:cs="B Nazanin" w:hint="cs"/>
          <w:sz w:val="28"/>
          <w:szCs w:val="28"/>
          <w:rtl/>
        </w:rPr>
        <w:t xml:space="preserve">ها </w:t>
      </w:r>
      <w:del w:id="72" w:author="MF" w:date="2022-02-26T11:44:00Z">
        <w:r w:rsidR="00F95CBB" w:rsidDel="00682BA3">
          <w:rPr>
            <w:rFonts w:ascii="sans" w:hAnsi="sans" w:cs="B Nazanin" w:hint="cs"/>
            <w:sz w:val="28"/>
            <w:szCs w:val="28"/>
            <w:rtl/>
          </w:rPr>
          <w:delText xml:space="preserve">به </w:delText>
        </w:r>
      </w:del>
      <w:r w:rsidR="00F95CBB">
        <w:rPr>
          <w:rFonts w:ascii="sans" w:hAnsi="sans" w:cs="B Nazanin" w:hint="cs"/>
          <w:sz w:val="28"/>
          <w:szCs w:val="28"/>
          <w:rtl/>
        </w:rPr>
        <w:t>نسبت دیگر مولتی روتورها</w:t>
      </w:r>
      <w:r w:rsidR="00F95CBB" w:rsidRPr="00F95CBB">
        <w:rPr>
          <w:rFonts w:ascii="sans" w:hAnsi="sans" w:cs="B Nazanin"/>
          <w:sz w:val="28"/>
          <w:szCs w:val="28"/>
          <w:rtl/>
        </w:rPr>
        <w:t xml:space="preserve"> از محبوبیت خاصی برخوردار</w:t>
      </w:r>
      <w:r w:rsidR="000D44FF">
        <w:rPr>
          <w:rFonts w:ascii="sans" w:hAnsi="sans" w:cs="B Nazanin" w:hint="cs"/>
          <w:sz w:val="28"/>
          <w:szCs w:val="28"/>
          <w:rtl/>
        </w:rPr>
        <w:t>هستند</w:t>
      </w:r>
      <w:r w:rsidR="00F95CBB" w:rsidRPr="00F95CBB">
        <w:rPr>
          <w:rFonts w:ascii="sans" w:hAnsi="sans" w:cs="B Nazanin"/>
          <w:sz w:val="28"/>
          <w:szCs w:val="28"/>
          <w:rtl/>
        </w:rPr>
        <w:t>.</w:t>
      </w:r>
    </w:p>
    <w:p w14:paraId="20A37F11" w14:textId="199BCBFD" w:rsidR="005801DE" w:rsidRPr="007B3510" w:rsidRDefault="00A37535" w:rsidP="00032A9D">
      <w:pPr>
        <w:bidi/>
        <w:spacing w:line="276" w:lineRule="auto"/>
        <w:ind w:firstLine="720"/>
        <w:jc w:val="lowKashida"/>
        <w:rPr>
          <w:rFonts w:ascii="Iran Sans - Regular" w:hAnsi="Iran Sans - Regular" w:cs="B Nazanin"/>
          <w:color w:val="C00000"/>
          <w:sz w:val="28"/>
          <w:szCs w:val="28"/>
          <w:shd w:val="clear" w:color="auto" w:fill="FFFFFF"/>
          <w:rtl/>
        </w:rPr>
      </w:pPr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چهارپره</w:t>
      </w:r>
      <w:r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 xml:space="preserve">ها </w:t>
      </w:r>
      <w:r w:rsidR="000D44FF" w:rsidRPr="000D44FF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>به دو ساختار</w:t>
      </w:r>
      <w:ins w:id="73" w:author="MF" w:date="2022-02-26T11:45:00Z">
        <w:r w:rsidR="00682BA3">
          <w:rPr>
            <w:rFonts w:ascii="Iran Sans - Regular" w:hAnsi="Iran Sans - Regular" w:cs="B Nazanin" w:hint="cs"/>
            <w:color w:val="212121"/>
            <w:sz w:val="28"/>
            <w:szCs w:val="28"/>
            <w:shd w:val="clear" w:color="auto" w:fill="FFFFFF"/>
            <w:rtl/>
          </w:rPr>
          <w:t xml:space="preserve"> متداول</w:t>
        </w:r>
      </w:ins>
      <w:r w:rsidR="000D44FF" w:rsidRPr="000D44FF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 xml:space="preserve"> </w:t>
      </w:r>
      <w:r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</w:rPr>
        <w:t>H</w:t>
      </w:r>
      <w:r w:rsidR="000D44FF" w:rsidRPr="000D44FF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 xml:space="preserve"> </w:t>
      </w:r>
      <w:r w:rsidR="000D44FF" w:rsidRPr="000D44FF">
        <w:rPr>
          <w:rFonts w:ascii="Cambria" w:hAnsi="Cambria" w:cs="Cambria" w:hint="cs"/>
          <w:color w:val="212121"/>
          <w:sz w:val="28"/>
          <w:szCs w:val="28"/>
          <w:shd w:val="clear" w:color="auto" w:fill="FFFFFF"/>
          <w:rtl/>
        </w:rPr>
        <w:t> </w:t>
      </w:r>
      <w:r w:rsidR="000D44FF" w:rsidRPr="000D44FF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و</w:t>
      </w:r>
      <w:r w:rsidR="000D44FF" w:rsidRPr="000D44FF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 xml:space="preserve"> </w:t>
      </w:r>
      <w:del w:id="74" w:author="MF" w:date="2022-02-26T11:44:00Z">
        <w:r w:rsidR="000D44FF" w:rsidRPr="000D44FF" w:rsidDel="00682BA3">
          <w:rPr>
            <w:rFonts w:ascii="Iran Sans - Regular" w:hAnsi="Iran Sans - Regular" w:cs="B Nazanin" w:hint="cs"/>
            <w:color w:val="212121"/>
            <w:sz w:val="28"/>
            <w:szCs w:val="28"/>
            <w:shd w:val="clear" w:color="auto" w:fill="FFFFFF"/>
            <w:rtl/>
          </w:rPr>
          <w:delText>ساختار</w:delText>
        </w:r>
        <w:r w:rsidR="000D44FF" w:rsidRPr="000D44FF" w:rsidDel="00682BA3">
          <w:rPr>
            <w:rFonts w:ascii="Iran Sans - Regular" w:hAnsi="Iran Sans - Regular" w:cs="B Nazanin"/>
            <w:color w:val="212121"/>
            <w:sz w:val="28"/>
            <w:szCs w:val="28"/>
            <w:shd w:val="clear" w:color="auto" w:fill="FFFFFF"/>
          </w:rPr>
          <w:delText xml:space="preserve"> </w:delText>
        </w:r>
      </w:del>
      <w:r w:rsidR="000D44FF" w:rsidRPr="000D44FF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</w:rPr>
        <w:t xml:space="preserve"> X </w:t>
      </w:r>
      <w:del w:id="75" w:author="MF" w:date="2022-02-26T11:44:00Z">
        <w:r w:rsidR="000D44FF" w:rsidRPr="000D44FF" w:rsidDel="00682BA3">
          <w:rPr>
            <w:rFonts w:ascii="Iran Sans - Regular" w:hAnsi="Iran Sans - Regular" w:cs="B Nazanin"/>
            <w:color w:val="212121"/>
            <w:sz w:val="28"/>
            <w:szCs w:val="28"/>
            <w:shd w:val="clear" w:color="auto" w:fill="FFFFFF"/>
            <w:rtl/>
          </w:rPr>
          <w:delText>اسمبل می</w:delText>
        </w:r>
        <w:r w:rsidR="000D44FF" w:rsidDel="00682BA3">
          <w:rPr>
            <w:rFonts w:ascii="Iran Sans - Regular" w:hAnsi="Iran Sans - Regular" w:cs="B Nazanin" w:hint="eastAsia"/>
            <w:color w:val="212121"/>
            <w:sz w:val="28"/>
            <w:szCs w:val="28"/>
            <w:shd w:val="clear" w:color="auto" w:fill="FFFFFF"/>
          </w:rPr>
          <w:delText>‌</w:delText>
        </w:r>
        <w:r w:rsidR="000D44FF" w:rsidRPr="000D44FF" w:rsidDel="00682BA3">
          <w:rPr>
            <w:rFonts w:ascii="Iran Sans - Regular" w:hAnsi="Iran Sans - Regular" w:cs="B Nazanin"/>
            <w:color w:val="212121"/>
            <w:sz w:val="28"/>
            <w:szCs w:val="28"/>
            <w:shd w:val="clear" w:color="auto" w:fill="FFFFFF"/>
            <w:rtl/>
          </w:rPr>
          <w:delText xml:space="preserve">گردند </w:delText>
        </w:r>
      </w:del>
      <w:ins w:id="76" w:author="MF" w:date="2022-02-26T11:44:00Z">
        <w:r w:rsidR="00682BA3">
          <w:rPr>
            <w:rFonts w:ascii="Iran Sans - Regular" w:hAnsi="Iran Sans - Regular" w:cs="B Nazanin" w:hint="cs"/>
            <w:color w:val="212121"/>
            <w:sz w:val="28"/>
            <w:szCs w:val="28"/>
            <w:shd w:val="clear" w:color="auto" w:fill="FFFFFF"/>
            <w:rtl/>
          </w:rPr>
          <w:t xml:space="preserve">ساخته </w:t>
        </w:r>
      </w:ins>
      <w:del w:id="77" w:author="MF" w:date="2022-02-26T11:44:00Z">
        <w:r w:rsidR="000D44FF" w:rsidRPr="000D44FF" w:rsidDel="00682BA3">
          <w:rPr>
            <w:rFonts w:ascii="Iran Sans - Regular" w:hAnsi="Iran Sans - Regular" w:cs="B Nazanin"/>
            <w:color w:val="212121"/>
            <w:sz w:val="28"/>
            <w:szCs w:val="28"/>
            <w:shd w:val="clear" w:color="auto" w:fill="FFFFFF"/>
            <w:rtl/>
          </w:rPr>
          <w:delText xml:space="preserve">و </w:delText>
        </w:r>
      </w:del>
      <w:ins w:id="78" w:author="MF" w:date="2022-02-26T11:44:00Z">
        <w:r w:rsidR="00682BA3">
          <w:rPr>
            <w:rFonts w:ascii="Iran Sans - Regular" w:hAnsi="Iran Sans - Regular" w:cs="B Nazanin" w:hint="cs"/>
            <w:color w:val="212121"/>
            <w:sz w:val="28"/>
            <w:szCs w:val="28"/>
            <w:shd w:val="clear" w:color="auto" w:fill="FFFFFF"/>
            <w:rtl/>
          </w:rPr>
          <w:t>می‌شوند</w:t>
        </w:r>
      </w:ins>
      <w:del w:id="79" w:author="MF" w:date="2022-02-26T11:45:00Z">
        <w:r w:rsidR="000D44FF" w:rsidRPr="000D44FF" w:rsidDel="00682BA3">
          <w:rPr>
            <w:rFonts w:ascii="Iran Sans - Regular" w:hAnsi="Iran Sans - Regular" w:cs="B Nazanin"/>
            <w:color w:val="212121"/>
            <w:sz w:val="28"/>
            <w:szCs w:val="28"/>
            <w:shd w:val="clear" w:color="auto" w:fill="FFFFFF"/>
            <w:rtl/>
          </w:rPr>
          <w:delText>هر دو حالت اسمبل متداول هست</w:delText>
        </w:r>
        <w:r w:rsidR="00E947B8" w:rsidDel="00682BA3">
          <w:rPr>
            <w:rFonts w:ascii="Iran Sans - Regular" w:hAnsi="Iran Sans - Regular" w:cs="B Nazanin" w:hint="cs"/>
            <w:color w:val="212121"/>
            <w:sz w:val="28"/>
            <w:szCs w:val="28"/>
            <w:shd w:val="clear" w:color="auto" w:fill="FFFFFF"/>
            <w:rtl/>
          </w:rPr>
          <w:delText>ن</w:delText>
        </w:r>
        <w:r w:rsidDel="00682BA3">
          <w:rPr>
            <w:rFonts w:ascii="Iran Sans - Regular" w:hAnsi="Iran Sans - Regular" w:cs="B Nazanin" w:hint="cs"/>
            <w:color w:val="212121"/>
            <w:sz w:val="28"/>
            <w:szCs w:val="28"/>
            <w:shd w:val="clear" w:color="auto" w:fill="FFFFFF"/>
            <w:rtl/>
            <w:lang w:bidi="fa-IR"/>
          </w:rPr>
          <w:delText>د</w:delText>
        </w:r>
      </w:del>
      <w:r w:rsidR="00E947B8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. د</w:t>
      </w:r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ر چهارپره</w:t>
      </w:r>
      <w:r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  <w:lang w:bidi="fa-IR"/>
        </w:rPr>
        <w:t>‌</w:t>
      </w:r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 xml:space="preserve">های نوع </w:t>
      </w:r>
      <w:r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lang w:bidi="fa-IR"/>
        </w:rPr>
        <w:t>H</w:t>
      </w:r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 xml:space="preserve"> موتورهای کناری هم</w:t>
      </w:r>
      <w:r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  <w:lang w:bidi="fa-IR"/>
        </w:rPr>
        <w:t>‌</w:t>
      </w:r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جهت می</w:t>
      </w:r>
      <w:r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  <w:lang w:bidi="fa-IR"/>
        </w:rPr>
        <w:t>‌</w:t>
      </w:r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چرخند و در چهارپره</w:t>
      </w:r>
      <w:r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  <w:lang w:bidi="fa-IR"/>
        </w:rPr>
        <w:t>‌</w:t>
      </w:r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 xml:space="preserve">های نوع </w:t>
      </w:r>
      <w:r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lang w:bidi="fa-IR"/>
        </w:rPr>
        <w:t>X</w:t>
      </w:r>
      <w:ins w:id="80" w:author="MF" w:date="2022-02-26T11:45:00Z">
        <w:r w:rsidR="00682BA3">
          <w:rPr>
            <w:rFonts w:ascii="Iran Sans - Regular" w:hAnsi="Iran Sans - Regular" w:cs="B Nazanin" w:hint="cs"/>
            <w:color w:val="212121"/>
            <w:sz w:val="28"/>
            <w:szCs w:val="28"/>
            <w:shd w:val="clear" w:color="auto" w:fill="FFFFFF"/>
            <w:rtl/>
            <w:lang w:bidi="fa-IR"/>
          </w:rPr>
          <w:t>،</w:t>
        </w:r>
      </w:ins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 xml:space="preserve"> </w:t>
      </w:r>
      <w:del w:id="81" w:author="MF" w:date="2022-02-26T11:45:00Z">
        <w:r w:rsidDel="00682BA3">
          <w:rPr>
            <w:rFonts w:ascii="Iran Sans - Regular" w:hAnsi="Iran Sans - Regular" w:cs="B Nazanin" w:hint="cs"/>
            <w:color w:val="212121"/>
            <w:sz w:val="28"/>
            <w:szCs w:val="28"/>
            <w:shd w:val="clear" w:color="auto" w:fill="FFFFFF"/>
            <w:rtl/>
            <w:lang w:bidi="fa-IR"/>
          </w:rPr>
          <w:delText xml:space="preserve">این </w:delText>
        </w:r>
      </w:del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موتورهای روبه</w:t>
      </w:r>
      <w:r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  <w:lang w:bidi="fa-IR"/>
        </w:rPr>
        <w:t>‌</w:t>
      </w:r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 xml:space="preserve">رو </w:t>
      </w:r>
      <w:del w:id="82" w:author="MF" w:date="2022-02-26T11:45:00Z">
        <w:r w:rsidDel="00682BA3">
          <w:rPr>
            <w:rFonts w:ascii="Iran Sans - Regular" w:hAnsi="Iran Sans - Regular" w:cs="B Nazanin" w:hint="cs"/>
            <w:color w:val="212121"/>
            <w:sz w:val="28"/>
            <w:szCs w:val="28"/>
            <w:shd w:val="clear" w:color="auto" w:fill="FFFFFF"/>
            <w:rtl/>
            <w:lang w:bidi="fa-IR"/>
          </w:rPr>
          <w:delText xml:space="preserve">هستند </w:delText>
        </w:r>
        <w:r w:rsidRPr="007B3510" w:rsidDel="00682BA3">
          <w:rPr>
            <w:rFonts w:ascii="Iran Sans - Regular" w:hAnsi="Iran Sans - Regular" w:cs="B Nazanin" w:hint="cs"/>
            <w:sz w:val="28"/>
            <w:szCs w:val="28"/>
            <w:shd w:val="clear" w:color="auto" w:fill="FFFFFF"/>
            <w:rtl/>
            <w:lang w:bidi="fa-IR"/>
          </w:rPr>
          <w:delText xml:space="preserve">که در </w:delText>
        </w:r>
      </w:del>
      <w:r w:rsidRPr="007B3510">
        <w:rPr>
          <w:rFonts w:ascii="Iran Sans - Regular" w:hAnsi="Iran Sans - Regular" w:cs="B Nazanin" w:hint="cs"/>
          <w:sz w:val="28"/>
          <w:szCs w:val="28"/>
          <w:shd w:val="clear" w:color="auto" w:fill="FFFFFF"/>
          <w:rtl/>
          <w:lang w:bidi="fa-IR"/>
        </w:rPr>
        <w:t xml:space="preserve">یک </w:t>
      </w:r>
      <w:commentRangeStart w:id="83"/>
      <w:r w:rsidRPr="007B3510">
        <w:rPr>
          <w:rFonts w:ascii="Iran Sans - Regular" w:hAnsi="Iran Sans - Regular" w:cs="B Nazanin" w:hint="cs"/>
          <w:sz w:val="28"/>
          <w:szCs w:val="28"/>
          <w:shd w:val="clear" w:color="auto" w:fill="FFFFFF"/>
          <w:rtl/>
          <w:lang w:bidi="fa-IR"/>
        </w:rPr>
        <w:t>جهت می</w:t>
      </w:r>
      <w:r w:rsidRPr="007B3510">
        <w:rPr>
          <w:rFonts w:ascii="Iran Sans - Regular" w:hAnsi="Iran Sans - Regular" w:cs="B Nazanin" w:hint="eastAsia"/>
          <w:sz w:val="28"/>
          <w:szCs w:val="28"/>
          <w:shd w:val="clear" w:color="auto" w:fill="FFFFFF"/>
          <w:rtl/>
          <w:lang w:bidi="fa-IR"/>
        </w:rPr>
        <w:t>‌</w:t>
      </w:r>
      <w:r w:rsidRPr="007B3510">
        <w:rPr>
          <w:rFonts w:ascii="Iran Sans - Regular" w:hAnsi="Iran Sans - Regular" w:cs="B Nazanin" w:hint="cs"/>
          <w:sz w:val="28"/>
          <w:szCs w:val="28"/>
          <w:shd w:val="clear" w:color="auto" w:fill="FFFFFF"/>
          <w:rtl/>
          <w:lang w:bidi="fa-IR"/>
        </w:rPr>
        <w:t>چرخند</w:t>
      </w:r>
      <w:ins w:id="84" w:author="MF" w:date="2022-02-26T11:45:00Z">
        <w:r w:rsidR="00682BA3">
          <w:rPr>
            <w:rFonts w:ascii="Iran Sans - Regular" w:hAnsi="Iran Sans - Regular" w:cs="B Nazanin" w:hint="cs"/>
            <w:sz w:val="28"/>
            <w:szCs w:val="28"/>
            <w:shd w:val="clear" w:color="auto" w:fill="FFFFFF"/>
            <w:rtl/>
            <w:lang w:bidi="fa-IR"/>
          </w:rPr>
          <w:t xml:space="preserve"> </w:t>
        </w:r>
      </w:ins>
      <w:del w:id="85" w:author="MF" w:date="2022-02-26T11:45:00Z">
        <w:r w:rsidRPr="007B3510" w:rsidDel="00682BA3">
          <w:rPr>
            <w:rFonts w:ascii="Iran Sans - Regular" w:hAnsi="Iran Sans - Regular" w:cs="B Nazanin" w:hint="cs"/>
            <w:sz w:val="28"/>
            <w:szCs w:val="28"/>
            <w:shd w:val="clear" w:color="auto" w:fill="FFFFFF"/>
            <w:rtl/>
            <w:lang w:bidi="fa-IR"/>
          </w:rPr>
          <w:delText>.</w:delText>
        </w:r>
      </w:del>
      <w:r w:rsidR="0028077D">
        <w:rPr>
          <w:rFonts w:ascii="Iran Sans - Regular" w:hAnsi="Iran Sans - Regular" w:cs="B Nazanin"/>
          <w:sz w:val="28"/>
          <w:szCs w:val="28"/>
          <w:shd w:val="clear" w:color="auto" w:fill="FFFFFF"/>
          <w:lang w:bidi="fa-IR"/>
        </w:rPr>
        <w:t>]</w:t>
      </w:r>
      <w:r w:rsidR="0028077D">
        <w:rPr>
          <w:rFonts w:ascii="Iran Sans - Regular" w:hAnsi="Iran Sans - Regular" w:cs="B Nazanin" w:hint="cs"/>
          <w:sz w:val="28"/>
          <w:szCs w:val="28"/>
          <w:shd w:val="clear" w:color="auto" w:fill="FFFFFF"/>
          <w:rtl/>
          <w:lang w:bidi="fa-IR"/>
        </w:rPr>
        <w:t>1</w:t>
      </w:r>
      <w:r w:rsidR="0028077D">
        <w:rPr>
          <w:rFonts w:ascii="Iran Sans - Regular" w:hAnsi="Iran Sans - Regular" w:cs="B Nazanin"/>
          <w:sz w:val="28"/>
          <w:szCs w:val="28"/>
          <w:shd w:val="clear" w:color="auto" w:fill="FFFFFF"/>
          <w:lang w:bidi="fa-IR"/>
        </w:rPr>
        <w:t>[</w:t>
      </w:r>
      <w:ins w:id="86" w:author="MF" w:date="2022-02-26T11:45:00Z">
        <w:r w:rsidR="00682BA3">
          <w:rPr>
            <w:rFonts w:ascii="Iran Sans - Regular" w:hAnsi="Iran Sans - Regular" w:cs="B Nazanin" w:hint="cs"/>
            <w:sz w:val="28"/>
            <w:szCs w:val="28"/>
            <w:shd w:val="clear" w:color="auto" w:fill="FFFFFF"/>
            <w:rtl/>
            <w:lang w:bidi="fa-IR"/>
          </w:rPr>
          <w:t>.</w:t>
        </w:r>
        <w:commentRangeEnd w:id="83"/>
        <w:r w:rsidR="00682BA3">
          <w:rPr>
            <w:rStyle w:val="CommentReference"/>
            <w:rtl/>
          </w:rPr>
          <w:commentReference w:id="83"/>
        </w:r>
      </w:ins>
      <w:r w:rsidR="000D44FF" w:rsidRPr="007B3510">
        <w:rPr>
          <w:rFonts w:ascii="Iran Sans - Regular" w:hAnsi="Iran Sans - Regular" w:cs="B Nazanin"/>
          <w:sz w:val="28"/>
          <w:szCs w:val="28"/>
          <w:shd w:val="clear" w:color="auto" w:fill="FFFFFF"/>
          <w:rtl/>
        </w:rPr>
        <w:t xml:space="preserve"> ب</w:t>
      </w:r>
      <w:ins w:id="87" w:author="MF" w:date="2022-02-26T11:46:00Z">
        <w:r w:rsidR="00682BA3">
          <w:rPr>
            <w:rFonts w:ascii="Iran Sans - Regular" w:hAnsi="Iran Sans - Regular" w:cs="B Nazanin" w:hint="cs"/>
            <w:sz w:val="28"/>
            <w:szCs w:val="28"/>
            <w:shd w:val="clear" w:color="auto" w:fill="FFFFFF"/>
            <w:rtl/>
          </w:rPr>
          <w:t>ه‌</w:t>
        </w:r>
      </w:ins>
      <w:r w:rsidR="000D44FF" w:rsidRPr="007B3510">
        <w:rPr>
          <w:rFonts w:ascii="Iran Sans - Regular" w:hAnsi="Iran Sans - Regular" w:cs="B Nazanin"/>
          <w:sz w:val="28"/>
          <w:szCs w:val="28"/>
          <w:shd w:val="clear" w:color="auto" w:fill="FFFFFF"/>
          <w:rtl/>
        </w:rPr>
        <w:t>طور کلی</w:t>
      </w:r>
      <w:ins w:id="88" w:author="MF" w:date="2022-02-26T11:46:00Z">
        <w:r w:rsidR="006A2DD5">
          <w:rPr>
            <w:rFonts w:ascii="Iran Sans - Regular" w:hAnsi="Iran Sans - Regular" w:cs="B Nazanin" w:hint="cs"/>
            <w:sz w:val="28"/>
            <w:szCs w:val="28"/>
            <w:shd w:val="clear" w:color="auto" w:fill="FFFFFF"/>
            <w:rtl/>
          </w:rPr>
          <w:t>،</w:t>
        </w:r>
      </w:ins>
      <w:r w:rsidR="000D44FF" w:rsidRPr="007B3510">
        <w:rPr>
          <w:rFonts w:ascii="Iran Sans - Regular" w:hAnsi="Iran Sans - Regular" w:cs="B Nazanin"/>
          <w:sz w:val="28"/>
          <w:szCs w:val="28"/>
          <w:shd w:val="clear" w:color="auto" w:fill="FFFFFF"/>
          <w:rtl/>
        </w:rPr>
        <w:t xml:space="preserve"> </w:t>
      </w:r>
      <w:del w:id="89" w:author="MF" w:date="2022-02-26T11:46:00Z">
        <w:r w:rsidR="000D44FF" w:rsidRPr="007B3510" w:rsidDel="006A2DD5">
          <w:rPr>
            <w:rFonts w:ascii="Iran Sans - Regular" w:hAnsi="Iran Sans - Regular" w:cs="B Nazanin"/>
            <w:sz w:val="28"/>
            <w:szCs w:val="28"/>
            <w:shd w:val="clear" w:color="auto" w:fill="FFFFFF"/>
            <w:rtl/>
          </w:rPr>
          <w:delText xml:space="preserve">در </w:delText>
        </w:r>
      </w:del>
      <w:r w:rsidRPr="007B3510">
        <w:rPr>
          <w:rFonts w:ascii="Iran Sans - Regular" w:hAnsi="Iran Sans - Regular" w:cs="B Nazanin" w:hint="cs"/>
          <w:sz w:val="28"/>
          <w:szCs w:val="28"/>
          <w:shd w:val="clear" w:color="auto" w:fill="FFFFFF"/>
          <w:rtl/>
        </w:rPr>
        <w:t>چهارپره</w:t>
      </w:r>
      <w:r w:rsidRPr="007B3510">
        <w:rPr>
          <w:rFonts w:ascii="Iran Sans - Regular" w:hAnsi="Iran Sans - Regular" w:cs="B Nazanin" w:hint="eastAsia"/>
          <w:sz w:val="28"/>
          <w:szCs w:val="28"/>
          <w:shd w:val="clear" w:color="auto" w:fill="FFFFFF"/>
          <w:rtl/>
        </w:rPr>
        <w:t>‌</w:t>
      </w:r>
      <w:r w:rsidR="000D44FF" w:rsidRPr="007B3510">
        <w:rPr>
          <w:rFonts w:ascii="Iran Sans - Regular" w:hAnsi="Iran Sans - Regular" w:cs="B Nazanin"/>
          <w:sz w:val="28"/>
          <w:szCs w:val="28"/>
          <w:shd w:val="clear" w:color="auto" w:fill="FFFFFF"/>
          <w:rtl/>
        </w:rPr>
        <w:t xml:space="preserve">ها </w:t>
      </w:r>
      <w:ins w:id="90" w:author="MF" w:date="2022-02-26T11:46:00Z">
        <w:r w:rsidR="006A2DD5">
          <w:rPr>
            <w:rFonts w:ascii="Iran Sans - Regular" w:hAnsi="Iran Sans - Regular" w:cs="B Nazanin" w:hint="cs"/>
            <w:sz w:val="28"/>
            <w:szCs w:val="28"/>
            <w:shd w:val="clear" w:color="auto" w:fill="FFFFFF"/>
            <w:rtl/>
          </w:rPr>
          <w:t xml:space="preserve">با </w:t>
        </w:r>
      </w:ins>
      <w:r w:rsidR="000D44FF" w:rsidRPr="007B3510">
        <w:rPr>
          <w:rFonts w:ascii="Iran Sans - Regular" w:hAnsi="Iran Sans - Regular" w:cs="B Nazanin"/>
          <w:sz w:val="28"/>
          <w:szCs w:val="28"/>
          <w:shd w:val="clear" w:color="auto" w:fill="FFFFFF"/>
          <w:rtl/>
        </w:rPr>
        <w:t>ساختار</w:t>
      </w:r>
      <w:r w:rsidR="000D44FF" w:rsidRPr="007B3510">
        <w:rPr>
          <w:rFonts w:ascii="Iran Sans - Regular" w:hAnsi="Iran Sans - Regular" w:cs="B Nazanin"/>
          <w:sz w:val="28"/>
          <w:szCs w:val="28"/>
          <w:shd w:val="clear" w:color="auto" w:fill="FFFFFF"/>
        </w:rPr>
        <w:t xml:space="preserve"> X </w:t>
      </w:r>
      <w:del w:id="91" w:author="MF" w:date="2022-02-26T11:46:00Z">
        <w:r w:rsidR="000D44FF" w:rsidRPr="007B3510" w:rsidDel="006A2DD5">
          <w:rPr>
            <w:rFonts w:ascii="Iran Sans - Regular" w:hAnsi="Iran Sans - Regular" w:cs="B Nazanin"/>
            <w:sz w:val="28"/>
            <w:szCs w:val="28"/>
            <w:shd w:val="clear" w:color="auto" w:fill="FFFFFF"/>
            <w:rtl/>
          </w:rPr>
          <w:delText xml:space="preserve">به </w:delText>
        </w:r>
      </w:del>
      <w:ins w:id="92" w:author="MF" w:date="2022-02-26T11:46:00Z">
        <w:r w:rsidR="006A2DD5" w:rsidRPr="007B3510">
          <w:rPr>
            <w:rFonts w:ascii="Iran Sans - Regular" w:hAnsi="Iran Sans - Regular" w:cs="B Nazanin"/>
            <w:sz w:val="28"/>
            <w:szCs w:val="28"/>
            <w:shd w:val="clear" w:color="auto" w:fill="FFFFFF"/>
            <w:rtl/>
          </w:rPr>
          <w:t>به</w:t>
        </w:r>
        <w:r w:rsidR="006A2DD5">
          <w:rPr>
            <w:rFonts w:ascii="Iran Sans - Regular" w:hAnsi="Iran Sans - Regular" w:cs="B Nazanin" w:hint="cs"/>
            <w:sz w:val="28"/>
            <w:szCs w:val="28"/>
            <w:shd w:val="clear" w:color="auto" w:fill="FFFFFF"/>
            <w:rtl/>
          </w:rPr>
          <w:t>‌</w:t>
        </w:r>
      </w:ins>
      <w:r w:rsidR="000D44FF" w:rsidRPr="007B3510">
        <w:rPr>
          <w:rFonts w:ascii="Iran Sans - Regular" w:hAnsi="Iran Sans - Regular" w:cs="B Nazanin"/>
          <w:sz w:val="28"/>
          <w:szCs w:val="28"/>
          <w:shd w:val="clear" w:color="auto" w:fill="FFFFFF"/>
          <w:rtl/>
        </w:rPr>
        <w:t>دلیل دید و ایجاد پایداری بیشتر متداول</w:t>
      </w:r>
      <w:r w:rsidR="000D44FF" w:rsidRPr="007B3510">
        <w:rPr>
          <w:rFonts w:ascii="Iran Sans - Regular" w:hAnsi="Iran Sans - Regular" w:cs="B Nazanin" w:hint="eastAsia"/>
          <w:sz w:val="28"/>
          <w:szCs w:val="28"/>
          <w:shd w:val="clear" w:color="auto" w:fill="FFFFFF"/>
        </w:rPr>
        <w:t>‌</w:t>
      </w:r>
      <w:r w:rsidR="000D44FF" w:rsidRPr="007B3510">
        <w:rPr>
          <w:rFonts w:ascii="Iran Sans - Regular" w:hAnsi="Iran Sans - Regular" w:cs="B Nazanin"/>
          <w:sz w:val="28"/>
          <w:szCs w:val="28"/>
          <w:shd w:val="clear" w:color="auto" w:fill="FFFFFF"/>
          <w:rtl/>
        </w:rPr>
        <w:t>تر</w:t>
      </w:r>
      <w:ins w:id="93" w:author="MF" w:date="2022-02-26T11:46:00Z">
        <w:r w:rsidR="006A2DD5">
          <w:rPr>
            <w:rFonts w:ascii="Iran Sans - Regular" w:hAnsi="Iran Sans - Regular" w:cs="B Nazanin" w:hint="cs"/>
            <w:sz w:val="28"/>
            <w:szCs w:val="28"/>
            <w:shd w:val="clear" w:color="auto" w:fill="FFFFFF"/>
            <w:rtl/>
          </w:rPr>
          <w:t xml:space="preserve"> </w:t>
        </w:r>
      </w:ins>
      <w:r w:rsidR="000D44FF" w:rsidRPr="007B3510">
        <w:rPr>
          <w:rFonts w:ascii="Iran Sans - Regular" w:hAnsi="Iran Sans - Regular" w:cs="B Nazanin"/>
          <w:sz w:val="28"/>
          <w:szCs w:val="28"/>
          <w:shd w:val="clear" w:color="auto" w:fill="FFFFFF"/>
          <w:rtl/>
        </w:rPr>
        <w:t>است</w:t>
      </w:r>
      <w:r w:rsidRPr="007B3510">
        <w:rPr>
          <w:rFonts w:ascii="Iran Sans - Regular" w:hAnsi="Iran Sans - Regular" w:cs="B Nazanin" w:hint="cs"/>
          <w:sz w:val="28"/>
          <w:szCs w:val="28"/>
          <w:shd w:val="clear" w:color="auto" w:fill="FFFFFF"/>
          <w:rtl/>
        </w:rPr>
        <w:t>.</w:t>
      </w:r>
      <w:r w:rsidR="000D44FF" w:rsidRPr="007B3510">
        <w:rPr>
          <w:rFonts w:ascii="Iran Sans - Regular" w:hAnsi="Iran Sans - Regular" w:cs="B Nazanin"/>
          <w:sz w:val="28"/>
          <w:szCs w:val="28"/>
          <w:shd w:val="clear" w:color="auto" w:fill="FFFFFF"/>
          <w:rtl/>
        </w:rPr>
        <w:t xml:space="preserve"> </w:t>
      </w:r>
      <w:r w:rsidRPr="007B3510">
        <w:rPr>
          <w:rFonts w:ascii="Iran Sans - Regular" w:hAnsi="Iran Sans - Regular" w:cs="B Nazanin" w:hint="cs"/>
          <w:sz w:val="28"/>
          <w:szCs w:val="28"/>
          <w:shd w:val="clear" w:color="auto" w:fill="FFFFFF"/>
          <w:rtl/>
        </w:rPr>
        <w:t xml:space="preserve">چهارپره </w:t>
      </w:r>
      <w:ins w:id="94" w:author="MF" w:date="2022-02-26T11:58:00Z">
        <w:r w:rsidR="00032A9D">
          <w:rPr>
            <w:rFonts w:ascii="Iran Sans - Regular" w:hAnsi="Iran Sans - Regular" w:cs="B Nazanin" w:hint="cs"/>
            <w:sz w:val="28"/>
            <w:szCs w:val="28"/>
            <w:shd w:val="clear" w:color="auto" w:fill="FFFFFF"/>
            <w:rtl/>
          </w:rPr>
          <w:t xml:space="preserve">دارای </w:t>
        </w:r>
      </w:ins>
      <w:r w:rsidRPr="007B3510">
        <w:rPr>
          <w:rFonts w:ascii="Iran Sans - Regular" w:hAnsi="Iran Sans - Regular" w:cs="B Nazanin" w:hint="cs"/>
          <w:sz w:val="28"/>
          <w:szCs w:val="28"/>
          <w:shd w:val="clear" w:color="auto" w:fill="FFFFFF"/>
          <w:rtl/>
        </w:rPr>
        <w:t xml:space="preserve">چهار موتور با سرعت قابل تنظیم </w:t>
      </w:r>
      <w:del w:id="95" w:author="MF" w:date="2022-02-26T11:58:00Z">
        <w:r w:rsidRPr="007B3510" w:rsidDel="00032A9D">
          <w:rPr>
            <w:rFonts w:ascii="Iran Sans - Regular" w:hAnsi="Iran Sans - Regular" w:cs="B Nazanin" w:hint="cs"/>
            <w:sz w:val="28"/>
            <w:szCs w:val="28"/>
            <w:shd w:val="clear" w:color="auto" w:fill="FFFFFF"/>
            <w:rtl/>
          </w:rPr>
          <w:delText xml:space="preserve">دارد </w:delText>
        </w:r>
      </w:del>
      <w:ins w:id="96" w:author="MF" w:date="2022-02-26T11:58:00Z">
        <w:r w:rsidR="00032A9D">
          <w:rPr>
            <w:rFonts w:ascii="Iran Sans - Regular" w:hAnsi="Iran Sans - Regular" w:cs="B Nazanin" w:hint="cs"/>
            <w:sz w:val="28"/>
            <w:szCs w:val="28"/>
            <w:shd w:val="clear" w:color="auto" w:fill="FFFFFF"/>
            <w:rtl/>
          </w:rPr>
          <w:t xml:space="preserve">است. </w:t>
        </w:r>
      </w:ins>
      <w:del w:id="97" w:author="MF" w:date="2022-02-26T11:58:00Z">
        <w:r w:rsidRPr="007B3510" w:rsidDel="00032A9D">
          <w:rPr>
            <w:rFonts w:ascii="Iran Sans - Regular" w:hAnsi="Iran Sans - Regular" w:cs="B Nazanin" w:hint="cs"/>
            <w:sz w:val="28"/>
            <w:szCs w:val="28"/>
            <w:shd w:val="clear" w:color="auto" w:fill="FFFFFF"/>
            <w:rtl/>
          </w:rPr>
          <w:delText>و کنترل آن در چهار محور صورت می</w:delText>
        </w:r>
        <w:r w:rsidRPr="007B3510" w:rsidDel="00032A9D">
          <w:rPr>
            <w:rFonts w:ascii="Iran Sans - Regular" w:hAnsi="Iran Sans - Regular" w:cs="B Nazanin" w:hint="eastAsia"/>
            <w:sz w:val="28"/>
            <w:szCs w:val="28"/>
            <w:shd w:val="clear" w:color="auto" w:fill="FFFFFF"/>
            <w:rtl/>
          </w:rPr>
          <w:delText>‌</w:delText>
        </w:r>
        <w:r w:rsidRPr="007B3510" w:rsidDel="00032A9D">
          <w:rPr>
            <w:rFonts w:ascii="Iran Sans - Regular" w:hAnsi="Iran Sans - Regular" w:cs="B Nazanin" w:hint="cs"/>
            <w:sz w:val="28"/>
            <w:szCs w:val="28"/>
            <w:shd w:val="clear" w:color="auto" w:fill="FFFFFF"/>
            <w:rtl/>
          </w:rPr>
          <w:delText>گیرد</w:delText>
        </w:r>
        <w:r w:rsidR="00B97F3B" w:rsidRPr="007B3510" w:rsidDel="00032A9D">
          <w:rPr>
            <w:rFonts w:ascii="Iran Sans - Regular" w:hAnsi="Iran Sans - Regular" w:cs="B Nazanin" w:hint="cs"/>
            <w:sz w:val="28"/>
            <w:szCs w:val="28"/>
            <w:shd w:val="clear" w:color="auto" w:fill="FFFFFF"/>
            <w:rtl/>
          </w:rPr>
          <w:delText xml:space="preserve">. </w:delText>
        </w:r>
      </w:del>
      <w:r w:rsidR="00B97F3B" w:rsidRPr="007B3510">
        <w:rPr>
          <w:rFonts w:ascii="Iran Sans - Regular" w:hAnsi="Iran Sans - Regular" w:cs="B Nazanin" w:hint="cs"/>
          <w:sz w:val="28"/>
          <w:szCs w:val="28"/>
          <w:shd w:val="clear" w:color="auto" w:fill="FFFFFF"/>
          <w:rtl/>
        </w:rPr>
        <w:t xml:space="preserve">تغییرات ارتفاع متناسب </w:t>
      </w:r>
      <w:r w:rsidR="007B3510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ب</w:t>
      </w:r>
      <w:r w:rsidR="00B97F3B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ا تغییر سرعت</w:t>
      </w:r>
      <w:ins w:id="98" w:author="MF" w:date="2022-02-26T11:58:00Z">
        <w:r w:rsidR="00032A9D">
          <w:rPr>
            <w:rFonts w:ascii="Iran Sans - Regular" w:hAnsi="Iran Sans - Regular" w:cs="B Nazanin" w:hint="cs"/>
            <w:color w:val="212121"/>
            <w:sz w:val="28"/>
            <w:szCs w:val="28"/>
            <w:shd w:val="clear" w:color="auto" w:fill="FFFFFF"/>
            <w:rtl/>
          </w:rPr>
          <w:t>ِ</w:t>
        </w:r>
      </w:ins>
      <w:r w:rsidR="00B97F3B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 xml:space="preserve"> هم</w:t>
      </w:r>
      <w:r w:rsidR="007B3510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="00B97F3B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زمان</w:t>
      </w:r>
      <w:ins w:id="99" w:author="MF" w:date="2022-02-26T11:58:00Z">
        <w:r w:rsidR="00032A9D">
          <w:rPr>
            <w:rFonts w:ascii="Iran Sans - Regular" w:hAnsi="Iran Sans - Regular" w:cs="B Nazanin" w:hint="cs"/>
            <w:color w:val="212121"/>
            <w:sz w:val="28"/>
            <w:szCs w:val="28"/>
            <w:shd w:val="clear" w:color="auto" w:fill="FFFFFF"/>
            <w:rtl/>
          </w:rPr>
          <w:t>ِ</w:t>
        </w:r>
      </w:ins>
      <w:r w:rsidR="00B97F3B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 xml:space="preserve"> چهار موتور </w:t>
      </w:r>
      <w:r w:rsidR="00B97F3B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="00B97F3B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می</w:t>
      </w:r>
      <w:r w:rsidR="00B97F3B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="00B97F3B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باشد. با افزایش هم</w:t>
      </w:r>
      <w:r w:rsidR="00B573DD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="00B97F3B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زمان سرعت هر چهار موتور</w:t>
      </w:r>
      <w:ins w:id="100" w:author="MF" w:date="2022-02-26T11:59:00Z">
        <w:r w:rsidR="00032A9D">
          <w:rPr>
            <w:rFonts w:ascii="Iran Sans - Regular" w:hAnsi="Iran Sans - Regular" w:cs="B Nazanin" w:hint="cs"/>
            <w:color w:val="212121"/>
            <w:sz w:val="28"/>
            <w:szCs w:val="28"/>
            <w:shd w:val="clear" w:color="auto" w:fill="FFFFFF"/>
            <w:rtl/>
          </w:rPr>
          <w:t>،</w:t>
        </w:r>
      </w:ins>
      <w:r w:rsidR="00B97F3B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 xml:space="preserve"> چهارپره بالا می</w:t>
      </w:r>
      <w:r w:rsidR="00AA40E0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="00B97F3B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رود و برای کاهش ارتفاع باید به طور هم</w:t>
      </w:r>
      <w:r w:rsidR="00B97F3B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="00B97F3B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زمان سرعت هر چهار موتور را کاهش</w:t>
      </w:r>
      <w:r w:rsidR="00AA40E0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="00B97F3B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 xml:space="preserve">داد. تغییرات </w:t>
      </w:r>
      <w:r w:rsidR="00B97F3B" w:rsidRPr="00EA2289">
        <w:rPr>
          <w:rFonts w:ascii="Iran Sans - Regular" w:hAnsi="Iran Sans - Regular" w:cs="B Nazanin" w:hint="cs"/>
          <w:sz w:val="28"/>
          <w:szCs w:val="28"/>
          <w:shd w:val="clear" w:color="auto" w:fill="FFFFFF"/>
          <w:rtl/>
        </w:rPr>
        <w:t xml:space="preserve">زاویه </w:t>
      </w:r>
      <w:r w:rsidR="00B573DD" w:rsidRPr="00EA2289">
        <w:rPr>
          <w:rFonts w:ascii="Iran Sans - Regular" w:hAnsi="Iran Sans - Regular" w:cs="B Nazanin" w:hint="cs"/>
          <w:sz w:val="28"/>
          <w:szCs w:val="28"/>
          <w:shd w:val="clear" w:color="auto" w:fill="FFFFFF"/>
          <w:rtl/>
        </w:rPr>
        <w:t>پیچ</w:t>
      </w:r>
      <w:r w:rsidR="002840CC" w:rsidRPr="00EA2289">
        <w:rPr>
          <w:rStyle w:val="FootnoteReference"/>
          <w:rFonts w:ascii="Iran Sans - Regular" w:hAnsi="Iran Sans - Regular" w:cs="B Nazanin"/>
          <w:sz w:val="28"/>
          <w:szCs w:val="28"/>
          <w:shd w:val="clear" w:color="auto" w:fill="FFFFFF"/>
          <w:rtl/>
        </w:rPr>
        <w:footnoteReference w:id="10"/>
      </w:r>
      <w:r w:rsidR="00B97F3B" w:rsidRPr="00EA2289">
        <w:rPr>
          <w:rFonts w:ascii="Iran Sans - Regular" w:hAnsi="Iran Sans - Regular" w:cs="B Nazanin" w:hint="cs"/>
          <w:sz w:val="28"/>
          <w:szCs w:val="28"/>
          <w:shd w:val="clear" w:color="auto" w:fill="FFFFFF"/>
          <w:rtl/>
          <w:lang w:bidi="fa-IR"/>
        </w:rPr>
        <w:t xml:space="preserve">متناسب </w:t>
      </w:r>
      <w:r w:rsidR="00B97F3B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با تغییر سرعت در موتور</w:t>
      </w:r>
      <w:r w:rsidR="00B97F3B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  <w:lang w:bidi="fa-IR"/>
        </w:rPr>
        <w:t>‌</w:t>
      </w:r>
      <w:r w:rsidR="00B97F3B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های جلو و عقب چهارپره می</w:t>
      </w:r>
      <w:r w:rsidR="00B97F3B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  <w:lang w:bidi="fa-IR"/>
        </w:rPr>
        <w:t>‌</w:t>
      </w:r>
      <w:r w:rsidR="00B97F3B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 xml:space="preserve">باشد و تغییرات </w:t>
      </w:r>
      <w:r w:rsidR="00B573DD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 xml:space="preserve">زاویه </w:t>
      </w:r>
      <w:r w:rsidR="00B573DD" w:rsidRPr="00EA2289">
        <w:rPr>
          <w:rFonts w:ascii="Iran Sans - Regular" w:hAnsi="Iran Sans - Regular" w:cs="B Nazanin" w:hint="cs"/>
          <w:sz w:val="28"/>
          <w:szCs w:val="28"/>
          <w:shd w:val="clear" w:color="auto" w:fill="FFFFFF"/>
          <w:rtl/>
          <w:lang w:bidi="fa-IR"/>
        </w:rPr>
        <w:t>رول</w:t>
      </w:r>
      <w:r w:rsidR="002840CC" w:rsidRPr="00EA2289">
        <w:rPr>
          <w:rStyle w:val="FootnoteReference"/>
          <w:rFonts w:ascii="Iran Sans - Regular" w:hAnsi="Iran Sans - Regular" w:cs="B Nazanin"/>
          <w:sz w:val="28"/>
          <w:szCs w:val="28"/>
          <w:shd w:val="clear" w:color="auto" w:fill="FFFFFF"/>
          <w:rtl/>
          <w:lang w:bidi="fa-IR"/>
        </w:rPr>
        <w:footnoteReference w:id="11"/>
      </w:r>
      <w:r w:rsidR="00B97F3B" w:rsidRPr="00CB4B65">
        <w:rPr>
          <w:rFonts w:ascii="Iran Sans - Regular" w:hAnsi="Iran Sans - Regular" w:cs="B Nazanin" w:hint="cs"/>
          <w:color w:val="C00000"/>
          <w:sz w:val="28"/>
          <w:szCs w:val="28"/>
          <w:shd w:val="clear" w:color="auto" w:fill="FFFFFF"/>
          <w:rtl/>
          <w:lang w:bidi="fa-IR"/>
        </w:rPr>
        <w:t xml:space="preserve"> </w:t>
      </w:r>
      <w:r w:rsidR="00B97F3B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متناسب با تغییر سرعت موتور</w:t>
      </w:r>
      <w:r w:rsidR="00B97F3B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  <w:lang w:bidi="fa-IR"/>
        </w:rPr>
        <w:t>‌</w:t>
      </w:r>
      <w:r w:rsidR="00B97F3B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های سمت راست و چپ می</w:t>
      </w:r>
      <w:r w:rsidR="00B97F3B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  <w:lang w:bidi="fa-IR"/>
        </w:rPr>
        <w:t>‌</w:t>
      </w:r>
      <w:r w:rsidR="00B97F3B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 xml:space="preserve">باشد و در </w:t>
      </w:r>
      <w:r w:rsidR="00B573DD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آ</w:t>
      </w:r>
      <w:r w:rsidR="00B97F3B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خر تغییرات</w:t>
      </w:r>
      <w:r w:rsidR="00B573DD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 xml:space="preserve"> زاویه </w:t>
      </w:r>
      <w:r w:rsidR="00B573DD" w:rsidRPr="00EA2289">
        <w:rPr>
          <w:rFonts w:ascii="Iran Sans - Regular" w:hAnsi="Iran Sans - Regular" w:cs="B Nazanin" w:hint="cs"/>
          <w:sz w:val="28"/>
          <w:szCs w:val="28"/>
          <w:shd w:val="clear" w:color="auto" w:fill="FFFFFF"/>
          <w:rtl/>
          <w:lang w:bidi="fa-IR"/>
        </w:rPr>
        <w:t>یاو</w:t>
      </w:r>
      <w:r w:rsidR="002840CC" w:rsidRPr="00EA2289">
        <w:rPr>
          <w:rStyle w:val="FootnoteReference"/>
          <w:rFonts w:ascii="Iran Sans - Regular" w:hAnsi="Iran Sans - Regular" w:cs="B Nazanin"/>
          <w:sz w:val="28"/>
          <w:szCs w:val="28"/>
          <w:shd w:val="clear" w:color="auto" w:fill="FFFFFF"/>
          <w:rtl/>
          <w:lang w:bidi="fa-IR"/>
        </w:rPr>
        <w:footnoteReference w:id="12"/>
      </w:r>
      <w:r w:rsidR="00B573DD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 xml:space="preserve"> </w:t>
      </w:r>
      <w:r w:rsidR="00B97F3B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 xml:space="preserve">متناسب با تغییر </w:t>
      </w:r>
      <w:r w:rsidR="005801DE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سرعت در موتور</w:t>
      </w:r>
      <w:r w:rsidR="005801DE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  <w:lang w:bidi="fa-IR"/>
        </w:rPr>
        <w:t>‌</w:t>
      </w:r>
      <w:r w:rsidR="005801DE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های راست گرد و چپ</w:t>
      </w:r>
      <w:r w:rsidR="005801DE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  <w:lang w:bidi="fa-IR"/>
        </w:rPr>
        <w:t>‌</w:t>
      </w:r>
      <w:r w:rsidR="005801DE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گرد می</w:t>
      </w:r>
      <w:r w:rsidR="005801DE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  <w:lang w:bidi="fa-IR"/>
        </w:rPr>
        <w:t>‌</w:t>
      </w:r>
      <w:r w:rsidR="005801DE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 xml:space="preserve">باشد. </w:t>
      </w:r>
    </w:p>
    <w:p w14:paraId="002431A3" w14:textId="51767B90" w:rsidR="00E947B8" w:rsidRPr="005801DE" w:rsidRDefault="005801DE" w:rsidP="00032A9D">
      <w:pPr>
        <w:bidi/>
        <w:spacing w:line="276" w:lineRule="auto"/>
        <w:ind w:firstLine="720"/>
        <w:jc w:val="lowKashida"/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  <w:lang w:bidi="fa-IR"/>
        </w:rPr>
      </w:pPr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چهارپره</w:t>
      </w:r>
      <w:r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  <w:lang w:bidi="fa-IR"/>
        </w:rPr>
        <w:t>‌</w:t>
      </w:r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 xml:space="preserve">ها </w:t>
      </w:r>
      <w:r w:rsidR="00B573DD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 xml:space="preserve">به طور ذاتی </w:t>
      </w:r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ناپایدار هستند به همین دلیل طراحی کنترل</w:t>
      </w:r>
      <w:r w:rsidR="00B573DD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  <w:lang w:bidi="fa-IR"/>
        </w:rPr>
        <w:t>‌</w:t>
      </w:r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 xml:space="preserve">کننده برای پایدارسازی </w:t>
      </w:r>
      <w:del w:id="101" w:author="MF" w:date="2022-02-26T11:59:00Z">
        <w:r w:rsidDel="00032A9D">
          <w:rPr>
            <w:rFonts w:ascii="Iran Sans - Regular" w:hAnsi="Iran Sans - Regular" w:cs="B Nazanin" w:hint="cs"/>
            <w:color w:val="212121"/>
            <w:sz w:val="28"/>
            <w:szCs w:val="28"/>
            <w:shd w:val="clear" w:color="auto" w:fill="FFFFFF"/>
            <w:rtl/>
            <w:lang w:bidi="fa-IR"/>
          </w:rPr>
          <w:delText>سیست</w:delText>
        </w:r>
        <w:r w:rsidR="00CB4B65" w:rsidDel="00032A9D">
          <w:rPr>
            <w:rFonts w:ascii="Iran Sans - Regular" w:hAnsi="Iran Sans - Regular" w:cs="B Nazanin" w:hint="cs"/>
            <w:color w:val="212121"/>
            <w:sz w:val="28"/>
            <w:szCs w:val="28"/>
            <w:shd w:val="clear" w:color="auto" w:fill="FFFFFF"/>
            <w:rtl/>
            <w:lang w:bidi="fa-IR"/>
          </w:rPr>
          <w:delText>م</w:delText>
        </w:r>
        <w:r w:rsidR="00CB4B65" w:rsidDel="00032A9D">
          <w:rPr>
            <w:rFonts w:ascii="Iran Sans - Regular" w:hAnsi="Iran Sans - Regular" w:cs="B Nazanin"/>
            <w:color w:val="212121"/>
            <w:sz w:val="28"/>
            <w:szCs w:val="28"/>
            <w:shd w:val="clear" w:color="auto" w:fill="FFFFFF"/>
            <w:lang w:bidi="fa-IR"/>
          </w:rPr>
          <w:delText xml:space="preserve"> </w:delText>
        </w:r>
      </w:del>
      <w:ins w:id="102" w:author="MF" w:date="2022-02-26T11:59:00Z">
        <w:r w:rsidR="00032A9D">
          <w:rPr>
            <w:rFonts w:ascii="Iran Sans - Regular" w:hAnsi="Iran Sans - Regular" w:cs="B Nazanin" w:hint="cs"/>
            <w:color w:val="212121"/>
            <w:sz w:val="28"/>
            <w:szCs w:val="28"/>
            <w:shd w:val="clear" w:color="auto" w:fill="FFFFFF"/>
            <w:rtl/>
            <w:lang w:bidi="fa-IR"/>
          </w:rPr>
          <w:t xml:space="preserve">آن‌ها </w:t>
        </w:r>
      </w:ins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از</w:t>
      </w:r>
      <w:r w:rsidR="00CB4B65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 xml:space="preserve"> </w:t>
      </w:r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اهمیت بسیاری برخوردار است.</w:t>
      </w:r>
      <w:r w:rsidR="00B97F3B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 xml:space="preserve">  </w:t>
      </w:r>
    </w:p>
    <w:p w14:paraId="3368A56D" w14:textId="14ED65C4" w:rsidR="00F47D5C" w:rsidRPr="00850034" w:rsidRDefault="00387A82">
      <w:pPr>
        <w:bidi/>
        <w:spacing w:before="240" w:after="120"/>
        <w:rPr>
          <w:rFonts w:cs="B Nazanin"/>
          <w:b/>
          <w:bCs/>
          <w:sz w:val="36"/>
          <w:szCs w:val="36"/>
          <w:rtl/>
          <w:lang w:bidi="fa-IR"/>
        </w:rPr>
        <w:pPrChange w:id="103" w:author="MF" w:date="2022-02-26T12:00:00Z">
          <w:pPr>
            <w:bidi/>
            <w:spacing w:before="360" w:after="240"/>
          </w:pPr>
        </w:pPrChange>
      </w:pPr>
      <w:r>
        <w:rPr>
          <w:rFonts w:cs="B Nazanin" w:hint="cs"/>
          <w:b/>
          <w:bCs/>
          <w:sz w:val="36"/>
          <w:szCs w:val="36"/>
          <w:rtl/>
          <w:lang w:bidi="fa-IR"/>
        </w:rPr>
        <w:t>3-1</w:t>
      </w:r>
      <w:r w:rsidR="001A14F4" w:rsidRPr="00850034">
        <w:rPr>
          <w:rFonts w:cs="B Nazanin" w:hint="cs"/>
          <w:b/>
          <w:bCs/>
          <w:sz w:val="36"/>
          <w:szCs w:val="36"/>
          <w:rtl/>
          <w:lang w:bidi="fa-IR"/>
        </w:rPr>
        <w:t>- مزایا و معایب</w:t>
      </w:r>
    </w:p>
    <w:p w14:paraId="1959C0B2" w14:textId="234237BF" w:rsidR="00F559DE" w:rsidRDefault="001A14F4" w:rsidP="00F559DE">
      <w:pPr>
        <w:bidi/>
        <w:spacing w:line="276" w:lineRule="auto"/>
        <w:ind w:firstLine="720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با وجود مزایای بسیار سیستم چهارپره، این سیستم</w:t>
      </w:r>
      <w:r w:rsidR="00B573DD">
        <w:rPr>
          <w:rFonts w:cs="B Nazanin" w:hint="eastAsia"/>
          <w:sz w:val="28"/>
          <w:szCs w:val="28"/>
          <w:rtl/>
          <w:lang w:bidi="fa-IR"/>
        </w:rPr>
        <w:t>‌</w:t>
      </w:r>
      <w:r>
        <w:rPr>
          <w:rFonts w:cs="B Nazanin" w:hint="cs"/>
          <w:sz w:val="28"/>
          <w:szCs w:val="28"/>
          <w:rtl/>
          <w:lang w:bidi="fa-IR"/>
        </w:rPr>
        <w:t>ها معایبی نیز دارند که در ادامه به مزایا و معایب چهارپره‌ها اشاره</w:t>
      </w:r>
      <w:r w:rsidR="00AA40E0">
        <w:rPr>
          <w:rFonts w:cs="B Nazanin" w:hint="eastAsia"/>
          <w:sz w:val="28"/>
          <w:szCs w:val="28"/>
          <w:rtl/>
          <w:lang w:bidi="fa-IR"/>
        </w:rPr>
        <w:t>‌</w:t>
      </w:r>
      <w:r>
        <w:rPr>
          <w:rFonts w:cs="B Nazanin" w:hint="cs"/>
          <w:sz w:val="28"/>
          <w:szCs w:val="28"/>
          <w:rtl/>
          <w:lang w:bidi="fa-IR"/>
        </w:rPr>
        <w:t>شده</w:t>
      </w:r>
      <w:r w:rsidR="00AA40E0">
        <w:rPr>
          <w:rFonts w:cs="B Nazanin" w:hint="eastAsia"/>
          <w:sz w:val="28"/>
          <w:szCs w:val="28"/>
          <w:rtl/>
          <w:lang w:bidi="fa-IR"/>
        </w:rPr>
        <w:t>‌</w:t>
      </w:r>
      <w:r>
        <w:rPr>
          <w:rFonts w:cs="B Nazanin" w:hint="cs"/>
          <w:sz w:val="28"/>
          <w:szCs w:val="28"/>
          <w:rtl/>
          <w:lang w:bidi="fa-IR"/>
        </w:rPr>
        <w:t>است.</w:t>
      </w:r>
    </w:p>
    <w:p w14:paraId="39E24051" w14:textId="299B5604" w:rsidR="001A14F4" w:rsidRPr="00B573DD" w:rsidRDefault="001A14F4">
      <w:pPr>
        <w:bidi/>
        <w:spacing w:after="0" w:line="276" w:lineRule="auto"/>
        <w:jc w:val="lowKashida"/>
        <w:rPr>
          <w:rFonts w:cs="B Nazanin"/>
          <w:b/>
          <w:bCs/>
          <w:sz w:val="28"/>
          <w:szCs w:val="28"/>
          <w:rtl/>
          <w:lang w:bidi="fa-IR"/>
        </w:rPr>
        <w:pPrChange w:id="104" w:author="MF" w:date="2022-02-26T11:59:00Z">
          <w:pPr>
            <w:bidi/>
            <w:spacing w:line="276" w:lineRule="auto"/>
            <w:jc w:val="lowKashida"/>
          </w:pPr>
        </w:pPrChange>
      </w:pPr>
      <w:r w:rsidRPr="00B573DD">
        <w:rPr>
          <w:rFonts w:cs="B Nazanin" w:hint="cs"/>
          <w:b/>
          <w:bCs/>
          <w:sz w:val="28"/>
          <w:szCs w:val="28"/>
          <w:rtl/>
          <w:lang w:bidi="fa-IR"/>
        </w:rPr>
        <w:t>مزایا:</w:t>
      </w:r>
    </w:p>
    <w:p w14:paraId="473F91D2" w14:textId="21655959" w:rsidR="001A14F4" w:rsidRDefault="001A14F4">
      <w:pPr>
        <w:bidi/>
        <w:spacing w:after="0" w:line="276" w:lineRule="auto"/>
        <w:jc w:val="lowKashida"/>
        <w:rPr>
          <w:rFonts w:cs="B Nazanin"/>
          <w:sz w:val="28"/>
          <w:szCs w:val="28"/>
          <w:rtl/>
          <w:lang w:bidi="fa-IR"/>
        </w:rPr>
        <w:pPrChange w:id="105" w:author="MF" w:date="2022-02-26T12:00:00Z">
          <w:pPr>
            <w:bidi/>
            <w:spacing w:line="276" w:lineRule="auto"/>
            <w:jc w:val="lowKashida"/>
          </w:pPr>
        </w:pPrChange>
      </w:pPr>
      <w:r>
        <w:rPr>
          <w:rFonts w:ascii="Calibri" w:hAnsi="Calibri" w:cs="Calibri"/>
          <w:sz w:val="28"/>
          <w:szCs w:val="28"/>
          <w:rtl/>
          <w:lang w:bidi="fa-IR"/>
        </w:rPr>
        <w:t>₋</w:t>
      </w:r>
      <w:r>
        <w:rPr>
          <w:rFonts w:cs="B Nazanin" w:hint="cs"/>
          <w:sz w:val="28"/>
          <w:szCs w:val="28"/>
          <w:rtl/>
          <w:lang w:bidi="fa-IR"/>
        </w:rPr>
        <w:t xml:space="preserve"> </w:t>
      </w:r>
      <w:r w:rsidR="00CA0F2D">
        <w:rPr>
          <w:rFonts w:cs="B Nazanin" w:hint="cs"/>
          <w:sz w:val="28"/>
          <w:szCs w:val="28"/>
          <w:rtl/>
          <w:lang w:bidi="fa-IR"/>
        </w:rPr>
        <w:t>قابلیت استفاده در محیط‌های پرخطر</w:t>
      </w:r>
    </w:p>
    <w:p w14:paraId="482165C7" w14:textId="055BEF0C" w:rsidR="00CA0F2D" w:rsidRDefault="00CA0F2D">
      <w:pPr>
        <w:bidi/>
        <w:spacing w:after="0" w:line="276" w:lineRule="auto"/>
        <w:jc w:val="lowKashida"/>
        <w:rPr>
          <w:rFonts w:cs="B Nazanin"/>
          <w:sz w:val="28"/>
          <w:szCs w:val="28"/>
          <w:rtl/>
          <w:lang w:bidi="fa-IR"/>
        </w:rPr>
        <w:pPrChange w:id="106" w:author="MF" w:date="2022-02-26T12:00:00Z">
          <w:pPr>
            <w:bidi/>
            <w:spacing w:line="276" w:lineRule="auto"/>
            <w:jc w:val="lowKashida"/>
          </w:pPr>
        </w:pPrChange>
      </w:pPr>
      <w:r>
        <w:rPr>
          <w:rFonts w:ascii="Calibri" w:hAnsi="Calibri" w:cs="Calibri"/>
          <w:sz w:val="28"/>
          <w:szCs w:val="28"/>
          <w:rtl/>
          <w:lang w:bidi="fa-IR"/>
        </w:rPr>
        <w:t>₋</w:t>
      </w:r>
      <w:r>
        <w:rPr>
          <w:rFonts w:cs="B Nazanin" w:hint="cs"/>
          <w:sz w:val="28"/>
          <w:szCs w:val="28"/>
          <w:rtl/>
          <w:lang w:bidi="fa-IR"/>
        </w:rPr>
        <w:t xml:space="preserve"> نصب و استفاده نسبتا راحت</w:t>
      </w:r>
    </w:p>
    <w:p w14:paraId="32EE6591" w14:textId="7B1430B8" w:rsidR="00CA0F2D" w:rsidRDefault="00CA0F2D">
      <w:pPr>
        <w:bidi/>
        <w:spacing w:after="0" w:line="276" w:lineRule="auto"/>
        <w:jc w:val="lowKashida"/>
        <w:rPr>
          <w:rFonts w:cs="B Nazanin"/>
          <w:sz w:val="28"/>
          <w:szCs w:val="28"/>
          <w:rtl/>
          <w:lang w:bidi="fa-IR"/>
        </w:rPr>
        <w:pPrChange w:id="107" w:author="MF" w:date="2022-02-26T12:00:00Z">
          <w:pPr>
            <w:bidi/>
            <w:spacing w:line="276" w:lineRule="auto"/>
            <w:jc w:val="lowKashida"/>
          </w:pPr>
        </w:pPrChange>
      </w:pPr>
      <w:r>
        <w:rPr>
          <w:rFonts w:ascii="Calibri" w:hAnsi="Calibri" w:cs="Calibri"/>
          <w:sz w:val="28"/>
          <w:szCs w:val="28"/>
          <w:rtl/>
          <w:lang w:bidi="fa-IR"/>
        </w:rPr>
        <w:t>₋</w:t>
      </w:r>
      <w:r>
        <w:rPr>
          <w:rFonts w:cs="B Nazanin" w:hint="cs"/>
          <w:sz w:val="28"/>
          <w:szCs w:val="28"/>
          <w:rtl/>
          <w:lang w:bidi="fa-IR"/>
        </w:rPr>
        <w:t xml:space="preserve"> </w:t>
      </w:r>
      <w:r w:rsidR="005801DE">
        <w:rPr>
          <w:rFonts w:cs="B Nazanin" w:hint="cs"/>
          <w:sz w:val="28"/>
          <w:szCs w:val="28"/>
          <w:rtl/>
          <w:lang w:bidi="fa-IR"/>
        </w:rPr>
        <w:t>قابلیت مانورپذیری بالا</w:t>
      </w:r>
    </w:p>
    <w:p w14:paraId="509DF3FC" w14:textId="73B5039F" w:rsidR="005801DE" w:rsidRDefault="005801DE">
      <w:pPr>
        <w:bidi/>
        <w:spacing w:after="0" w:line="276" w:lineRule="auto"/>
        <w:jc w:val="lowKashida"/>
        <w:rPr>
          <w:rFonts w:cs="B Nazanin"/>
          <w:sz w:val="28"/>
          <w:szCs w:val="28"/>
          <w:rtl/>
          <w:lang w:bidi="fa-IR"/>
        </w:rPr>
        <w:pPrChange w:id="108" w:author="MF" w:date="2022-02-26T12:00:00Z">
          <w:pPr>
            <w:bidi/>
            <w:spacing w:line="276" w:lineRule="auto"/>
            <w:jc w:val="lowKashida"/>
          </w:pPr>
        </w:pPrChange>
      </w:pPr>
      <w:r>
        <w:rPr>
          <w:rFonts w:ascii="Calibri" w:hAnsi="Calibri" w:cs="Calibri"/>
          <w:sz w:val="28"/>
          <w:szCs w:val="28"/>
          <w:rtl/>
          <w:lang w:bidi="fa-IR"/>
        </w:rPr>
        <w:t>₋</w:t>
      </w:r>
      <w:r>
        <w:rPr>
          <w:rFonts w:cs="B Nazanin" w:hint="cs"/>
          <w:sz w:val="28"/>
          <w:szCs w:val="28"/>
          <w:rtl/>
          <w:lang w:bidi="fa-IR"/>
        </w:rPr>
        <w:t xml:space="preserve"> امکان تعامل با محیط </w:t>
      </w:r>
    </w:p>
    <w:p w14:paraId="1BAA122C" w14:textId="47D93186" w:rsidR="005801DE" w:rsidDel="00032A9D" w:rsidRDefault="005801DE" w:rsidP="00387A82">
      <w:pPr>
        <w:bidi/>
        <w:spacing w:line="276" w:lineRule="auto"/>
        <w:jc w:val="lowKashida"/>
        <w:rPr>
          <w:del w:id="109" w:author="MF" w:date="2022-02-26T12:00:00Z"/>
          <w:rFonts w:cs="B Nazanin"/>
          <w:sz w:val="28"/>
          <w:szCs w:val="28"/>
          <w:rtl/>
          <w:lang w:bidi="fa-IR"/>
        </w:rPr>
      </w:pPr>
      <w:del w:id="110" w:author="MF" w:date="2022-02-26T12:00:00Z">
        <w:r w:rsidDel="00032A9D">
          <w:rPr>
            <w:rFonts w:ascii="Calibri" w:hAnsi="Calibri" w:cs="Calibri"/>
            <w:sz w:val="28"/>
            <w:szCs w:val="28"/>
            <w:rtl/>
            <w:lang w:bidi="fa-IR"/>
          </w:rPr>
          <w:delText>₋</w:delText>
        </w:r>
        <w:r w:rsidDel="00032A9D">
          <w:rPr>
            <w:rFonts w:cs="B Nazanin" w:hint="cs"/>
            <w:sz w:val="28"/>
            <w:szCs w:val="28"/>
            <w:rtl/>
            <w:lang w:bidi="fa-IR"/>
          </w:rPr>
          <w:delText xml:space="preserve"> و .....</w:delText>
        </w:r>
      </w:del>
    </w:p>
    <w:p w14:paraId="4A377D70" w14:textId="24B7B35E" w:rsidR="00CA0F2D" w:rsidRPr="00B573DD" w:rsidRDefault="00CA0F2D">
      <w:pPr>
        <w:bidi/>
        <w:spacing w:after="0" w:line="276" w:lineRule="auto"/>
        <w:jc w:val="lowKashida"/>
        <w:rPr>
          <w:rFonts w:cs="B Nazanin"/>
          <w:b/>
          <w:bCs/>
          <w:sz w:val="28"/>
          <w:szCs w:val="28"/>
          <w:rtl/>
          <w:lang w:bidi="fa-IR"/>
        </w:rPr>
        <w:pPrChange w:id="111" w:author="MF" w:date="2022-02-26T12:00:00Z">
          <w:pPr>
            <w:bidi/>
            <w:spacing w:line="276" w:lineRule="auto"/>
            <w:jc w:val="lowKashida"/>
          </w:pPr>
        </w:pPrChange>
      </w:pPr>
      <w:r w:rsidRPr="00B573DD">
        <w:rPr>
          <w:rFonts w:cs="B Nazanin" w:hint="cs"/>
          <w:b/>
          <w:bCs/>
          <w:sz w:val="28"/>
          <w:szCs w:val="28"/>
          <w:rtl/>
          <w:lang w:bidi="fa-IR"/>
        </w:rPr>
        <w:t>معایب:</w:t>
      </w:r>
    </w:p>
    <w:p w14:paraId="3668D68B" w14:textId="06395F86" w:rsidR="00CA0F2D" w:rsidRDefault="00CA0F2D">
      <w:pPr>
        <w:bidi/>
        <w:spacing w:after="0" w:line="276" w:lineRule="auto"/>
        <w:jc w:val="lowKashida"/>
        <w:rPr>
          <w:rFonts w:cs="B Nazanin"/>
          <w:sz w:val="28"/>
          <w:szCs w:val="28"/>
          <w:rtl/>
          <w:lang w:bidi="fa-IR"/>
        </w:rPr>
        <w:pPrChange w:id="112" w:author="MF" w:date="2022-02-26T12:00:00Z">
          <w:pPr>
            <w:bidi/>
            <w:spacing w:line="276" w:lineRule="auto"/>
            <w:jc w:val="lowKashida"/>
          </w:pPr>
        </w:pPrChange>
      </w:pPr>
      <w:r>
        <w:rPr>
          <w:rFonts w:ascii="Calibri" w:hAnsi="Calibri" w:cs="Calibri"/>
          <w:sz w:val="28"/>
          <w:szCs w:val="28"/>
          <w:rtl/>
          <w:lang w:bidi="fa-IR"/>
        </w:rPr>
        <w:t>₋</w:t>
      </w:r>
      <w:r>
        <w:rPr>
          <w:rFonts w:cs="B Nazanin" w:hint="cs"/>
          <w:sz w:val="28"/>
          <w:szCs w:val="28"/>
          <w:rtl/>
          <w:lang w:bidi="fa-IR"/>
        </w:rPr>
        <w:t xml:space="preserve"> </w:t>
      </w:r>
      <w:r w:rsidR="00130EF7">
        <w:rPr>
          <w:rFonts w:cs="B Nazanin" w:hint="cs"/>
          <w:sz w:val="28"/>
          <w:szCs w:val="28"/>
          <w:rtl/>
          <w:lang w:bidi="fa-IR"/>
        </w:rPr>
        <w:t xml:space="preserve">به دلیل استفاده از چهار موتور مصرف توان </w:t>
      </w:r>
      <w:r w:rsidR="00CB4B65">
        <w:rPr>
          <w:rFonts w:cs="B Nazanin" w:hint="cs"/>
          <w:sz w:val="28"/>
          <w:szCs w:val="28"/>
          <w:rtl/>
          <w:lang w:bidi="fa-IR"/>
        </w:rPr>
        <w:t>با</w:t>
      </w:r>
      <w:r w:rsidR="00130EF7">
        <w:rPr>
          <w:rFonts w:cs="B Nazanin" w:hint="cs"/>
          <w:sz w:val="28"/>
          <w:szCs w:val="28"/>
          <w:rtl/>
          <w:lang w:bidi="fa-IR"/>
        </w:rPr>
        <w:t xml:space="preserve">لاست در نتیجه </w:t>
      </w:r>
      <w:r w:rsidR="005801DE">
        <w:rPr>
          <w:rFonts w:cs="B Nazanin" w:hint="cs"/>
          <w:sz w:val="28"/>
          <w:szCs w:val="28"/>
          <w:rtl/>
          <w:lang w:bidi="fa-IR"/>
        </w:rPr>
        <w:t>مداومت پروازی پایین</w:t>
      </w:r>
      <w:r w:rsidR="00130EF7">
        <w:rPr>
          <w:rFonts w:cs="B Nazanin" w:hint="cs"/>
          <w:sz w:val="28"/>
          <w:szCs w:val="28"/>
          <w:rtl/>
          <w:lang w:bidi="fa-IR"/>
        </w:rPr>
        <w:t xml:space="preserve"> دارد.</w:t>
      </w:r>
    </w:p>
    <w:p w14:paraId="7D4ACB3C" w14:textId="48B9C0F7" w:rsidR="00CA0F2D" w:rsidRDefault="00CA0F2D">
      <w:pPr>
        <w:bidi/>
        <w:spacing w:after="0" w:line="276" w:lineRule="auto"/>
        <w:jc w:val="lowKashida"/>
        <w:rPr>
          <w:rFonts w:cs="B Nazanin"/>
          <w:sz w:val="28"/>
          <w:szCs w:val="28"/>
          <w:rtl/>
          <w:lang w:bidi="fa-IR"/>
        </w:rPr>
        <w:pPrChange w:id="113" w:author="MF" w:date="2022-02-26T12:00:00Z">
          <w:pPr>
            <w:bidi/>
            <w:spacing w:line="276" w:lineRule="auto"/>
            <w:jc w:val="lowKashida"/>
          </w:pPr>
        </w:pPrChange>
      </w:pPr>
      <w:r>
        <w:rPr>
          <w:rFonts w:ascii="Calibri" w:hAnsi="Calibri" w:cs="Calibri"/>
          <w:sz w:val="28"/>
          <w:szCs w:val="28"/>
          <w:rtl/>
          <w:lang w:bidi="fa-IR"/>
        </w:rPr>
        <w:lastRenderedPageBreak/>
        <w:t>₋</w:t>
      </w:r>
      <w:r>
        <w:rPr>
          <w:rFonts w:cs="B Nazanin" w:hint="cs"/>
          <w:sz w:val="28"/>
          <w:szCs w:val="28"/>
          <w:rtl/>
          <w:lang w:bidi="fa-IR"/>
        </w:rPr>
        <w:t xml:space="preserve"> هزینه بالا</w:t>
      </w:r>
    </w:p>
    <w:p w14:paraId="192CA31E" w14:textId="75AB52EF" w:rsidR="00CA0F2D" w:rsidRDefault="00CA0F2D">
      <w:pPr>
        <w:bidi/>
        <w:spacing w:after="0" w:line="276" w:lineRule="auto"/>
        <w:jc w:val="both"/>
        <w:rPr>
          <w:rFonts w:cs="B Nazanin"/>
          <w:sz w:val="28"/>
          <w:szCs w:val="28"/>
          <w:rtl/>
          <w:lang w:bidi="fa-IR"/>
        </w:rPr>
        <w:pPrChange w:id="114" w:author="MF" w:date="2022-02-26T12:00:00Z">
          <w:pPr>
            <w:bidi/>
            <w:spacing w:line="276" w:lineRule="auto"/>
            <w:jc w:val="both"/>
          </w:pPr>
        </w:pPrChange>
      </w:pPr>
      <w:r>
        <w:rPr>
          <w:rFonts w:ascii="Calibri" w:hAnsi="Calibri" w:cs="Calibri"/>
          <w:sz w:val="28"/>
          <w:szCs w:val="28"/>
          <w:rtl/>
          <w:lang w:bidi="fa-IR"/>
        </w:rPr>
        <w:t>₋</w:t>
      </w:r>
      <w:r>
        <w:rPr>
          <w:rFonts w:cs="B Nazanin" w:hint="cs"/>
          <w:sz w:val="28"/>
          <w:szCs w:val="28"/>
          <w:rtl/>
          <w:lang w:bidi="fa-IR"/>
        </w:rPr>
        <w:t xml:space="preserve"> نیاز به سیستم‌های الکتریکی بیشتر</w:t>
      </w:r>
      <w:r w:rsidR="00850034">
        <w:rPr>
          <w:rFonts w:cs="B Nazanin" w:hint="cs"/>
          <w:sz w:val="28"/>
          <w:szCs w:val="28"/>
          <w:rtl/>
          <w:lang w:bidi="fa-IR"/>
        </w:rPr>
        <w:t>(مانند سنسور‌ها)</w:t>
      </w:r>
    </w:p>
    <w:p w14:paraId="4899823A" w14:textId="6687EDA9" w:rsidR="00850034" w:rsidRDefault="00850034">
      <w:pPr>
        <w:bidi/>
        <w:spacing w:after="0" w:line="276" w:lineRule="auto"/>
        <w:jc w:val="both"/>
        <w:rPr>
          <w:rFonts w:cs="B Nazanin"/>
          <w:sz w:val="28"/>
          <w:szCs w:val="28"/>
          <w:rtl/>
          <w:lang w:bidi="fa-IR"/>
        </w:rPr>
        <w:pPrChange w:id="115" w:author="MF" w:date="2022-02-26T12:00:00Z">
          <w:pPr>
            <w:bidi/>
            <w:spacing w:line="276" w:lineRule="auto"/>
            <w:jc w:val="both"/>
          </w:pPr>
        </w:pPrChange>
      </w:pPr>
      <w:r>
        <w:rPr>
          <w:rFonts w:ascii="Calibri" w:hAnsi="Calibri" w:cs="Calibri"/>
          <w:sz w:val="28"/>
          <w:szCs w:val="28"/>
          <w:rtl/>
          <w:lang w:bidi="fa-IR"/>
        </w:rPr>
        <w:t>₋</w:t>
      </w:r>
      <w:r>
        <w:rPr>
          <w:rFonts w:cs="B Nazanin" w:hint="cs"/>
          <w:sz w:val="28"/>
          <w:szCs w:val="28"/>
          <w:rtl/>
          <w:lang w:bidi="fa-IR"/>
        </w:rPr>
        <w:t xml:space="preserve"> الگوریتم کنترلی پیچیده </w:t>
      </w:r>
    </w:p>
    <w:p w14:paraId="3251BFC2" w14:textId="74A0BD66" w:rsidR="00B573DD" w:rsidRPr="001A14F4" w:rsidRDefault="005801DE" w:rsidP="00F559DE">
      <w:pPr>
        <w:bidi/>
        <w:spacing w:line="276" w:lineRule="auto"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ascii="Calibri" w:hAnsi="Calibri" w:cs="Calibri"/>
          <w:sz w:val="28"/>
          <w:szCs w:val="28"/>
          <w:rtl/>
          <w:lang w:bidi="fa-IR"/>
        </w:rPr>
        <w:t>₋</w:t>
      </w:r>
      <w:r>
        <w:rPr>
          <w:rFonts w:cs="B Nazanin" w:hint="cs"/>
          <w:sz w:val="28"/>
          <w:szCs w:val="28"/>
          <w:rtl/>
          <w:lang w:bidi="fa-IR"/>
        </w:rPr>
        <w:t xml:space="preserve"> عملکرد نامطلوب در محیط</w:t>
      </w:r>
      <w:r>
        <w:rPr>
          <w:rFonts w:cs="B Nazanin" w:hint="eastAsia"/>
          <w:sz w:val="28"/>
          <w:szCs w:val="28"/>
          <w:rtl/>
          <w:lang w:bidi="fa-IR"/>
        </w:rPr>
        <w:t>‌</w:t>
      </w:r>
      <w:r>
        <w:rPr>
          <w:rFonts w:cs="B Nazanin" w:hint="cs"/>
          <w:sz w:val="28"/>
          <w:szCs w:val="28"/>
          <w:rtl/>
          <w:lang w:bidi="fa-IR"/>
        </w:rPr>
        <w:t>هایی با شرایط سخت (وزش باد شدید و .....)</w:t>
      </w:r>
    </w:p>
    <w:p w14:paraId="03BA99B7" w14:textId="039E048E" w:rsidR="00F47D5C" w:rsidRPr="00850034" w:rsidRDefault="0093724F" w:rsidP="00F559DE">
      <w:pPr>
        <w:bidi/>
        <w:spacing w:before="360" w:after="240"/>
        <w:jc w:val="both"/>
        <w:rPr>
          <w:rFonts w:cs="B Nazanin"/>
          <w:b/>
          <w:bCs/>
          <w:sz w:val="36"/>
          <w:szCs w:val="36"/>
          <w:rtl/>
          <w:lang w:bidi="fa-IR"/>
        </w:rPr>
      </w:pPr>
      <w:r>
        <w:rPr>
          <w:rFonts w:cs="B Nazanin" w:hint="cs"/>
          <w:b/>
          <w:bCs/>
          <w:sz w:val="36"/>
          <w:szCs w:val="36"/>
          <w:rtl/>
          <w:lang w:bidi="fa-IR"/>
        </w:rPr>
        <w:t>4-1</w:t>
      </w:r>
      <w:r w:rsidR="00850034" w:rsidRPr="00850034">
        <w:rPr>
          <w:rFonts w:cs="B Nazanin" w:hint="cs"/>
          <w:b/>
          <w:bCs/>
          <w:sz w:val="36"/>
          <w:szCs w:val="36"/>
          <w:rtl/>
          <w:lang w:bidi="fa-IR"/>
        </w:rPr>
        <w:t>-کاربردها</w:t>
      </w:r>
    </w:p>
    <w:p w14:paraId="78DB0E3B" w14:textId="5C1FBD56" w:rsidR="00F47D5C" w:rsidRPr="00850034" w:rsidRDefault="00850034" w:rsidP="0079258A">
      <w:pPr>
        <w:bidi/>
        <w:spacing w:line="276" w:lineRule="auto"/>
        <w:ind w:firstLine="720"/>
        <w:jc w:val="both"/>
        <w:rPr>
          <w:rFonts w:cs="B Nazanin"/>
          <w:sz w:val="28"/>
          <w:szCs w:val="28"/>
          <w:rtl/>
          <w:lang w:bidi="fa-IR"/>
        </w:rPr>
      </w:pPr>
      <w:r w:rsidRPr="00850034">
        <w:rPr>
          <w:rFonts w:cs="B Nazanin" w:hint="cs"/>
          <w:sz w:val="28"/>
          <w:szCs w:val="28"/>
          <w:rtl/>
          <w:lang w:bidi="fa-IR"/>
        </w:rPr>
        <w:t>سیستم</w:t>
      </w:r>
      <w:r w:rsidR="00CB4B65">
        <w:rPr>
          <w:rFonts w:cs="B Nazanin"/>
          <w:sz w:val="28"/>
          <w:szCs w:val="28"/>
          <w:lang w:bidi="fa-IR"/>
        </w:rPr>
        <w:t xml:space="preserve"> </w:t>
      </w:r>
      <w:r w:rsidRPr="00850034">
        <w:rPr>
          <w:rFonts w:cs="B Nazanin" w:hint="cs"/>
          <w:sz w:val="28"/>
          <w:szCs w:val="28"/>
          <w:rtl/>
          <w:lang w:bidi="fa-IR"/>
        </w:rPr>
        <w:t>‌چهارپره کاربردهای گوناگونی دارد</w:t>
      </w:r>
      <w:del w:id="116" w:author="MF" w:date="2022-02-26T12:01:00Z">
        <w:r w:rsidDel="007F52A9">
          <w:rPr>
            <w:rFonts w:cs="B Nazanin" w:hint="cs"/>
            <w:sz w:val="28"/>
            <w:szCs w:val="28"/>
            <w:rtl/>
            <w:lang w:bidi="fa-IR"/>
          </w:rPr>
          <w:delText xml:space="preserve">. </w:delText>
        </w:r>
      </w:del>
      <w:ins w:id="117" w:author="MF" w:date="2022-02-26T12:01:00Z">
        <w:r w:rsidR="007F52A9">
          <w:rPr>
            <w:rFonts w:cs="B Nazanin" w:hint="cs"/>
            <w:sz w:val="28"/>
            <w:szCs w:val="28"/>
            <w:rtl/>
            <w:lang w:bidi="fa-IR"/>
          </w:rPr>
          <w:t xml:space="preserve"> که </w:t>
        </w:r>
      </w:ins>
      <w:r>
        <w:rPr>
          <w:rFonts w:cs="B Nazanin" w:hint="cs"/>
          <w:sz w:val="28"/>
          <w:szCs w:val="28"/>
          <w:rtl/>
          <w:lang w:bidi="fa-IR"/>
        </w:rPr>
        <w:t>از</w:t>
      </w:r>
      <w:ins w:id="118" w:author="MF" w:date="2022-02-26T12:01:00Z">
        <w:r w:rsidR="007F52A9">
          <w:rPr>
            <w:rFonts w:cs="B Nazanin" w:hint="cs"/>
            <w:sz w:val="28"/>
            <w:szCs w:val="28"/>
            <w:rtl/>
            <w:lang w:bidi="fa-IR"/>
          </w:rPr>
          <w:t xml:space="preserve"> آن جمله </w:t>
        </w:r>
      </w:ins>
      <w:del w:id="119" w:author="MF" w:date="2022-02-26T12:01:00Z">
        <w:r w:rsidDel="007F52A9">
          <w:rPr>
            <w:rFonts w:cs="B Nazanin" w:hint="cs"/>
            <w:sz w:val="28"/>
            <w:szCs w:val="28"/>
            <w:rtl/>
            <w:lang w:bidi="fa-IR"/>
          </w:rPr>
          <w:delText xml:space="preserve">کاربردهای آن </w:delText>
        </w:r>
      </w:del>
      <w:r>
        <w:rPr>
          <w:rFonts w:cs="B Nazanin" w:hint="cs"/>
          <w:sz w:val="28"/>
          <w:szCs w:val="28"/>
          <w:rtl/>
          <w:lang w:bidi="fa-IR"/>
        </w:rPr>
        <w:t>می</w:t>
      </w:r>
      <w:r w:rsidR="008517DD">
        <w:rPr>
          <w:rFonts w:cs="B Nazanin" w:hint="eastAsia"/>
          <w:sz w:val="28"/>
          <w:szCs w:val="28"/>
          <w:rtl/>
          <w:lang w:bidi="fa-IR"/>
        </w:rPr>
        <w:t>‌</w:t>
      </w:r>
      <w:r>
        <w:rPr>
          <w:rFonts w:cs="B Nazanin" w:hint="cs"/>
          <w:sz w:val="28"/>
          <w:szCs w:val="28"/>
          <w:rtl/>
          <w:lang w:bidi="fa-IR"/>
        </w:rPr>
        <w:t xml:space="preserve">توان </w:t>
      </w:r>
      <w:r w:rsidR="008517DD">
        <w:rPr>
          <w:rFonts w:cs="B Nazanin" w:hint="cs"/>
          <w:sz w:val="28"/>
          <w:szCs w:val="28"/>
          <w:rtl/>
          <w:lang w:bidi="fa-IR"/>
        </w:rPr>
        <w:t xml:space="preserve">به جمع </w:t>
      </w:r>
      <w:r w:rsidR="00CB4B65">
        <w:rPr>
          <w:rFonts w:cs="B Nazanin" w:hint="cs"/>
          <w:sz w:val="28"/>
          <w:szCs w:val="28"/>
          <w:rtl/>
          <w:lang w:bidi="fa-IR"/>
        </w:rPr>
        <w:t>آ</w:t>
      </w:r>
      <w:r w:rsidR="008517DD">
        <w:rPr>
          <w:rFonts w:cs="B Nazanin" w:hint="cs"/>
          <w:sz w:val="28"/>
          <w:szCs w:val="28"/>
          <w:rtl/>
          <w:lang w:bidi="fa-IR"/>
        </w:rPr>
        <w:t xml:space="preserve">وری </w:t>
      </w:r>
      <w:r w:rsidR="00CB4B65">
        <w:rPr>
          <w:rFonts w:cs="B Nazanin" w:hint="cs"/>
          <w:sz w:val="28"/>
          <w:szCs w:val="28"/>
          <w:rtl/>
          <w:lang w:bidi="fa-IR"/>
        </w:rPr>
        <w:t>آ</w:t>
      </w:r>
      <w:r w:rsidR="008517DD">
        <w:rPr>
          <w:rFonts w:cs="B Nazanin" w:hint="cs"/>
          <w:sz w:val="28"/>
          <w:szCs w:val="28"/>
          <w:rtl/>
          <w:lang w:bidi="fa-IR"/>
        </w:rPr>
        <w:t>مار و اطلاعات مفید در امداد و نجات در هنگام سوانح طبیعی از قبیل زلزله، سیل و آتش‌سوزی اشاره</w:t>
      </w:r>
      <w:r w:rsidR="00AA40E0">
        <w:rPr>
          <w:rFonts w:cs="B Nazanin" w:hint="eastAsia"/>
          <w:sz w:val="28"/>
          <w:szCs w:val="28"/>
          <w:rtl/>
          <w:lang w:bidi="fa-IR"/>
        </w:rPr>
        <w:t>‌</w:t>
      </w:r>
      <w:r w:rsidR="008517DD">
        <w:rPr>
          <w:rFonts w:cs="B Nazanin" w:hint="cs"/>
          <w:sz w:val="28"/>
          <w:szCs w:val="28"/>
          <w:rtl/>
          <w:lang w:bidi="fa-IR"/>
        </w:rPr>
        <w:t>کرد. یکی از مهم‌ترین</w:t>
      </w:r>
      <w:r w:rsidR="00CB4B65">
        <w:rPr>
          <w:rFonts w:cs="B Nazanin" w:hint="cs"/>
          <w:sz w:val="28"/>
          <w:szCs w:val="28"/>
          <w:rtl/>
          <w:lang w:bidi="fa-IR"/>
        </w:rPr>
        <w:t xml:space="preserve"> </w:t>
      </w:r>
      <w:r w:rsidR="008517DD">
        <w:rPr>
          <w:rFonts w:cs="B Nazanin" w:hint="cs"/>
          <w:sz w:val="28"/>
          <w:szCs w:val="28"/>
          <w:rtl/>
          <w:lang w:bidi="fa-IR"/>
        </w:rPr>
        <w:t xml:space="preserve">کاربردهای این سیستم‌ها </w:t>
      </w:r>
      <w:r w:rsidR="006D3902">
        <w:rPr>
          <w:rFonts w:cs="B Nazanin" w:hint="cs"/>
          <w:sz w:val="28"/>
          <w:szCs w:val="28"/>
          <w:rtl/>
          <w:lang w:bidi="fa-IR"/>
        </w:rPr>
        <w:t>تصویر</w:t>
      </w:r>
      <w:r w:rsidR="008517DD">
        <w:rPr>
          <w:rFonts w:cs="B Nazanin" w:hint="cs"/>
          <w:sz w:val="28"/>
          <w:szCs w:val="28"/>
          <w:rtl/>
          <w:lang w:bidi="fa-IR"/>
        </w:rPr>
        <w:t>برداری هوایی به منظور تهیه عکس</w:t>
      </w:r>
      <w:del w:id="120" w:author="MF" w:date="2022-02-26T12:01:00Z">
        <w:r w:rsidR="008517DD" w:rsidDel="007F52A9">
          <w:rPr>
            <w:rFonts w:cs="B Nazanin" w:hint="cs"/>
            <w:sz w:val="28"/>
            <w:szCs w:val="28"/>
            <w:rtl/>
            <w:lang w:bidi="fa-IR"/>
          </w:rPr>
          <w:delText xml:space="preserve">، </w:delText>
        </w:r>
      </w:del>
      <w:ins w:id="121" w:author="MF" w:date="2022-02-26T12:01:00Z">
        <w:r w:rsidR="007F52A9">
          <w:rPr>
            <w:rFonts w:cs="B Nazanin" w:hint="cs"/>
            <w:sz w:val="28"/>
            <w:szCs w:val="28"/>
            <w:rtl/>
            <w:lang w:bidi="fa-IR"/>
          </w:rPr>
          <w:t xml:space="preserve"> و </w:t>
        </w:r>
      </w:ins>
      <w:r w:rsidR="008517DD">
        <w:rPr>
          <w:rFonts w:cs="B Nazanin" w:hint="cs"/>
          <w:sz w:val="28"/>
          <w:szCs w:val="28"/>
          <w:rtl/>
          <w:lang w:bidi="fa-IR"/>
        </w:rPr>
        <w:t xml:space="preserve">فیلم </w:t>
      </w:r>
      <w:del w:id="122" w:author="MF" w:date="2022-02-26T12:01:00Z">
        <w:r w:rsidR="008517DD" w:rsidDel="007F52A9">
          <w:rPr>
            <w:rFonts w:cs="B Nazanin" w:hint="cs"/>
            <w:sz w:val="28"/>
            <w:szCs w:val="28"/>
            <w:rtl/>
            <w:lang w:bidi="fa-IR"/>
          </w:rPr>
          <w:delText xml:space="preserve">و... </w:delText>
        </w:r>
      </w:del>
      <w:r w:rsidR="008517DD">
        <w:rPr>
          <w:rFonts w:cs="B Nazanin" w:hint="cs"/>
          <w:sz w:val="28"/>
          <w:szCs w:val="28"/>
          <w:rtl/>
          <w:lang w:bidi="fa-IR"/>
        </w:rPr>
        <w:t>می‌باشد. هم</w:t>
      </w:r>
      <w:del w:id="123" w:author="MF" w:date="2022-02-26T12:01:00Z">
        <w:r w:rsidR="008517DD" w:rsidDel="007F52A9">
          <w:rPr>
            <w:rFonts w:cs="B Nazanin" w:hint="cs"/>
            <w:sz w:val="28"/>
            <w:szCs w:val="28"/>
            <w:rtl/>
            <w:lang w:bidi="fa-IR"/>
          </w:rPr>
          <w:delText xml:space="preserve"> </w:delText>
        </w:r>
      </w:del>
      <w:r w:rsidR="008517DD">
        <w:rPr>
          <w:rFonts w:cs="B Nazanin" w:hint="cs"/>
          <w:sz w:val="28"/>
          <w:szCs w:val="28"/>
          <w:rtl/>
          <w:lang w:bidi="fa-IR"/>
        </w:rPr>
        <w:t>چنین از چهارپره برای دسترسی به نقاط پرخطر و صعب‌العبور مانند معادن استفاده می‌شود.</w:t>
      </w:r>
      <w:r w:rsidR="006D3902">
        <w:rPr>
          <w:rFonts w:cs="B Nazanin" w:hint="cs"/>
          <w:sz w:val="28"/>
          <w:szCs w:val="28"/>
          <w:rtl/>
          <w:lang w:bidi="fa-IR"/>
        </w:rPr>
        <w:t xml:space="preserve"> علاوه برکاربردهای گفته</w:t>
      </w:r>
      <w:r w:rsidR="00F559DE">
        <w:rPr>
          <w:rFonts w:cs="B Nazanin" w:hint="eastAsia"/>
          <w:sz w:val="28"/>
          <w:szCs w:val="28"/>
          <w:rtl/>
          <w:lang w:bidi="fa-IR"/>
        </w:rPr>
        <w:t>‌</w:t>
      </w:r>
      <w:r w:rsidR="006D3902">
        <w:rPr>
          <w:rFonts w:cs="B Nazanin" w:hint="cs"/>
          <w:sz w:val="28"/>
          <w:szCs w:val="28"/>
          <w:rtl/>
          <w:lang w:bidi="fa-IR"/>
        </w:rPr>
        <w:t>شد</w:t>
      </w:r>
      <w:r w:rsidR="00CB4B65">
        <w:rPr>
          <w:rFonts w:cs="B Nazanin" w:hint="cs"/>
          <w:sz w:val="28"/>
          <w:szCs w:val="28"/>
          <w:rtl/>
          <w:lang w:bidi="fa-IR"/>
        </w:rPr>
        <w:t xml:space="preserve">ه </w:t>
      </w:r>
      <w:r w:rsidR="006D3902">
        <w:rPr>
          <w:rFonts w:cs="B Nazanin" w:hint="cs"/>
          <w:sz w:val="28"/>
          <w:szCs w:val="28"/>
          <w:rtl/>
          <w:lang w:bidi="fa-IR"/>
        </w:rPr>
        <w:t xml:space="preserve">چهارپره‌ها کاربرد‌های گوناگونی مانند </w:t>
      </w:r>
      <w:del w:id="124" w:author="MF" w:date="2022-02-26T12:01:00Z">
        <w:r w:rsidR="00D64D4E" w:rsidDel="007F52A9">
          <w:rPr>
            <w:rFonts w:cs="B Nazanin" w:hint="cs"/>
            <w:sz w:val="28"/>
            <w:szCs w:val="28"/>
            <w:rtl/>
            <w:lang w:bidi="fa-IR"/>
          </w:rPr>
          <w:delText xml:space="preserve">ماموریت‌های نظامی، </w:delText>
        </w:r>
      </w:del>
      <w:r w:rsidR="006D3902">
        <w:rPr>
          <w:rFonts w:cs="B Nazanin" w:hint="cs"/>
          <w:sz w:val="28"/>
          <w:szCs w:val="28"/>
          <w:rtl/>
          <w:lang w:bidi="fa-IR"/>
        </w:rPr>
        <w:t>حمل</w:t>
      </w:r>
      <w:r w:rsidR="006D3902">
        <w:rPr>
          <w:rFonts w:cs="B Nazanin" w:hint="eastAsia"/>
          <w:sz w:val="28"/>
          <w:szCs w:val="28"/>
          <w:rtl/>
          <w:lang w:bidi="fa-IR"/>
        </w:rPr>
        <w:t>‌</w:t>
      </w:r>
      <w:r w:rsidR="006D3902">
        <w:rPr>
          <w:rFonts w:cs="B Nazanin" w:hint="cs"/>
          <w:sz w:val="28"/>
          <w:szCs w:val="28"/>
          <w:rtl/>
          <w:lang w:bidi="fa-IR"/>
        </w:rPr>
        <w:t>بار، پایش خطوط گاز و برق، سم‌پاشی، نقشه‌برداری هوایی دارند</w:t>
      </w:r>
      <w:del w:id="125" w:author="MF" w:date="2022-02-26T12:01:00Z">
        <w:r w:rsidR="00D64D4E" w:rsidDel="0079258A">
          <w:rPr>
            <w:rFonts w:cs="B Nazanin" w:hint="cs"/>
            <w:sz w:val="28"/>
            <w:szCs w:val="28"/>
            <w:rtl/>
            <w:lang w:bidi="fa-IR"/>
          </w:rPr>
          <w:delText>،</w:delText>
        </w:r>
      </w:del>
      <w:r w:rsidR="00D64D4E">
        <w:rPr>
          <w:rFonts w:cs="B Nazanin" w:hint="cs"/>
          <w:sz w:val="28"/>
          <w:szCs w:val="28"/>
          <w:rtl/>
          <w:lang w:bidi="fa-IR"/>
        </w:rPr>
        <w:t xml:space="preserve"> که در ادامه به توضیح مختصری درباره این کاربرد‌ها می‌پردازیم</w:t>
      </w:r>
      <w:r w:rsidR="006D3902">
        <w:rPr>
          <w:rFonts w:cs="B Nazanin" w:hint="cs"/>
          <w:sz w:val="28"/>
          <w:szCs w:val="28"/>
          <w:rtl/>
          <w:lang w:bidi="fa-IR"/>
        </w:rPr>
        <w:t>.</w:t>
      </w:r>
    </w:p>
    <w:p w14:paraId="3C10BD77" w14:textId="4CEEC32C" w:rsidR="00F47D5C" w:rsidRDefault="00481EF8" w:rsidP="00F559DE">
      <w:pPr>
        <w:bidi/>
        <w:spacing w:line="276" w:lineRule="auto"/>
        <w:jc w:val="both"/>
        <w:rPr>
          <w:rFonts w:ascii="Calibri" w:hAnsi="Calibri" w:cs="Calibri"/>
          <w:b/>
          <w:bCs/>
          <w:sz w:val="28"/>
          <w:szCs w:val="28"/>
          <w:rtl/>
          <w:lang w:bidi="fa-IR"/>
        </w:rPr>
      </w:pPr>
      <w:r w:rsidRPr="00481EF8">
        <w:rPr>
          <w:rFonts w:ascii="Calibri" w:hAnsi="Calibri" w:cs="Calibri"/>
          <w:b/>
          <w:bCs/>
          <w:sz w:val="28"/>
          <w:szCs w:val="28"/>
          <w:rtl/>
          <w:lang w:bidi="fa-IR"/>
        </w:rPr>
        <w:t>●</w:t>
      </w:r>
      <w:r>
        <w:rPr>
          <w:rFonts w:ascii="Calibri" w:hAnsi="Calibri" w:cs="Times New Roman" w:hint="cs"/>
          <w:b/>
          <w:bCs/>
          <w:sz w:val="28"/>
          <w:szCs w:val="28"/>
          <w:rtl/>
          <w:lang w:bidi="fa-IR"/>
        </w:rPr>
        <w:t xml:space="preserve"> امداد و نجات</w:t>
      </w:r>
    </w:p>
    <w:p w14:paraId="7EC240BA" w14:textId="541FBC7C" w:rsidR="00481EF8" w:rsidRDefault="00D64D4E" w:rsidP="00F559DE">
      <w:pPr>
        <w:bidi/>
        <w:spacing w:line="276" w:lineRule="auto"/>
        <w:ind w:firstLine="720"/>
        <w:jc w:val="lowKashida"/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lang w:bidi="fa-IR"/>
        </w:rPr>
      </w:pPr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یکی از کاربرد</w:t>
      </w:r>
      <w:r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  <w:lang w:bidi="fa-IR"/>
        </w:rPr>
        <w:t>‌</w:t>
      </w:r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 xml:space="preserve">های </w:t>
      </w:r>
      <w:r w:rsidRPr="00D64D4E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>مهم</w:t>
      </w:r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 xml:space="preserve"> چهارپره</w:t>
      </w:r>
      <w:r w:rsidRPr="00D64D4E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 xml:space="preserve"> امداد و نجات</w:t>
      </w:r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 xml:space="preserve"> می</w:t>
      </w:r>
      <w:r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باشد</w:t>
      </w:r>
      <w:r w:rsidRPr="00D64D4E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 xml:space="preserve">. در بسیاری از سوانح و بلایای طبیعی امروزه از </w:t>
      </w:r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چهارپره</w:t>
      </w:r>
      <w:r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 xml:space="preserve">ها </w:t>
      </w:r>
      <w:r w:rsidRPr="00D64D4E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>برای جمع</w:t>
      </w:r>
      <w:r w:rsidR="00AA40E0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Pr="00D64D4E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>آوری آمار و اطلاعات مهمی پیرامون آن موضوع استفاده</w:t>
      </w:r>
      <w:r w:rsidR="00AA40E0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Pr="00D64D4E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>می</w:t>
      </w:r>
      <w:r w:rsidR="00CB4B65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Pr="00D64D4E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>شود. بی</w:t>
      </w:r>
      <w:r w:rsidR="00CB4B65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Pr="00D64D4E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>شک در بسیاری از مسیرها و راه</w:t>
      </w:r>
      <w:r w:rsidR="00CB4B65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Pr="00D64D4E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 xml:space="preserve">های صعب العبور حضور انسان غیرممکن است لذا با ارسال یک </w:t>
      </w:r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چهارپره</w:t>
      </w:r>
      <w:r w:rsidRPr="00D64D4E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 xml:space="preserve"> می</w:t>
      </w:r>
      <w:r w:rsidR="00AA40E0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Pr="00D64D4E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>توان اطلاعات مفیدی را دریافت</w:t>
      </w:r>
      <w:r w:rsidR="00AA40E0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Pr="00D64D4E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>کرد. این زمینه روز به روز در حال ارتقاء و پیشرفت است و بی شک در آینده</w:t>
      </w:r>
      <w:r w:rsidR="00AA40E0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Pr="00D64D4E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>ای نه چندان دور حضور محصولات پروازی امداد رسان</w:t>
      </w:r>
      <w:r w:rsidR="00CB4B65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،</w:t>
      </w:r>
      <w:r w:rsidRPr="00D64D4E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 xml:space="preserve"> بیشترخواهد</w:t>
      </w:r>
      <w:r w:rsidR="007F5FA6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شد.</w:t>
      </w:r>
      <w:r w:rsidR="007F5FA6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</w:rPr>
        <w:t>]</w:t>
      </w:r>
      <w:r w:rsidR="0028077D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2</w:t>
      </w:r>
      <w:r w:rsidR="007F5FA6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lang w:bidi="fa-IR"/>
        </w:rPr>
        <w:t>[</w:t>
      </w:r>
    </w:p>
    <w:p w14:paraId="44BCFFF0" w14:textId="3F9E4836" w:rsidR="00D64D4E" w:rsidRDefault="00D64D4E" w:rsidP="00F559DE">
      <w:pPr>
        <w:bidi/>
        <w:spacing w:line="276" w:lineRule="auto"/>
        <w:jc w:val="both"/>
        <w:rPr>
          <w:rFonts w:ascii="Iran Sans - Regular" w:hAnsi="Iran Sans - Regular" w:cs="B Nazanin"/>
          <w:b/>
          <w:bCs/>
          <w:color w:val="212121"/>
          <w:sz w:val="28"/>
          <w:szCs w:val="28"/>
          <w:shd w:val="clear" w:color="auto" w:fill="FFFFFF"/>
          <w:rtl/>
        </w:rPr>
      </w:pPr>
      <w:r>
        <w:rPr>
          <w:rFonts w:ascii="Times New Roman" w:hAnsi="Times New Roman" w:cs="Times New Roman" w:hint="cs"/>
          <w:color w:val="212121"/>
          <w:sz w:val="28"/>
          <w:szCs w:val="28"/>
          <w:shd w:val="clear" w:color="auto" w:fill="FFFFFF"/>
          <w:rtl/>
        </w:rPr>
        <w:t>●</w:t>
      </w:r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 xml:space="preserve"> </w:t>
      </w:r>
      <w:r w:rsidRPr="00D64D4E">
        <w:rPr>
          <w:rFonts w:ascii="Iran Sans - Regular" w:hAnsi="Iran Sans - Regular" w:cs="B Nazanin" w:hint="cs"/>
          <w:b/>
          <w:bCs/>
          <w:color w:val="212121"/>
          <w:sz w:val="28"/>
          <w:szCs w:val="28"/>
          <w:shd w:val="clear" w:color="auto" w:fill="FFFFFF"/>
          <w:rtl/>
        </w:rPr>
        <w:t xml:space="preserve">ماموریت </w:t>
      </w:r>
      <w:r w:rsidR="0057166F">
        <w:rPr>
          <w:rFonts w:ascii="Iran Sans - Regular" w:hAnsi="Iran Sans - Regular" w:cs="B Nazanin" w:hint="cs"/>
          <w:b/>
          <w:bCs/>
          <w:color w:val="212121"/>
          <w:sz w:val="28"/>
          <w:szCs w:val="28"/>
          <w:shd w:val="clear" w:color="auto" w:fill="FFFFFF"/>
          <w:rtl/>
        </w:rPr>
        <w:t>در محیط</w:t>
      </w:r>
      <w:r w:rsidR="00AA40E0">
        <w:rPr>
          <w:rFonts w:ascii="Iran Sans - Regular" w:hAnsi="Iran Sans - Regular" w:cs="B Nazanin" w:hint="eastAsia"/>
          <w:b/>
          <w:bCs/>
          <w:color w:val="212121"/>
          <w:sz w:val="28"/>
          <w:szCs w:val="28"/>
          <w:shd w:val="clear" w:color="auto" w:fill="FFFFFF"/>
          <w:rtl/>
        </w:rPr>
        <w:t>‌</w:t>
      </w:r>
      <w:r w:rsidR="0057166F">
        <w:rPr>
          <w:rFonts w:ascii="Iran Sans - Regular" w:hAnsi="Iran Sans - Regular" w:cs="B Nazanin" w:hint="cs"/>
          <w:b/>
          <w:bCs/>
          <w:color w:val="212121"/>
          <w:sz w:val="28"/>
          <w:szCs w:val="28"/>
          <w:shd w:val="clear" w:color="auto" w:fill="FFFFFF"/>
          <w:rtl/>
        </w:rPr>
        <w:t>های آلوده</w:t>
      </w:r>
    </w:p>
    <w:p w14:paraId="7C2493D8" w14:textId="4017D64C" w:rsidR="00CB4B65" w:rsidRDefault="0057166F" w:rsidP="00F559DE">
      <w:pPr>
        <w:bidi/>
        <w:spacing w:line="276" w:lineRule="auto"/>
        <w:ind w:firstLine="720"/>
        <w:jc w:val="both"/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lang w:bidi="fa-IR"/>
        </w:rPr>
      </w:pPr>
      <w:r w:rsidRPr="0057166F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اولین ماموریت</w:t>
      </w:r>
      <w:r w:rsidRPr="0057166F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Pr="0057166F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ها در محیط</w:t>
      </w:r>
      <w:r w:rsidRPr="0057166F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Pr="0057166F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های آلوده</w:t>
      </w:r>
      <w:r w:rsidR="00CB4B65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="00CB4B65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ی</w:t>
      </w:r>
      <w:r w:rsidRPr="0057166F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 xml:space="preserve"> </w:t>
      </w:r>
      <w:r w:rsidR="00CB4B65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پ</w:t>
      </w:r>
      <w:r w:rsidRPr="0057166F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رنده</w:t>
      </w:r>
      <w:r w:rsidRPr="0057166F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Pr="0057166F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های بدون سرنشین به سال</w:t>
      </w:r>
      <w:r w:rsidRPr="0057166F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Pr="0057166F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های 1946 تا 1948 میلادی بر</w:t>
      </w:r>
      <w:r w:rsidRPr="0057166F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Pr="0057166F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می</w:t>
      </w:r>
      <w:r w:rsidR="00AA40E0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Pr="0057166F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گردد که پرنده</w:t>
      </w:r>
      <w:r w:rsidRPr="0057166F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Pr="0057166F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های بدون سرنشین درون ابرهای هسته</w:t>
      </w:r>
      <w:r w:rsidRPr="0057166F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Pr="0057166F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ای پروازکرده و پس از انفجار بمب نمونه</w:t>
      </w:r>
      <w:r w:rsidRPr="0057166F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Pr="0057166F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هایی از آن را جمع</w:t>
      </w:r>
      <w:r w:rsidR="00CB4B65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Pr="0057166F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آوری می</w:t>
      </w:r>
      <w:r w:rsidRPr="0057166F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Pr="0057166F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کردند. استفاده از سیستم</w:t>
      </w:r>
      <w:r w:rsidRPr="0057166F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Pr="0057166F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های بدون سرنشین احتمال موفقیت ماموریت را افزایش و خطر احتمالی برای نیروها را کاهش</w:t>
      </w:r>
      <w:r w:rsidR="00AA40E0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Pr="0057166F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می</w:t>
      </w:r>
      <w:r w:rsidRPr="0057166F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Pr="0057166F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دهد.</w:t>
      </w:r>
      <w:r w:rsidR="0028077D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</w:rPr>
        <w:t>]</w:t>
      </w:r>
      <w:r w:rsidR="0028077D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3</w:t>
      </w:r>
      <w:r w:rsidR="0028077D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lang w:bidi="fa-IR"/>
        </w:rPr>
        <w:t>[</w:t>
      </w:r>
    </w:p>
    <w:p w14:paraId="4A4013AC" w14:textId="77777777" w:rsidR="00F559DE" w:rsidRDefault="0057166F" w:rsidP="00F559DE">
      <w:pPr>
        <w:bidi/>
        <w:spacing w:line="276" w:lineRule="auto"/>
        <w:jc w:val="both"/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</w:pPr>
      <w:r>
        <w:rPr>
          <w:rFonts w:ascii="Times New Roman" w:hAnsi="Times New Roman" w:cs="Times New Roman" w:hint="cs"/>
          <w:color w:val="212121"/>
          <w:sz w:val="28"/>
          <w:szCs w:val="28"/>
          <w:shd w:val="clear" w:color="auto" w:fill="FFFFFF"/>
          <w:rtl/>
        </w:rPr>
        <w:t>●</w:t>
      </w:r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 xml:space="preserve"> </w:t>
      </w:r>
      <w:r w:rsidRPr="00F30F8A">
        <w:rPr>
          <w:rFonts w:ascii="Iran Sans - Regular" w:hAnsi="Iran Sans - Regular" w:cs="B Nazanin" w:hint="cs"/>
          <w:b/>
          <w:bCs/>
          <w:color w:val="212121"/>
          <w:sz w:val="28"/>
          <w:szCs w:val="28"/>
          <w:shd w:val="clear" w:color="auto" w:fill="FFFFFF"/>
          <w:rtl/>
        </w:rPr>
        <w:t>عکاسی و فیلم برداری هوایی</w:t>
      </w:r>
    </w:p>
    <w:p w14:paraId="2BFB2B03" w14:textId="359FB06D" w:rsidR="0057166F" w:rsidRDefault="0057166F" w:rsidP="00E24F3F">
      <w:pPr>
        <w:bidi/>
        <w:spacing w:line="276" w:lineRule="auto"/>
        <w:jc w:val="lowKashida"/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</w:pPr>
      <w:r w:rsidRPr="0057166F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lastRenderedPageBreak/>
        <w:t>پرکاربردترین کاربرد</w:t>
      </w:r>
      <w:r w:rsidR="00CB4B65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Pr="0057166F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 xml:space="preserve">های </w:t>
      </w:r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 xml:space="preserve">چهارپره </w:t>
      </w:r>
      <w:r w:rsidRPr="0057166F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>تصویربرداری هوایی است. به کمک دوربین</w:t>
      </w:r>
      <w:r w:rsidR="00AA40E0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Pr="0057166F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>های موجود بر روی</w:t>
      </w:r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 xml:space="preserve"> </w:t>
      </w:r>
      <w:r w:rsidRPr="0057166F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>یک</w:t>
      </w:r>
      <w:r w:rsidRPr="0057166F">
        <w:rPr>
          <w:rFonts w:ascii="Cambria" w:hAnsi="Cambria" w:cs="Cambria" w:hint="cs"/>
          <w:color w:val="212121"/>
          <w:sz w:val="28"/>
          <w:szCs w:val="28"/>
          <w:shd w:val="clear" w:color="auto" w:fill="FFFFFF"/>
          <w:rtl/>
        </w:rPr>
        <w:t> </w:t>
      </w:r>
      <w:hyperlink r:id="rId15" w:history="1">
        <w:r>
          <w:rPr>
            <w:rStyle w:val="Hyperlink"/>
            <w:rFonts w:ascii="Iran Sans - Regular" w:hAnsi="Iran Sans - Regular" w:cs="B Nazanin" w:hint="cs"/>
            <w:color w:val="auto"/>
            <w:sz w:val="28"/>
            <w:szCs w:val="28"/>
            <w:u w:val="none"/>
            <w:shd w:val="clear" w:color="auto" w:fill="FFFFFF"/>
            <w:rtl/>
          </w:rPr>
          <w:t>چهارپره</w:t>
        </w:r>
        <w:r w:rsidRPr="0057166F">
          <w:rPr>
            <w:rStyle w:val="Hyperlink"/>
            <w:rFonts w:ascii="Iran Sans - Regular" w:hAnsi="Iran Sans - Regular" w:cs="B Nazanin"/>
            <w:color w:val="auto"/>
            <w:sz w:val="28"/>
            <w:szCs w:val="28"/>
            <w:u w:val="none"/>
            <w:shd w:val="clear" w:color="auto" w:fill="FFFFFF"/>
            <w:rtl/>
          </w:rPr>
          <w:t xml:space="preserve"> حرفه</w:t>
        </w:r>
        <w:r>
          <w:rPr>
            <w:rStyle w:val="Hyperlink"/>
            <w:rFonts w:ascii="Iran Sans - Regular" w:hAnsi="Iran Sans - Regular" w:cs="B Nazanin" w:hint="eastAsia"/>
            <w:color w:val="auto"/>
            <w:sz w:val="28"/>
            <w:szCs w:val="28"/>
            <w:u w:val="none"/>
            <w:shd w:val="clear" w:color="auto" w:fill="FFFFFF"/>
            <w:rtl/>
          </w:rPr>
          <w:t>‌</w:t>
        </w:r>
        <w:r w:rsidRPr="0057166F">
          <w:rPr>
            <w:rStyle w:val="Hyperlink"/>
            <w:rFonts w:ascii="Iran Sans - Regular" w:hAnsi="Iran Sans - Regular" w:cs="B Nazanin"/>
            <w:color w:val="auto"/>
            <w:sz w:val="28"/>
            <w:szCs w:val="28"/>
            <w:u w:val="none"/>
            <w:shd w:val="clear" w:color="auto" w:fill="FFFFFF"/>
            <w:rtl/>
          </w:rPr>
          <w:t>ای</w:t>
        </w:r>
      </w:hyperlink>
      <w:r w:rsidRPr="0057166F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</w:rPr>
        <w:t> </w:t>
      </w:r>
      <w:r w:rsidRPr="0057166F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>می</w:t>
      </w:r>
      <w:r w:rsidR="00AA40E0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Pr="0057166F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>توان عکس و فیلم</w:t>
      </w:r>
      <w:r w:rsidR="00585FA8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Pr="0057166F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>های بسیار زیبایی را ثبت و ضبط</w:t>
      </w:r>
      <w:r w:rsidR="00AA40E0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Pr="0057166F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 xml:space="preserve">کرد. اغلب </w:t>
      </w:r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چهارپره</w:t>
      </w:r>
      <w:r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Pr="0057166F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>های حرفه</w:t>
      </w:r>
      <w:r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Pr="0057166F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>ای مجهز به دوربین</w:t>
      </w:r>
      <w:r w:rsidR="00585FA8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Pr="0057166F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>های بسیار باکیفیتی هستند که می</w:t>
      </w:r>
      <w:r w:rsidR="00F30F8A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Pr="0057166F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>توان از آن</w:t>
      </w:r>
      <w:r w:rsidR="00F30F8A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Pr="0057166F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 xml:space="preserve">ها برای ساخت مستند، کلیپ، ویدئو، تبلیغات و تیزر، پایش و </w:t>
      </w:r>
      <w:r w:rsidRPr="0057166F">
        <w:rPr>
          <w:rFonts w:ascii="Times New Roman" w:hAnsi="Times New Roman" w:cs="Times New Roman" w:hint="cs"/>
          <w:color w:val="212121"/>
          <w:sz w:val="28"/>
          <w:szCs w:val="28"/>
          <w:shd w:val="clear" w:color="auto" w:fill="FFFFFF"/>
          <w:rtl/>
        </w:rPr>
        <w:t>…</w:t>
      </w:r>
      <w:r w:rsidRPr="0057166F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 xml:space="preserve"> </w:t>
      </w:r>
      <w:r w:rsidRPr="0057166F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استفاده</w:t>
      </w:r>
      <w:r w:rsidR="00AA40E0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Pr="0057166F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کرد</w:t>
      </w:r>
      <w:r w:rsidRPr="0057166F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 xml:space="preserve">. </w:t>
      </w:r>
      <w:r w:rsidRPr="0057166F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امروزه</w:t>
      </w:r>
      <w:r w:rsidRPr="0057166F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 xml:space="preserve"> </w:t>
      </w:r>
      <w:r w:rsidRPr="0057166F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در</w:t>
      </w:r>
      <w:r w:rsidRPr="0057166F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 xml:space="preserve"> </w:t>
      </w:r>
      <w:r w:rsidRPr="0057166F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بسیاری</w:t>
      </w:r>
      <w:r w:rsidRPr="0057166F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 xml:space="preserve"> </w:t>
      </w:r>
      <w:r w:rsidRPr="0057166F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از</w:t>
      </w:r>
      <w:r w:rsidRPr="0057166F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 xml:space="preserve"> </w:t>
      </w:r>
      <w:r w:rsidRPr="0057166F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فیلم</w:t>
      </w:r>
      <w:r w:rsidR="00AA40E0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Pr="0057166F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های</w:t>
      </w:r>
      <w:r w:rsidRPr="0057166F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 xml:space="preserve"> </w:t>
      </w:r>
      <w:r w:rsidRPr="0057166F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تلویزیونی</w:t>
      </w:r>
      <w:r w:rsidRPr="0057166F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 xml:space="preserve"> </w:t>
      </w:r>
      <w:r w:rsidRPr="0057166F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و</w:t>
      </w:r>
      <w:r w:rsidRPr="0057166F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 xml:space="preserve"> سینمایی بی شک تصاویری به صورت هوایی وجود دارد و این برای مخاطب بسیار جذاب است</w:t>
      </w:r>
      <w:r w:rsidRPr="0057166F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</w:rPr>
        <w:t xml:space="preserve"> .</w:t>
      </w:r>
    </w:p>
    <w:p w14:paraId="361BFABD" w14:textId="6633E42E" w:rsidR="00F30F8A" w:rsidRDefault="00F30F8A" w:rsidP="00F559DE">
      <w:pPr>
        <w:bidi/>
        <w:spacing w:line="276" w:lineRule="auto"/>
        <w:jc w:val="both"/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</w:pPr>
      <w:r>
        <w:rPr>
          <w:rFonts w:ascii="Times New Roman" w:hAnsi="Times New Roman" w:cs="Times New Roman" w:hint="cs"/>
          <w:color w:val="212121"/>
          <w:sz w:val="28"/>
          <w:szCs w:val="28"/>
          <w:shd w:val="clear" w:color="auto" w:fill="FFFFFF"/>
          <w:rtl/>
        </w:rPr>
        <w:t>●</w:t>
      </w:r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 xml:space="preserve"> </w:t>
      </w:r>
      <w:r w:rsidRPr="00F30F8A">
        <w:rPr>
          <w:rFonts w:ascii="Iran Sans - Regular" w:hAnsi="Iran Sans - Regular" w:cs="B Nazanin" w:hint="cs"/>
          <w:b/>
          <w:bCs/>
          <w:color w:val="212121"/>
          <w:sz w:val="28"/>
          <w:szCs w:val="28"/>
          <w:shd w:val="clear" w:color="auto" w:fill="FFFFFF"/>
          <w:rtl/>
        </w:rPr>
        <w:t>سم</w:t>
      </w:r>
      <w:r w:rsidRPr="00F30F8A">
        <w:rPr>
          <w:rFonts w:ascii="Iran Sans - Regular" w:hAnsi="Iran Sans - Regular" w:cs="B Nazanin" w:hint="eastAsia"/>
          <w:b/>
          <w:bCs/>
          <w:color w:val="212121"/>
          <w:sz w:val="28"/>
          <w:szCs w:val="28"/>
          <w:shd w:val="clear" w:color="auto" w:fill="FFFFFF"/>
          <w:rtl/>
        </w:rPr>
        <w:t>‌</w:t>
      </w:r>
      <w:r w:rsidRPr="00F30F8A">
        <w:rPr>
          <w:rFonts w:ascii="Iran Sans - Regular" w:hAnsi="Iran Sans - Regular" w:cs="B Nazanin" w:hint="cs"/>
          <w:b/>
          <w:bCs/>
          <w:color w:val="212121"/>
          <w:sz w:val="28"/>
          <w:szCs w:val="28"/>
          <w:shd w:val="clear" w:color="auto" w:fill="FFFFFF"/>
          <w:rtl/>
        </w:rPr>
        <w:t>پاشی</w:t>
      </w:r>
    </w:p>
    <w:p w14:paraId="6FC5B8B0" w14:textId="5AEFB043" w:rsidR="00F30F8A" w:rsidRDefault="00585FA8" w:rsidP="00E24F3F">
      <w:pPr>
        <w:bidi/>
        <w:spacing w:line="276" w:lineRule="auto"/>
        <w:ind w:firstLine="720"/>
        <w:jc w:val="lowKashida"/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</w:pPr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سم</w:t>
      </w:r>
      <w:r w:rsidR="00AA40E0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پاشی ی</w:t>
      </w:r>
      <w:r w:rsidR="00F30F8A" w:rsidRPr="00F30F8A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 xml:space="preserve">کی از جدیدترین کاربردهای </w:t>
      </w:r>
      <w:r w:rsidR="00F30F8A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 xml:space="preserve">چهارپره </w:t>
      </w:r>
      <w:r w:rsidR="00F30F8A" w:rsidRPr="00F30F8A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>در صنعت کشاورزی می</w:t>
      </w:r>
      <w:r w:rsidR="00F30F8A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="00F30F8A" w:rsidRPr="00F30F8A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>باشد. با استفاده از یک پهپاد سم</w:t>
      </w:r>
      <w:r w:rsidR="00F30F8A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="00F30F8A" w:rsidRPr="00F30F8A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>پاش می</w:t>
      </w:r>
      <w:r w:rsidR="00F30F8A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="00F30F8A" w:rsidRPr="00F30F8A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>توان با سرعتی بسیار بالاتر از از نیروی انسانی و با هزینه</w:t>
      </w:r>
      <w:r w:rsidR="00F30F8A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="00F30F8A" w:rsidRPr="00F30F8A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>ای بسیار کمتر از سم</w:t>
      </w:r>
      <w:r w:rsidR="00F30F8A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="00F30F8A" w:rsidRPr="00F30F8A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>پاشی توسط هواپیما این مسئله رو انجام</w:t>
      </w:r>
      <w:r w:rsidR="00AA40E0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="00F30F8A" w:rsidRPr="00F30F8A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>داد. از دیگ</w:t>
      </w:r>
      <w:r w:rsidR="00F30F8A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ر</w:t>
      </w:r>
      <w:r w:rsidR="00F30F8A" w:rsidRPr="00F30F8A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 xml:space="preserve"> کاربردهای </w:t>
      </w:r>
      <w:r w:rsidR="00F30F8A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 xml:space="preserve">چهارپره </w:t>
      </w:r>
      <w:r w:rsidR="00F30F8A" w:rsidRPr="00F30F8A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>در صنعت کشاورزی می</w:t>
      </w:r>
      <w:r w:rsidR="00F30F8A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="00F30F8A" w:rsidRPr="00F30F8A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>توان به مسئله زمین</w:t>
      </w:r>
      <w:r w:rsidR="00F30F8A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="00F30F8A" w:rsidRPr="00F30F8A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>شناسی و شناسایی آفات اشاره</w:t>
      </w:r>
      <w:r w:rsidR="00AA40E0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="00F30F8A" w:rsidRPr="00F30F8A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>کرد که خود موضوع بسیار مهمی در این صنعت می</w:t>
      </w:r>
      <w:r w:rsidR="00AA40E0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="00F30F8A" w:rsidRPr="00F30F8A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>باشد</w:t>
      </w:r>
      <w:r w:rsidR="00F30F8A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.</w:t>
      </w:r>
    </w:p>
    <w:p w14:paraId="660B7E94" w14:textId="07357A55" w:rsidR="00F30F8A" w:rsidRPr="0044792D" w:rsidRDefault="00F30F8A" w:rsidP="00F559DE">
      <w:pPr>
        <w:bidi/>
        <w:spacing w:line="276" w:lineRule="auto"/>
        <w:jc w:val="both"/>
        <w:rPr>
          <w:rFonts w:ascii="Iran Sans - Regular" w:hAnsi="Iran Sans - Regular" w:cs="B Nazanin"/>
          <w:b/>
          <w:bCs/>
          <w:color w:val="212121"/>
          <w:sz w:val="28"/>
          <w:szCs w:val="28"/>
          <w:shd w:val="clear" w:color="auto" w:fill="FFFFFF"/>
          <w:rtl/>
        </w:rPr>
      </w:pPr>
      <w:r w:rsidRPr="0044792D">
        <w:rPr>
          <w:rFonts w:ascii="Times New Roman" w:hAnsi="Times New Roman" w:cs="Times New Roman" w:hint="cs"/>
          <w:b/>
          <w:bCs/>
          <w:color w:val="212121"/>
          <w:sz w:val="28"/>
          <w:szCs w:val="28"/>
          <w:shd w:val="clear" w:color="auto" w:fill="FFFFFF"/>
          <w:rtl/>
        </w:rPr>
        <w:t>●</w:t>
      </w:r>
      <w:r w:rsidRPr="0044792D">
        <w:rPr>
          <w:rFonts w:ascii="Iran Sans - Regular" w:hAnsi="Iran Sans - Regular" w:cs="B Nazanin" w:hint="cs"/>
          <w:b/>
          <w:bCs/>
          <w:color w:val="212121"/>
          <w:sz w:val="28"/>
          <w:szCs w:val="28"/>
          <w:shd w:val="clear" w:color="auto" w:fill="FFFFFF"/>
          <w:rtl/>
        </w:rPr>
        <w:t xml:space="preserve"> ماموریت</w:t>
      </w:r>
      <w:r w:rsidRPr="0044792D">
        <w:rPr>
          <w:rFonts w:ascii="Iran Sans - Regular" w:hAnsi="Iran Sans - Regular" w:cs="B Nazanin" w:hint="eastAsia"/>
          <w:b/>
          <w:bCs/>
          <w:color w:val="212121"/>
          <w:sz w:val="28"/>
          <w:szCs w:val="28"/>
          <w:shd w:val="clear" w:color="auto" w:fill="FFFFFF"/>
          <w:rtl/>
        </w:rPr>
        <w:t>‌</w:t>
      </w:r>
      <w:r w:rsidRPr="0044792D">
        <w:rPr>
          <w:rFonts w:ascii="Iran Sans - Regular" w:hAnsi="Iran Sans - Regular" w:cs="B Nazanin" w:hint="cs"/>
          <w:b/>
          <w:bCs/>
          <w:color w:val="212121"/>
          <w:sz w:val="28"/>
          <w:szCs w:val="28"/>
          <w:shd w:val="clear" w:color="auto" w:fill="FFFFFF"/>
          <w:rtl/>
        </w:rPr>
        <w:t>های خطرناک</w:t>
      </w:r>
    </w:p>
    <w:p w14:paraId="29A2C1DF" w14:textId="75E06643" w:rsidR="00F30F8A" w:rsidRDefault="00F30F8A" w:rsidP="0079258A">
      <w:pPr>
        <w:bidi/>
        <w:spacing w:line="276" w:lineRule="auto"/>
        <w:ind w:firstLine="720"/>
        <w:jc w:val="both"/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</w:pPr>
      <w:del w:id="126" w:author="MF" w:date="2022-02-26T12:02:00Z">
        <w:r w:rsidDel="0079258A">
          <w:rPr>
            <w:rFonts w:ascii="Iran Sans - Regular" w:hAnsi="Iran Sans - Regular" w:cs="B Nazanin" w:hint="cs"/>
            <w:color w:val="212121"/>
            <w:sz w:val="28"/>
            <w:szCs w:val="28"/>
            <w:shd w:val="clear" w:color="auto" w:fill="FFFFFF"/>
            <w:rtl/>
          </w:rPr>
          <w:delText>نمونه ماموریت</w:delText>
        </w:r>
        <w:r w:rsidDel="0079258A">
          <w:rPr>
            <w:rFonts w:ascii="Iran Sans - Regular" w:hAnsi="Iran Sans - Regular" w:cs="B Nazanin" w:hint="eastAsia"/>
            <w:color w:val="212121"/>
            <w:sz w:val="28"/>
            <w:szCs w:val="28"/>
            <w:shd w:val="clear" w:color="auto" w:fill="FFFFFF"/>
            <w:rtl/>
          </w:rPr>
          <w:delText>‌</w:delText>
        </w:r>
        <w:r w:rsidDel="0079258A">
          <w:rPr>
            <w:rFonts w:ascii="Iran Sans - Regular" w:hAnsi="Iran Sans - Regular" w:cs="B Nazanin" w:hint="cs"/>
            <w:color w:val="212121"/>
            <w:sz w:val="28"/>
            <w:szCs w:val="28"/>
            <w:shd w:val="clear" w:color="auto" w:fill="FFFFFF"/>
            <w:rtl/>
          </w:rPr>
          <w:delText>های خطرناک، خنثی</w:delText>
        </w:r>
        <w:r w:rsidR="00F23ACC" w:rsidDel="0079258A">
          <w:rPr>
            <w:rFonts w:ascii="Iran Sans - Regular" w:hAnsi="Iran Sans - Regular" w:cs="B Nazanin" w:hint="eastAsia"/>
            <w:color w:val="212121"/>
            <w:sz w:val="28"/>
            <w:szCs w:val="28"/>
            <w:shd w:val="clear" w:color="auto" w:fill="FFFFFF"/>
            <w:rtl/>
          </w:rPr>
          <w:delText>‌</w:delText>
        </w:r>
        <w:r w:rsidDel="0079258A">
          <w:rPr>
            <w:rFonts w:ascii="Iran Sans - Regular" w:hAnsi="Iran Sans - Regular" w:cs="B Nazanin" w:hint="cs"/>
            <w:color w:val="212121"/>
            <w:sz w:val="28"/>
            <w:szCs w:val="28"/>
            <w:shd w:val="clear" w:color="auto" w:fill="FFFFFF"/>
            <w:rtl/>
          </w:rPr>
          <w:delText>کردن مواد انفجاری است. ربات</w:delText>
        </w:r>
        <w:r w:rsidDel="0079258A">
          <w:rPr>
            <w:rFonts w:ascii="Iran Sans - Regular" w:hAnsi="Iran Sans - Regular" w:cs="B Nazanin" w:hint="eastAsia"/>
            <w:color w:val="212121"/>
            <w:sz w:val="28"/>
            <w:szCs w:val="28"/>
            <w:shd w:val="clear" w:color="auto" w:fill="FFFFFF"/>
            <w:rtl/>
          </w:rPr>
          <w:delText>‌</w:delText>
        </w:r>
        <w:r w:rsidDel="0079258A">
          <w:rPr>
            <w:rFonts w:ascii="Iran Sans - Regular" w:hAnsi="Iran Sans - Regular" w:cs="B Nazanin" w:hint="cs"/>
            <w:color w:val="212121"/>
            <w:sz w:val="28"/>
            <w:szCs w:val="28"/>
            <w:shd w:val="clear" w:color="auto" w:fill="FFFFFF"/>
            <w:rtl/>
          </w:rPr>
          <w:delText xml:space="preserve">های زمینی به صورت گسترده در این رابطه مورد استفاده قرارگرفتند. </w:delText>
        </w:r>
      </w:del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استفاده از سیستم</w:t>
      </w:r>
      <w:r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های بدون سرنشین در ماموریت</w:t>
      </w:r>
      <w:r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های خطرناک هزینه</w:t>
      </w:r>
      <w:r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 xml:space="preserve">های </w:t>
      </w:r>
      <w:del w:id="127" w:author="MF" w:date="2022-02-26T12:02:00Z">
        <w:r w:rsidDel="0079258A">
          <w:rPr>
            <w:rFonts w:ascii="Iran Sans - Regular" w:hAnsi="Iran Sans - Regular" w:cs="B Nazanin" w:hint="cs"/>
            <w:color w:val="212121"/>
            <w:sz w:val="28"/>
            <w:szCs w:val="28"/>
            <w:shd w:val="clear" w:color="auto" w:fill="FFFFFF"/>
            <w:rtl/>
          </w:rPr>
          <w:delText xml:space="preserve">سیاسی و </w:delText>
        </w:r>
      </w:del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انسانی را در صورت عدم موفقیت ماموریت کاهش</w:t>
      </w:r>
      <w:r w:rsidR="00F23ACC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می</w:t>
      </w:r>
      <w:r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 xml:space="preserve">دهد. به طور کلی </w:t>
      </w:r>
      <w:r w:rsidR="0044792D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کاهش خطر و اطمینان بیشتر از موفقیت ماموریت دو محرک عمده برای تداوم استفاده از این سیستم</w:t>
      </w:r>
      <w:r w:rsidR="0044792D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="0044792D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 xml:space="preserve">های بدون سرنشین </w:t>
      </w:r>
      <w:del w:id="128" w:author="MF" w:date="2022-02-26T12:02:00Z">
        <w:r w:rsidR="0044792D" w:rsidDel="0079258A">
          <w:rPr>
            <w:rFonts w:ascii="Iran Sans - Regular" w:hAnsi="Iran Sans - Regular" w:cs="B Nazanin" w:hint="cs"/>
            <w:color w:val="212121"/>
            <w:sz w:val="28"/>
            <w:szCs w:val="28"/>
            <w:shd w:val="clear" w:color="auto" w:fill="FFFFFF"/>
            <w:rtl/>
          </w:rPr>
          <w:delText>به طورگسترده در ماموریت</w:delText>
        </w:r>
        <w:r w:rsidR="0044792D" w:rsidDel="0079258A">
          <w:rPr>
            <w:rFonts w:ascii="Iran Sans - Regular" w:hAnsi="Iran Sans - Regular" w:cs="B Nazanin" w:hint="eastAsia"/>
            <w:color w:val="212121"/>
            <w:sz w:val="28"/>
            <w:szCs w:val="28"/>
            <w:shd w:val="clear" w:color="auto" w:fill="FFFFFF"/>
            <w:rtl/>
          </w:rPr>
          <w:delText>‌</w:delText>
        </w:r>
        <w:r w:rsidR="0044792D" w:rsidDel="0079258A">
          <w:rPr>
            <w:rFonts w:ascii="Iran Sans - Regular" w:hAnsi="Iran Sans - Regular" w:cs="B Nazanin" w:hint="cs"/>
            <w:color w:val="212121"/>
            <w:sz w:val="28"/>
            <w:szCs w:val="28"/>
            <w:shd w:val="clear" w:color="auto" w:fill="FFFFFF"/>
            <w:rtl/>
          </w:rPr>
          <w:delText xml:space="preserve">های نظامی </w:delText>
        </w:r>
      </w:del>
      <w:r w:rsidR="0044792D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است.</w:t>
      </w:r>
    </w:p>
    <w:p w14:paraId="7606F821" w14:textId="3B11A7D0" w:rsidR="0044792D" w:rsidRPr="0044792D" w:rsidRDefault="0044792D" w:rsidP="00F559DE">
      <w:pPr>
        <w:bidi/>
        <w:spacing w:line="276" w:lineRule="auto"/>
        <w:jc w:val="both"/>
        <w:rPr>
          <w:rFonts w:ascii="Iran Sans - Regular" w:hAnsi="Iran Sans - Regular" w:cs="B Nazanin"/>
          <w:b/>
          <w:bCs/>
          <w:color w:val="212121"/>
          <w:sz w:val="28"/>
          <w:szCs w:val="28"/>
          <w:shd w:val="clear" w:color="auto" w:fill="FFFFFF"/>
          <w:rtl/>
        </w:rPr>
      </w:pPr>
      <w:r>
        <w:rPr>
          <w:rFonts w:ascii="Times New Roman" w:hAnsi="Times New Roman" w:cs="Times New Roman" w:hint="cs"/>
          <w:color w:val="212121"/>
          <w:sz w:val="28"/>
          <w:szCs w:val="28"/>
          <w:shd w:val="clear" w:color="auto" w:fill="FFFFFF"/>
          <w:rtl/>
        </w:rPr>
        <w:t>●</w:t>
      </w:r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 xml:space="preserve"> </w:t>
      </w:r>
      <w:r w:rsidRPr="0044792D">
        <w:rPr>
          <w:rFonts w:ascii="Iran Sans - Regular" w:hAnsi="Iran Sans - Regular" w:cs="B Nazanin" w:hint="cs"/>
          <w:b/>
          <w:bCs/>
          <w:color w:val="212121"/>
          <w:sz w:val="28"/>
          <w:szCs w:val="28"/>
          <w:shd w:val="clear" w:color="auto" w:fill="FFFFFF"/>
          <w:rtl/>
        </w:rPr>
        <w:t>نقشه</w:t>
      </w:r>
      <w:r w:rsidRPr="0044792D">
        <w:rPr>
          <w:rFonts w:ascii="Iran Sans - Regular" w:hAnsi="Iran Sans - Regular" w:cs="B Nazanin" w:hint="eastAsia"/>
          <w:b/>
          <w:bCs/>
          <w:color w:val="212121"/>
          <w:sz w:val="28"/>
          <w:szCs w:val="28"/>
          <w:shd w:val="clear" w:color="auto" w:fill="FFFFFF"/>
          <w:rtl/>
        </w:rPr>
        <w:t>‌</w:t>
      </w:r>
      <w:r w:rsidRPr="0044792D">
        <w:rPr>
          <w:rFonts w:ascii="Iran Sans - Regular" w:hAnsi="Iran Sans - Regular" w:cs="B Nazanin" w:hint="cs"/>
          <w:b/>
          <w:bCs/>
          <w:color w:val="212121"/>
          <w:sz w:val="28"/>
          <w:szCs w:val="28"/>
          <w:shd w:val="clear" w:color="auto" w:fill="FFFFFF"/>
          <w:rtl/>
        </w:rPr>
        <w:t>برداری هوایی</w:t>
      </w:r>
    </w:p>
    <w:p w14:paraId="5B6AB188" w14:textId="382C75A4" w:rsidR="00E24F3F" w:rsidRDefault="0044792D" w:rsidP="00EA2289">
      <w:pPr>
        <w:bidi/>
        <w:spacing w:line="276" w:lineRule="auto"/>
        <w:ind w:firstLine="720"/>
        <w:jc w:val="both"/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</w:pPr>
      <w:r w:rsidRPr="0044792D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 xml:space="preserve">یکی از امور بسیار کاربرد در صنعت </w:t>
      </w:r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چهارپره</w:t>
      </w:r>
      <w:r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  <w:lang w:bidi="fa-IR"/>
        </w:rPr>
        <w:t>‌</w:t>
      </w:r>
      <w:r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Pr="0044792D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>ها موضوع نقشه برداری هوایی است. نقشه برداری هوایی یکی از کارهایی بوده است که در گذشته و هم</w:t>
      </w:r>
      <w:r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ا</w:t>
      </w:r>
      <w:r w:rsidRPr="0044792D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>کنون توسط ماهواره</w:t>
      </w:r>
      <w:r w:rsidR="00F23ACC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Pr="0044792D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>ها صورت می</w:t>
      </w:r>
      <w:r w:rsidR="00F23ACC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گرفت</w:t>
      </w:r>
      <w:r w:rsidRPr="0044792D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>. اما امروز ب</w:t>
      </w:r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ا</w:t>
      </w:r>
      <w:r w:rsidRPr="0044792D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 xml:space="preserve"> وجود </w:t>
      </w:r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چهارپره</w:t>
      </w:r>
      <w:r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Pr="0044792D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>های حرفه</w:t>
      </w:r>
      <w:r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Pr="0044792D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>ای در این صنعت می</w:t>
      </w:r>
      <w:r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Pr="0044792D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 xml:space="preserve">توان به راحتی بیش از پیش اقدام به نقشه برداری هوایی نمود. استفاده از </w:t>
      </w:r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چهارپره</w:t>
      </w:r>
      <w:r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Pr="0044792D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>ها برای کار نقشه</w:t>
      </w:r>
      <w:r w:rsidR="00F23ACC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Pr="0044792D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>برداری هوایی نه تنها باعث اجرای سریع این</w:t>
      </w:r>
      <w:r w:rsidR="00F23ACC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Pr="0044792D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>گونه پروژه</w:t>
      </w:r>
      <w:r w:rsidR="00F23ACC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Pr="0044792D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>ها می</w:t>
      </w:r>
      <w:r w:rsidR="00F23ACC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</w:rPr>
        <w:t>‌</w:t>
      </w:r>
      <w:r w:rsidRPr="0044792D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>گردد بلکه می</w:t>
      </w:r>
      <w:r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Pr="0044792D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>توان با هزینه</w:t>
      </w:r>
      <w:r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Pr="0044792D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>ای بسیار کمتر این کار را انجام</w:t>
      </w:r>
      <w:r w:rsidR="00F23ACC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Pr="0044792D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  <w:t>داد</w:t>
      </w:r>
      <w:r w:rsidRPr="0044792D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</w:rPr>
        <w:t xml:space="preserve"> .</w:t>
      </w:r>
    </w:p>
    <w:p w14:paraId="45396B54" w14:textId="3E0104CA" w:rsidR="00073779" w:rsidRPr="00585FA8" w:rsidRDefault="0093724F" w:rsidP="00F559DE">
      <w:pPr>
        <w:bidi/>
        <w:spacing w:before="360" w:after="240" w:line="276" w:lineRule="auto"/>
        <w:jc w:val="both"/>
        <w:rPr>
          <w:rFonts w:ascii="Iran Sans - Regular" w:hAnsi="Iran Sans - Regular" w:cs="B Nazanin"/>
          <w:b/>
          <w:bCs/>
          <w:color w:val="212121"/>
          <w:sz w:val="36"/>
          <w:szCs w:val="36"/>
          <w:shd w:val="clear" w:color="auto" w:fill="FFFFFF"/>
          <w:rtl/>
        </w:rPr>
      </w:pPr>
      <w:r>
        <w:rPr>
          <w:rFonts w:ascii="Iran Sans - Regular" w:hAnsi="Iran Sans - Regular" w:cs="B Nazanin" w:hint="cs"/>
          <w:b/>
          <w:bCs/>
          <w:color w:val="212121"/>
          <w:sz w:val="36"/>
          <w:szCs w:val="36"/>
          <w:shd w:val="clear" w:color="auto" w:fill="FFFFFF"/>
          <w:rtl/>
        </w:rPr>
        <w:t>1-5</w:t>
      </w:r>
      <w:r w:rsidR="00387A82">
        <w:rPr>
          <w:rFonts w:ascii="Iran Sans - Regular" w:hAnsi="Iran Sans - Regular" w:cs="B Nazanin" w:hint="cs"/>
          <w:b/>
          <w:bCs/>
          <w:color w:val="212121"/>
          <w:sz w:val="36"/>
          <w:szCs w:val="36"/>
          <w:shd w:val="clear" w:color="auto" w:fill="FFFFFF"/>
          <w:rtl/>
        </w:rPr>
        <w:t xml:space="preserve">- </w:t>
      </w:r>
      <w:r w:rsidR="00073779" w:rsidRPr="00585FA8">
        <w:rPr>
          <w:rFonts w:ascii="Iran Sans - Regular" w:hAnsi="Iran Sans - Regular" w:cs="B Nazanin" w:hint="cs"/>
          <w:b/>
          <w:bCs/>
          <w:color w:val="212121"/>
          <w:sz w:val="36"/>
          <w:szCs w:val="36"/>
          <w:shd w:val="clear" w:color="auto" w:fill="FFFFFF"/>
          <w:rtl/>
        </w:rPr>
        <w:t>شمای کلی از چهارپره</w:t>
      </w:r>
    </w:p>
    <w:p w14:paraId="5EE6135A" w14:textId="4AE36B33" w:rsidR="00073779" w:rsidRDefault="00E24F3F" w:rsidP="00E24F3F">
      <w:pPr>
        <w:bidi/>
        <w:spacing w:line="276" w:lineRule="auto"/>
        <w:ind w:firstLine="720"/>
        <w:jc w:val="both"/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</w:pPr>
      <w:r>
        <w:rPr>
          <w:rFonts w:ascii="Iran Sans - Regular" w:hAnsi="Iran Sans - Regular" w:cs="B Nazanin"/>
          <w:noProof/>
          <w:color w:val="212121"/>
          <w:sz w:val="28"/>
          <w:szCs w:val="28"/>
          <w:rtl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9DF9ACC" wp14:editId="6471168C">
                <wp:simplePos x="0" y="0"/>
                <wp:positionH relativeFrom="column">
                  <wp:posOffset>510540</wp:posOffset>
                </wp:positionH>
                <wp:positionV relativeFrom="paragraph">
                  <wp:posOffset>383540</wp:posOffset>
                </wp:positionV>
                <wp:extent cx="525780" cy="327660"/>
                <wp:effectExtent l="0" t="0" r="26670" b="1524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780" cy="327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68593D" w14:textId="269A4248" w:rsidR="002F3FC5" w:rsidRPr="00E24F3F" w:rsidRDefault="002F3FC5">
                            <w:pPr>
                              <w:rPr>
                                <w:rFonts w:asciiTheme="majorBidi" w:hAnsiTheme="majorBidi" w:cs="B Nazanin"/>
                                <w:sz w:val="24"/>
                                <w:szCs w:val="24"/>
                              </w:rPr>
                            </w:pPr>
                            <w:r w:rsidRPr="00E24F3F">
                              <w:rPr>
                                <w:rFonts w:asciiTheme="majorBidi" w:hAnsiTheme="majorBidi" w:cs="B Nazanin" w:hint="cs"/>
                                <w:sz w:val="24"/>
                                <w:szCs w:val="24"/>
                                <w:rtl/>
                              </w:rPr>
                              <w:t>ورودی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type w14:anchorId="59DF9ACC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left:0;text-align:left;margin-left:40.2pt;margin-top:30.2pt;width:41.4pt;height:25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" fillcolor="white [3201]" strokeweight=".5pt">
                <v:textbox>
                  <w:txbxContent>
                    <w:p w14:paraId="3F68593D" w14:textId="269A4248" w:rsidR="002F3FC5" w:rsidRPr="00E24F3F" w:rsidRDefault="002F3FC5">
                      <w:pPr>
                        <w:rPr>
                          <w:rFonts w:asciiTheme="majorBidi" w:hAnsiTheme="majorBidi" w:cs="B Nazanin"/>
                          <w:sz w:val="24"/>
                          <w:szCs w:val="24"/>
                        </w:rPr>
                      </w:pPr>
                      <w:r w:rsidRPr="00E24F3F">
                        <w:rPr>
                          <w:rFonts w:asciiTheme="majorBidi" w:hAnsiTheme="majorBidi" w:cs="B Nazanin" w:hint="cs"/>
                          <w:sz w:val="24"/>
                          <w:szCs w:val="24"/>
                          <w:rtl/>
                        </w:rPr>
                        <w:t>ورودی</w:t>
                      </w:r>
                    </w:p>
                  </w:txbxContent>
                </v:textbox>
              </v:shape>
            </w:pict>
          </mc:Fallback>
        </mc:AlternateContent>
      </w:r>
      <w:r w:rsidR="00073779" w:rsidRPr="00073779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 xml:space="preserve">ساختار این چهارپره شامل بدنه و بازوها و اتصالات، موتورها، </w:t>
      </w:r>
      <w:r w:rsidR="0010671E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کارانداز</w:t>
      </w:r>
      <w:r w:rsidR="0010671E">
        <w:rPr>
          <w:rStyle w:val="FootnoteReference"/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  <w:lang w:bidi="fa-IR"/>
        </w:rPr>
        <w:footnoteReference w:id="13"/>
      </w:r>
      <w:r w:rsidR="00585FA8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ها</w:t>
      </w:r>
      <w:r w:rsidR="00073779" w:rsidRPr="00073779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،</w:t>
      </w:r>
      <w:r w:rsidR="00073779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 xml:space="preserve"> </w:t>
      </w:r>
      <w:r w:rsidR="00073779" w:rsidRPr="00073779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برد رزبری</w:t>
      </w:r>
      <w:r w:rsidR="00073779" w:rsidRPr="00073779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="00073779" w:rsidRPr="00073779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پای، سنسور ژ</w:t>
      </w:r>
      <w:r w:rsidR="00F23ACC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ا</w:t>
      </w:r>
      <w:r w:rsidR="00073779" w:rsidRPr="00073779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 xml:space="preserve">یروسکوپ و </w:t>
      </w:r>
      <w:r w:rsidR="00585FA8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آ</w:t>
      </w:r>
      <w:r w:rsidR="00073779" w:rsidRPr="00073779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 xml:space="preserve">لتراسونیک </w:t>
      </w:r>
      <w:r w:rsidR="00073779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می</w:t>
      </w:r>
      <w:r w:rsidR="00F23ACC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</w:rPr>
        <w:t>‌</w:t>
      </w:r>
      <w:r w:rsidR="00073779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</w:rPr>
        <w:t>باشد.</w:t>
      </w:r>
    </w:p>
    <w:p w14:paraId="6BDCD781" w14:textId="4823E93B" w:rsidR="00073779" w:rsidRDefault="00E24F3F" w:rsidP="00073779">
      <w:pPr>
        <w:bidi/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</w:pPr>
      <w:r>
        <w:rPr>
          <w:rFonts w:ascii="Iran Sans - Regular" w:hAnsi="Iran Sans - Regular" w:cs="B Nazanin"/>
          <w:noProof/>
          <w:color w:val="212121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B1D8054" wp14:editId="0C3D4A6C">
                <wp:simplePos x="0" y="0"/>
                <wp:positionH relativeFrom="column">
                  <wp:posOffset>3848100</wp:posOffset>
                </wp:positionH>
                <wp:positionV relativeFrom="paragraph">
                  <wp:posOffset>300355</wp:posOffset>
                </wp:positionV>
                <wp:extent cx="754380" cy="327660"/>
                <wp:effectExtent l="0" t="0" r="26670" b="1524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4380" cy="327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A4B01C" w14:textId="752305BE" w:rsidR="002F3FC5" w:rsidRPr="00E24F3F" w:rsidRDefault="002F3FC5">
                            <w:pPr>
                              <w:rPr>
                                <w:rFonts w:asciiTheme="majorBidi" w:hAnsiTheme="majorBidi" w:cs="B Nazanin"/>
                                <w:sz w:val="24"/>
                                <w:szCs w:val="24"/>
                              </w:rPr>
                            </w:pPr>
                            <w:r w:rsidRPr="00951661">
                              <w:rPr>
                                <w:rFonts w:asciiTheme="majorBidi" w:hAnsiTheme="majorBidi" w:cstheme="majorBidi"/>
                              </w:rPr>
                              <w:t xml:space="preserve"> </w:t>
                            </w:r>
                            <w:r w:rsidRPr="00E24F3F">
                              <w:rPr>
                                <w:rFonts w:asciiTheme="majorBidi" w:hAnsiTheme="majorBidi" w:cs="B Nazanin"/>
                              </w:rPr>
                              <w:t xml:space="preserve"> </w:t>
                            </w:r>
                            <w:r w:rsidRPr="0010671E">
                              <w:rPr>
                                <w:rFonts w:asciiTheme="majorBidi" w:hAnsiTheme="majorBidi" w:cs="B Nazanin" w:hint="cs"/>
                                <w:sz w:val="24"/>
                                <w:szCs w:val="24"/>
                                <w:rtl/>
                              </w:rPr>
                              <w:t>کارانداز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4B1D8054" id="Text Box 21" o:spid="_x0000_s1027" type="#_x0000_t202" style="position:absolute;left:0;text-align:left;margin-left:303pt;margin-top:23.65pt;width:59.4pt;height:25.8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" fillcolor="white [3201]" strokeweight=".5pt">
                <v:textbox>
                  <w:txbxContent>
                    <w:p w14:paraId="7AA4B01C" w14:textId="752305BE" w:rsidR="002F3FC5" w:rsidRPr="00E24F3F" w:rsidRDefault="002F3FC5">
                      <w:pPr>
                        <w:rPr>
                          <w:rFonts w:asciiTheme="majorBidi" w:hAnsiTheme="majorBidi" w:cs="B Nazanin"/>
                          <w:sz w:val="24"/>
                          <w:szCs w:val="24"/>
                        </w:rPr>
                      </w:pPr>
                      <w:r w:rsidRPr="00951661">
                        <w:rPr>
                          <w:rFonts w:asciiTheme="majorBidi" w:hAnsiTheme="majorBidi" w:cstheme="majorBidi"/>
                        </w:rPr>
                        <w:t xml:space="preserve"> </w:t>
                      </w:r>
                      <w:r w:rsidRPr="00E24F3F">
                        <w:rPr>
                          <w:rFonts w:asciiTheme="majorBidi" w:hAnsiTheme="majorBidi" w:cs="B Nazanin"/>
                        </w:rPr>
                        <w:t xml:space="preserve"> </w:t>
                      </w:r>
                      <w:r w:rsidRPr="0010671E">
                        <w:rPr>
                          <w:rFonts w:asciiTheme="majorBidi" w:hAnsiTheme="majorBidi" w:cs="B Nazanin" w:hint="cs"/>
                          <w:sz w:val="24"/>
                          <w:szCs w:val="24"/>
                          <w:rtl/>
                        </w:rPr>
                        <w:t>کارانداز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Iran Sans - Regular" w:hAnsi="Iran Sans - Regular" w:cs="B Nazanin"/>
          <w:noProof/>
          <w:color w:val="212121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0B5B9EB" wp14:editId="4B28B656">
                <wp:simplePos x="0" y="0"/>
                <wp:positionH relativeFrom="column">
                  <wp:posOffset>2987040</wp:posOffset>
                </wp:positionH>
                <wp:positionV relativeFrom="paragraph">
                  <wp:posOffset>137795</wp:posOffset>
                </wp:positionV>
                <wp:extent cx="571500" cy="281940"/>
                <wp:effectExtent l="0" t="0" r="0" b="381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2819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B81922" w14:textId="599C99E9" w:rsidR="002F3FC5" w:rsidRDefault="002F3FC5">
                            <w:r>
                              <w:t>PWM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60B5B9EB" id="Text Box 19" o:spid="_x0000_s1028" type="#_x0000_t202" style="position:absolute;left:0;text-align:left;margin-left:235.2pt;margin-top:10.85pt;width:45pt;height:22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" filled="f" stroked="f" strokeweight=".5pt">
                <v:textbox>
                  <w:txbxContent>
                    <w:p w14:paraId="2FB81922" w14:textId="599C99E9" w:rsidR="002F3FC5" w:rsidRDefault="002F3FC5">
                      <w:r>
                        <w:t>PWM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Iran Sans - Regular" w:hAnsi="Iran Sans - Regular" w:cs="B Nazanin"/>
          <w:noProof/>
          <w:color w:val="212121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DFD7A91" wp14:editId="66CEF698">
                <wp:simplePos x="0" y="0"/>
                <wp:positionH relativeFrom="column">
                  <wp:posOffset>1790700</wp:posOffset>
                </wp:positionH>
                <wp:positionV relativeFrom="paragraph">
                  <wp:posOffset>307975</wp:posOffset>
                </wp:positionV>
                <wp:extent cx="982980" cy="289560"/>
                <wp:effectExtent l="0" t="0" r="26670" b="1524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298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B4BDB7" w14:textId="4B0BA04F" w:rsidR="002F3FC5" w:rsidRPr="00E24F3F" w:rsidRDefault="002F3FC5">
                            <w:pPr>
                              <w:rPr>
                                <w:rFonts w:asciiTheme="majorBidi" w:hAnsiTheme="majorBidi" w:cs="B Nazanin"/>
                                <w:sz w:val="24"/>
                                <w:szCs w:val="24"/>
                                <w:lang w:bidi="fa-IR"/>
                              </w:rPr>
                            </w:pPr>
                            <w:r w:rsidRPr="00E24F3F">
                              <w:rPr>
                                <w:rFonts w:asciiTheme="majorBidi" w:hAnsiTheme="majorBidi"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برد رزبری</w:t>
                            </w:r>
                            <w:r w:rsidRPr="00E24F3F">
                              <w:rPr>
                                <w:rFonts w:asciiTheme="majorBidi" w:hAnsiTheme="majorBidi" w:cs="B Nazanin" w:hint="eastAsia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‌</w:t>
                            </w:r>
                            <w:r w:rsidRPr="00E24F3F">
                              <w:rPr>
                                <w:rFonts w:asciiTheme="majorBidi" w:hAnsiTheme="majorBidi"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 xml:space="preserve">پای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>
            <w:pict>
              <v:shape w14:anchorId="6DFD7A91" id="Text Box 14" o:spid="_x0000_s1029" type="#_x0000_t202" style="position:absolute;left:0;text-align:left;margin-left:141pt;margin-top:24.25pt;width:77.4pt;height:22.8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" fillcolor="white [3201]" strokeweight=".5pt">
                <v:textbox>
                  <w:txbxContent>
                    <w:p w14:paraId="07B4BDB7" w14:textId="4B0BA04F" w:rsidR="002F3FC5" w:rsidRPr="00E24F3F" w:rsidRDefault="002F3FC5">
                      <w:pPr>
                        <w:rPr>
                          <w:rFonts w:asciiTheme="majorBidi" w:hAnsiTheme="majorBidi" w:cs="B Nazanin"/>
                          <w:sz w:val="24"/>
                          <w:szCs w:val="24"/>
                          <w:lang w:bidi="fa-IR"/>
                        </w:rPr>
                      </w:pPr>
                      <w:r w:rsidRPr="00E24F3F">
                        <w:rPr>
                          <w:rFonts w:asciiTheme="majorBidi" w:hAnsiTheme="majorBidi" w:cs="B Nazanin" w:hint="cs"/>
                          <w:sz w:val="24"/>
                          <w:szCs w:val="24"/>
                          <w:rtl/>
                          <w:lang w:bidi="fa-IR"/>
                        </w:rPr>
                        <w:t>برد رزبری</w:t>
                      </w:r>
                      <w:r w:rsidRPr="00E24F3F">
                        <w:rPr>
                          <w:rFonts w:asciiTheme="majorBidi" w:hAnsiTheme="majorBidi" w:cs="B Nazanin" w:hint="eastAsia"/>
                          <w:sz w:val="24"/>
                          <w:szCs w:val="24"/>
                          <w:rtl/>
                          <w:lang w:bidi="fa-IR"/>
                        </w:rPr>
                        <w:t>‌</w:t>
                      </w:r>
                      <w:r w:rsidRPr="00E24F3F">
                        <w:rPr>
                          <w:rFonts w:asciiTheme="majorBidi" w:hAnsiTheme="majorBidi" w:cs="B Nazanin" w:hint="cs"/>
                          <w:sz w:val="24"/>
                          <w:szCs w:val="24"/>
                          <w:rtl/>
                          <w:lang w:bidi="fa-IR"/>
                        </w:rPr>
                        <w:t xml:space="preserve">پای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Iran Sans - Regular" w:hAnsi="Iran Sans - Regular" w:cs="B Nazanin"/>
          <w:noProof/>
          <w:color w:val="212121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33289AA" wp14:editId="2DED728D">
                <wp:simplePos x="0" y="0"/>
                <wp:positionH relativeFrom="column">
                  <wp:posOffset>251460</wp:posOffset>
                </wp:positionH>
                <wp:positionV relativeFrom="paragraph">
                  <wp:posOffset>262255</wp:posOffset>
                </wp:positionV>
                <wp:extent cx="822960" cy="281940"/>
                <wp:effectExtent l="0" t="0" r="15240" b="2286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2960" cy="281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4B2DE7" w14:textId="3AEB3D0B" w:rsidR="002F3FC5" w:rsidRPr="00E24F3F" w:rsidRDefault="002F3FC5">
                            <w:pPr>
                              <w:rPr>
                                <w:rFonts w:asciiTheme="majorBidi" w:hAnsiTheme="majorBidi" w:cs="B Nazanin"/>
                                <w:sz w:val="24"/>
                                <w:szCs w:val="24"/>
                                <w:lang w:bidi="fa-IR"/>
                              </w:rPr>
                            </w:pPr>
                            <w:r w:rsidRPr="00E24F3F">
                              <w:rPr>
                                <w:rFonts w:asciiTheme="majorBidi" w:hAnsiTheme="majorBidi"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نرم‌افزار متلب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433289AA" id="Text Box 12" o:spid="_x0000_s1030" type="#_x0000_t202" style="position:absolute;left:0;text-align:left;margin-left:19.8pt;margin-top:20.65pt;width:64.8pt;height:22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" fillcolor="white [3201]" strokeweight=".5pt">
                <v:textbox>
                  <w:txbxContent>
                    <w:p w14:paraId="164B2DE7" w14:textId="3AEB3D0B" w:rsidR="002F3FC5" w:rsidRPr="00E24F3F" w:rsidRDefault="002F3FC5">
                      <w:pPr>
                        <w:rPr>
                          <w:rFonts w:asciiTheme="majorBidi" w:hAnsiTheme="majorBidi" w:cs="B Nazanin"/>
                          <w:sz w:val="24"/>
                          <w:szCs w:val="24"/>
                          <w:lang w:bidi="fa-IR"/>
                        </w:rPr>
                      </w:pPr>
                      <w:r w:rsidRPr="00E24F3F">
                        <w:rPr>
                          <w:rFonts w:asciiTheme="majorBidi" w:hAnsiTheme="majorBidi" w:cs="B Nazanin" w:hint="cs"/>
                          <w:sz w:val="24"/>
                          <w:szCs w:val="24"/>
                          <w:rtl/>
                          <w:lang w:bidi="fa-IR"/>
                        </w:rPr>
                        <w:t>نرم‌افزار متلب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Iran Sans - Regular" w:hAnsi="Iran Sans - Regular" w:cs="B Nazanin"/>
          <w:noProof/>
          <w:color w:val="212121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694E6D7C" wp14:editId="19716833">
                <wp:simplePos x="0" y="0"/>
                <wp:positionH relativeFrom="column">
                  <wp:posOffset>777240</wp:posOffset>
                </wp:positionH>
                <wp:positionV relativeFrom="paragraph">
                  <wp:posOffset>10795</wp:posOffset>
                </wp:positionV>
                <wp:extent cx="7620" cy="251460"/>
                <wp:effectExtent l="76200" t="0" r="68580" b="53340"/>
                <wp:wrapNone/>
                <wp:docPr id="496" name="Straight Arrow Connector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2514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type w14:anchorId="7C4E5B7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96" o:spid="_x0000_s1026" type="#_x0000_t32" style="position:absolute;margin-left:61.2pt;margin-top:.85pt;width:.6pt;height:19.8pt;flip:x;z-index:252186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Iran Sans - Regular" w:hAnsi="Iran Sans - Regular" w:cs="B Nazanin"/>
          <w:noProof/>
          <w:color w:val="212121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2BFC686" wp14:editId="39B61B9B">
                <wp:simplePos x="0" y="0"/>
                <wp:positionH relativeFrom="column">
                  <wp:posOffset>1066800</wp:posOffset>
                </wp:positionH>
                <wp:positionV relativeFrom="paragraph">
                  <wp:posOffset>351155</wp:posOffset>
                </wp:positionV>
                <wp:extent cx="708660" cy="7620"/>
                <wp:effectExtent l="0" t="57150" r="34290" b="87630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866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77882B06" id="Straight Arrow Connector 15" o:spid="_x0000_s1026" type="#_x0000_t32" style="position:absolute;margin-left:84pt;margin-top:27.65pt;width:55.8pt;height: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</w:p>
    <w:p w14:paraId="62A97AAB" w14:textId="0761FAFF" w:rsidR="00073779" w:rsidRDefault="00E24F3F" w:rsidP="00073779">
      <w:pPr>
        <w:bidi/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</w:pPr>
      <w:r>
        <w:rPr>
          <w:rFonts w:ascii="Iran Sans - Regular" w:hAnsi="Iran Sans - Regular" w:cs="B Nazanin"/>
          <w:noProof/>
          <w:color w:val="212121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4E6CB06" wp14:editId="69544A1A">
                <wp:simplePos x="0" y="0"/>
                <wp:positionH relativeFrom="column">
                  <wp:posOffset>2781300</wp:posOffset>
                </wp:positionH>
                <wp:positionV relativeFrom="paragraph">
                  <wp:posOffset>67310</wp:posOffset>
                </wp:positionV>
                <wp:extent cx="1051560" cy="7620"/>
                <wp:effectExtent l="0" t="57150" r="34290" b="87630"/>
                <wp:wrapNone/>
                <wp:docPr id="508" name="Straight Arrow Connector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156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6947BDAC" id="Straight Arrow Connector 508" o:spid="_x0000_s1026" type="#_x0000_t32" style="position:absolute;margin-left:219pt;margin-top:5.3pt;width:82.8pt;height:.6pt;z-index:2521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Iran Sans - Regular" w:hAnsi="Iran Sans - Regular" w:cs="B Nazanin"/>
          <w:noProof/>
          <w:color w:val="212121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07DB6DF6" wp14:editId="081251AE">
                <wp:simplePos x="0" y="0"/>
                <wp:positionH relativeFrom="column">
                  <wp:posOffset>2270760</wp:posOffset>
                </wp:positionH>
                <wp:positionV relativeFrom="paragraph">
                  <wp:posOffset>204470</wp:posOffset>
                </wp:positionV>
                <wp:extent cx="15240" cy="579120"/>
                <wp:effectExtent l="76200" t="38100" r="60960" b="11430"/>
                <wp:wrapNone/>
                <wp:docPr id="475" name="Straight Arrow Connector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240" cy="5791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17FFE040" id="Straight Arrow Connector 475" o:spid="_x0000_s1026" type="#_x0000_t32" style="position:absolute;margin-left:178.8pt;margin-top:16.1pt;width:1.2pt;height:45.6pt;flip:x y;z-index:25218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Iran Sans - Regular" w:hAnsi="Iran Sans - Regular" w:cs="B Nazanin"/>
          <w:noProof/>
          <w:color w:val="212121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56A58D75" wp14:editId="2897A4C6">
                <wp:simplePos x="0" y="0"/>
                <wp:positionH relativeFrom="column">
                  <wp:posOffset>4191000</wp:posOffset>
                </wp:positionH>
                <wp:positionV relativeFrom="paragraph">
                  <wp:posOffset>242570</wp:posOffset>
                </wp:positionV>
                <wp:extent cx="0" cy="320040"/>
                <wp:effectExtent l="76200" t="0" r="76200" b="60960"/>
                <wp:wrapNone/>
                <wp:docPr id="467" name="Straight Arrow Connector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00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214B6381" id="Straight Arrow Connector 467" o:spid="_x0000_s1026" type="#_x0000_t32" style="position:absolute;margin-left:330pt;margin-top:19.1pt;width:0;height:25.2pt;z-index:25218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Iran Sans - Regular" w:hAnsi="Iran Sans - Regular" w:cs="B Nazanin"/>
          <w:noProof/>
          <w:color w:val="212121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A76D62C" wp14:editId="6353FBD4">
                <wp:simplePos x="0" y="0"/>
                <wp:positionH relativeFrom="column">
                  <wp:posOffset>1059180</wp:posOffset>
                </wp:positionH>
                <wp:positionV relativeFrom="paragraph">
                  <wp:posOffset>80010</wp:posOffset>
                </wp:positionV>
                <wp:extent cx="716280" cy="15240"/>
                <wp:effectExtent l="38100" t="76200" r="0" b="8001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16280" cy="152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2DF41739" id="Straight Arrow Connector 17" o:spid="_x0000_s1026" type="#_x0000_t32" style="position:absolute;margin-left:83.4pt;margin-top:6.3pt;width:56.4pt;height:1.2pt;flip:x 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" strokecolor="black [3200]" strokeweight=".5pt">
                <v:stroke endarrow="block" joinstyle="miter"/>
              </v:shape>
            </w:pict>
          </mc:Fallback>
        </mc:AlternateContent>
      </w:r>
    </w:p>
    <w:p w14:paraId="4C35B7AA" w14:textId="13395046" w:rsidR="00073779" w:rsidRDefault="00E24F3F" w:rsidP="00073779">
      <w:pPr>
        <w:bidi/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</w:pPr>
      <w:r>
        <w:rPr>
          <w:rFonts w:ascii="Iran Sans - Regular" w:hAnsi="Iran Sans - Regular" w:cs="B Nazanin"/>
          <w:noProof/>
          <w:color w:val="212121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B4CE3FB" wp14:editId="4E0F8B9D">
                <wp:simplePos x="0" y="0"/>
                <wp:positionH relativeFrom="column">
                  <wp:posOffset>2857500</wp:posOffset>
                </wp:positionH>
                <wp:positionV relativeFrom="paragraph">
                  <wp:posOffset>54610</wp:posOffset>
                </wp:positionV>
                <wp:extent cx="541020" cy="289560"/>
                <wp:effectExtent l="0" t="0" r="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1020" cy="2895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76ECC0" w14:textId="76F7A026" w:rsidR="002F3FC5" w:rsidRPr="00E24F3F" w:rsidRDefault="002F3FC5">
                            <w:pPr>
                              <w:rPr>
                                <w:rFonts w:asciiTheme="majorBidi" w:hAnsiTheme="majorBidi" w:cs="B Nazanin"/>
                                <w:sz w:val="24"/>
                                <w:szCs w:val="24"/>
                                <w:rtl/>
                                <w:lang w:bidi="fa-IR"/>
                              </w:rPr>
                            </w:pPr>
                            <w:r w:rsidRPr="00E24F3F">
                              <w:rPr>
                                <w:rFonts w:asciiTheme="majorBidi" w:hAnsiTheme="majorBidi" w:cs="B Nazanin" w:hint="cs"/>
                                <w:sz w:val="24"/>
                                <w:szCs w:val="24"/>
                                <w:rtl/>
                                <w:lang w:bidi="fa-IR"/>
                              </w:rPr>
                              <w:t>سنسور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2B4CE3FB" id="Text Box 29" o:spid="_x0000_s1031" type="#_x0000_t202" style="position:absolute;left:0;text-align:left;margin-left:225pt;margin-top:4.3pt;width:42.6pt;height:22.8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" filled="f" stroked="f" strokeweight=".5pt">
                <v:textbox>
                  <w:txbxContent>
                    <w:p w14:paraId="3F76ECC0" w14:textId="76F7A026" w:rsidR="002F3FC5" w:rsidRPr="00E24F3F" w:rsidRDefault="002F3FC5">
                      <w:pPr>
                        <w:rPr>
                          <w:rFonts w:asciiTheme="majorBidi" w:hAnsiTheme="majorBidi" w:cs="B Nazanin"/>
                          <w:sz w:val="24"/>
                          <w:szCs w:val="24"/>
                          <w:rtl/>
                          <w:lang w:bidi="fa-IR"/>
                        </w:rPr>
                      </w:pPr>
                      <w:r w:rsidRPr="00E24F3F">
                        <w:rPr>
                          <w:rFonts w:asciiTheme="majorBidi" w:hAnsiTheme="majorBidi" w:cs="B Nazanin" w:hint="cs"/>
                          <w:sz w:val="24"/>
                          <w:szCs w:val="24"/>
                          <w:rtl/>
                          <w:lang w:bidi="fa-IR"/>
                        </w:rPr>
                        <w:t>سنسور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Iran Sans - Regular" w:hAnsi="Iran Sans - Regular" w:cs="B Nazanin"/>
          <w:noProof/>
          <w:color w:val="212121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89D74AE" wp14:editId="5515F09F">
                <wp:simplePos x="0" y="0"/>
                <wp:positionH relativeFrom="column">
                  <wp:posOffset>3855720</wp:posOffset>
                </wp:positionH>
                <wp:positionV relativeFrom="paragraph">
                  <wp:posOffset>204470</wp:posOffset>
                </wp:positionV>
                <wp:extent cx="685800" cy="297180"/>
                <wp:effectExtent l="0" t="0" r="19050" b="2667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2EB310" w14:textId="20081C16" w:rsidR="002F3FC5" w:rsidRPr="00E24F3F" w:rsidRDefault="002F3FC5">
                            <w:pPr>
                              <w:rPr>
                                <w:rFonts w:asciiTheme="majorBidi" w:hAnsiTheme="majorBidi" w:cs="B Nazani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  </w:t>
                            </w:r>
                            <w:r w:rsidRPr="00E24F3F">
                              <w:rPr>
                                <w:rFonts w:asciiTheme="majorBidi" w:hAnsiTheme="majorBidi" w:cs="B Nazanin" w:hint="cs"/>
                                <w:sz w:val="24"/>
                                <w:szCs w:val="24"/>
                                <w:rtl/>
                              </w:rPr>
                              <w:t>موتور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089D74AE" id="Text Box 22" o:spid="_x0000_s1032" type="#_x0000_t202" style="position:absolute;left:0;text-align:left;margin-left:303.6pt;margin-top:16.1pt;width:54pt;height:23.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" fillcolor="white [3201]" strokeweight=".5pt">
                <v:textbox>
                  <w:txbxContent>
                    <w:p w14:paraId="622EB310" w14:textId="20081C16" w:rsidR="002F3FC5" w:rsidRPr="00E24F3F" w:rsidRDefault="002F3FC5">
                      <w:pPr>
                        <w:rPr>
                          <w:rFonts w:asciiTheme="majorBidi" w:hAnsiTheme="majorBidi" w:cs="B Nazanin"/>
                          <w:sz w:val="24"/>
                          <w:szCs w:val="24"/>
                        </w:rPr>
                      </w:pPr>
                      <w: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  </w:t>
                      </w:r>
                      <w:r w:rsidRPr="00E24F3F">
                        <w:rPr>
                          <w:rFonts w:asciiTheme="majorBidi" w:hAnsiTheme="majorBidi" w:cs="B Nazanin" w:hint="cs"/>
                          <w:sz w:val="24"/>
                          <w:szCs w:val="24"/>
                          <w:rtl/>
                        </w:rPr>
                        <w:t>موتور</w:t>
                      </w:r>
                    </w:p>
                  </w:txbxContent>
                </v:textbox>
              </v:shape>
            </w:pict>
          </mc:Fallback>
        </mc:AlternateContent>
      </w:r>
    </w:p>
    <w:p w14:paraId="124E0596" w14:textId="77777777" w:rsidR="00C317CD" w:rsidRDefault="00E63359" w:rsidP="00C317CD">
      <w:pPr>
        <w:bidi/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</w:rPr>
      </w:pPr>
      <w:r>
        <w:rPr>
          <w:rFonts w:ascii="Iran Sans - Regular" w:hAnsi="Iran Sans - Regular" w:cs="B Nazanin"/>
          <w:noProof/>
          <w:color w:val="212121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A853FA4" wp14:editId="20C8A7BA">
                <wp:simplePos x="0" y="0"/>
                <wp:positionH relativeFrom="column">
                  <wp:posOffset>2293620</wp:posOffset>
                </wp:positionH>
                <wp:positionV relativeFrom="paragraph">
                  <wp:posOffset>1270</wp:posOffset>
                </wp:positionV>
                <wp:extent cx="1546860" cy="0"/>
                <wp:effectExtent l="0" t="0" r="0" b="0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468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line w14:anchorId="5159CE0F" id="Straight Connector 27" o:spid="_x0000_s1026" style="position:absolute;flip:x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0.6pt,.1pt" to="302.4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" strokecolor="black [3200]" strokeweight=".5pt">
                <v:stroke joinstyle="miter"/>
              </v:line>
            </w:pict>
          </mc:Fallback>
        </mc:AlternateContent>
      </w:r>
    </w:p>
    <w:p w14:paraId="03D8AE49" w14:textId="72BE8700" w:rsidR="00073779" w:rsidRPr="00C317CD" w:rsidRDefault="00E63359" w:rsidP="00C317CD">
      <w:pPr>
        <w:bidi/>
        <w:jc w:val="center"/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</w:rPr>
      </w:pPr>
      <w:bookmarkStart w:id="129" w:name="_Hlk96694468"/>
      <w:r w:rsidRPr="00F23ACC">
        <w:rPr>
          <w:rFonts w:ascii="Iran Sans - Regular" w:hAnsi="Iran Sans - Regular" w:cs="B Nazanin" w:hint="cs"/>
          <w:color w:val="212121"/>
          <w:sz w:val="24"/>
          <w:szCs w:val="24"/>
          <w:shd w:val="clear" w:color="auto" w:fill="FFFFFF"/>
          <w:rtl/>
          <w:lang w:bidi="fa-IR"/>
        </w:rPr>
        <w:t>شکل</w:t>
      </w:r>
      <w:r w:rsidR="0093724F">
        <w:rPr>
          <w:rFonts w:ascii="Iran Sans - Regular" w:hAnsi="Iran Sans - Regular" w:cs="B Nazanin" w:hint="cs"/>
          <w:color w:val="212121"/>
          <w:sz w:val="24"/>
          <w:szCs w:val="24"/>
          <w:shd w:val="clear" w:color="auto" w:fill="FFFFFF"/>
          <w:rtl/>
          <w:lang w:bidi="fa-IR"/>
        </w:rPr>
        <w:t>1-2</w:t>
      </w:r>
      <w:r w:rsidRPr="00F23ACC">
        <w:rPr>
          <w:rFonts w:ascii="Iran Sans - Regular" w:hAnsi="Iran Sans - Regular" w:cs="B Nazanin" w:hint="cs"/>
          <w:color w:val="212121"/>
          <w:sz w:val="24"/>
          <w:szCs w:val="24"/>
          <w:shd w:val="clear" w:color="auto" w:fill="FFFFFF"/>
          <w:rtl/>
          <w:lang w:bidi="fa-IR"/>
        </w:rPr>
        <w:t>:</w:t>
      </w:r>
      <w:r w:rsidR="00F23ACC">
        <w:rPr>
          <w:rFonts w:ascii="Iran Sans - Regular" w:hAnsi="Iran Sans - Regular" w:cs="B Nazanin" w:hint="cs"/>
          <w:color w:val="212121"/>
          <w:sz w:val="24"/>
          <w:szCs w:val="24"/>
          <w:shd w:val="clear" w:color="auto" w:fill="FFFFFF"/>
          <w:rtl/>
          <w:lang w:bidi="fa-IR"/>
        </w:rPr>
        <w:t xml:space="preserve"> </w:t>
      </w:r>
      <w:r w:rsidRPr="00F23ACC">
        <w:rPr>
          <w:rFonts w:ascii="Iran Sans - Regular" w:hAnsi="Iran Sans - Regular" w:cs="B Nazanin" w:hint="cs"/>
          <w:color w:val="212121"/>
          <w:sz w:val="24"/>
          <w:szCs w:val="24"/>
          <w:shd w:val="clear" w:color="auto" w:fill="FFFFFF"/>
          <w:rtl/>
          <w:lang w:bidi="fa-IR"/>
        </w:rPr>
        <w:t>بلوک</w:t>
      </w:r>
      <w:r w:rsidR="00F23ACC">
        <w:rPr>
          <w:rFonts w:ascii="Iran Sans - Regular" w:hAnsi="Iran Sans - Regular" w:cs="B Nazanin" w:hint="eastAsia"/>
          <w:color w:val="212121"/>
          <w:sz w:val="24"/>
          <w:szCs w:val="24"/>
          <w:shd w:val="clear" w:color="auto" w:fill="FFFFFF"/>
          <w:rtl/>
          <w:lang w:bidi="fa-IR"/>
        </w:rPr>
        <w:t>‌</w:t>
      </w:r>
      <w:r w:rsidRPr="00F23ACC">
        <w:rPr>
          <w:rFonts w:ascii="Iran Sans - Regular" w:hAnsi="Iran Sans - Regular" w:cs="B Nazanin" w:hint="cs"/>
          <w:color w:val="212121"/>
          <w:sz w:val="24"/>
          <w:szCs w:val="24"/>
          <w:shd w:val="clear" w:color="auto" w:fill="FFFFFF"/>
          <w:rtl/>
          <w:lang w:bidi="fa-IR"/>
        </w:rPr>
        <w:t>دیاگرام چهارپره</w:t>
      </w:r>
    </w:p>
    <w:bookmarkEnd w:id="129"/>
    <w:p w14:paraId="3910F903" w14:textId="7193DCE0" w:rsidR="00585FA8" w:rsidRPr="00E63359" w:rsidRDefault="00E63359" w:rsidP="004C5B95">
      <w:pPr>
        <w:bidi/>
        <w:spacing w:line="276" w:lineRule="auto"/>
        <w:ind w:firstLine="720"/>
        <w:jc w:val="both"/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  <w:lang w:bidi="fa-IR"/>
        </w:rPr>
      </w:pPr>
      <w:del w:id="130" w:author="MF" w:date="2022-02-26T12:03:00Z">
        <w:r w:rsidRPr="00E63359" w:rsidDel="004C5B95">
          <w:rPr>
            <w:rFonts w:ascii="Iran Sans - Regular" w:hAnsi="Iran Sans - Regular" w:cs="B Nazanin" w:hint="cs"/>
            <w:color w:val="212121"/>
            <w:sz w:val="28"/>
            <w:szCs w:val="28"/>
            <w:shd w:val="clear" w:color="auto" w:fill="FFFFFF"/>
            <w:rtl/>
            <w:lang w:bidi="fa-IR"/>
          </w:rPr>
          <w:delText xml:space="preserve">در </w:delText>
        </w:r>
      </w:del>
      <w:r w:rsidRPr="00E63359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بلوک</w:t>
      </w:r>
      <w:r w:rsidR="00F23ACC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  <w:lang w:bidi="fa-IR"/>
        </w:rPr>
        <w:t>‌</w:t>
      </w:r>
      <w:r w:rsidRPr="00E63359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 xml:space="preserve">دیاگرام </w:t>
      </w:r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 xml:space="preserve">شکل </w:t>
      </w:r>
      <w:r w:rsidR="0093724F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1-2</w:t>
      </w:r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 xml:space="preserve"> شمای کلی از عملکرد یک چهارپره را </w:t>
      </w:r>
      <w:del w:id="131" w:author="MF" w:date="2022-02-26T12:03:00Z">
        <w:r w:rsidDel="004C5B95">
          <w:rPr>
            <w:rFonts w:ascii="Iran Sans - Regular" w:hAnsi="Iran Sans - Regular" w:cs="B Nazanin" w:hint="cs"/>
            <w:color w:val="212121"/>
            <w:sz w:val="28"/>
            <w:szCs w:val="28"/>
            <w:shd w:val="clear" w:color="auto" w:fill="FFFFFF"/>
            <w:rtl/>
            <w:lang w:bidi="fa-IR"/>
          </w:rPr>
          <w:delText>مشاهده می</w:delText>
        </w:r>
        <w:r w:rsidDel="004C5B95">
          <w:rPr>
            <w:rFonts w:ascii="Iran Sans - Regular" w:hAnsi="Iran Sans - Regular" w:cs="B Nazanin" w:hint="eastAsia"/>
            <w:color w:val="212121"/>
            <w:sz w:val="28"/>
            <w:szCs w:val="28"/>
            <w:shd w:val="clear" w:color="auto" w:fill="FFFFFF"/>
            <w:rtl/>
            <w:lang w:bidi="fa-IR"/>
          </w:rPr>
          <w:delText>‌</w:delText>
        </w:r>
        <w:r w:rsidDel="004C5B95">
          <w:rPr>
            <w:rFonts w:ascii="Iran Sans - Regular" w:hAnsi="Iran Sans - Regular" w:cs="B Nazanin" w:hint="cs"/>
            <w:color w:val="212121"/>
            <w:sz w:val="28"/>
            <w:szCs w:val="28"/>
            <w:shd w:val="clear" w:color="auto" w:fill="FFFFFF"/>
            <w:rtl/>
            <w:lang w:bidi="fa-IR"/>
          </w:rPr>
          <w:delText>کنید</w:delText>
        </w:r>
      </w:del>
      <w:ins w:id="132" w:author="MF" w:date="2022-02-26T12:03:00Z">
        <w:r w:rsidR="004C5B95">
          <w:rPr>
            <w:rFonts w:ascii="Iran Sans - Regular" w:hAnsi="Iran Sans - Regular" w:cs="B Nazanin" w:hint="cs"/>
            <w:color w:val="212121"/>
            <w:sz w:val="28"/>
            <w:szCs w:val="28"/>
            <w:shd w:val="clear" w:color="auto" w:fill="FFFFFF"/>
            <w:rtl/>
            <w:lang w:bidi="fa-IR"/>
          </w:rPr>
          <w:t>نشان می‌دهد</w:t>
        </w:r>
      </w:ins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 xml:space="preserve">. چهارپره با دریافت اطلاعات از </w:t>
      </w:r>
      <w:del w:id="133" w:author="MF" w:date="2022-02-26T12:03:00Z">
        <w:r w:rsidDel="004C5B95">
          <w:rPr>
            <w:rFonts w:ascii="Iran Sans - Regular" w:hAnsi="Iran Sans - Regular" w:cs="B Nazanin" w:hint="cs"/>
            <w:color w:val="212121"/>
            <w:sz w:val="28"/>
            <w:szCs w:val="28"/>
            <w:shd w:val="clear" w:color="auto" w:fill="FFFFFF"/>
            <w:rtl/>
            <w:lang w:bidi="fa-IR"/>
          </w:rPr>
          <w:delText xml:space="preserve">ورودی متلب </w:delText>
        </w:r>
      </w:del>
      <w:ins w:id="134" w:author="MF" w:date="2022-02-26T12:03:00Z">
        <w:r w:rsidR="004C5B95">
          <w:rPr>
            <w:rFonts w:ascii="Iran Sans - Regular" w:hAnsi="Iran Sans - Regular" w:cs="B Nazanin" w:hint="cs"/>
            <w:color w:val="212121"/>
            <w:sz w:val="28"/>
            <w:szCs w:val="28"/>
            <w:shd w:val="clear" w:color="auto" w:fill="FFFFFF"/>
            <w:rtl/>
            <w:lang w:bidi="fa-IR"/>
          </w:rPr>
          <w:t>کامپیوتر (به</w:t>
        </w:r>
        <w:r w:rsidR="004C5B95">
          <w:rPr>
            <w:rFonts w:ascii="Iran Sans - Regular" w:hAnsi="Iran Sans - Regular" w:cs="B Nazanin" w:hint="cs"/>
            <w:color w:val="212121"/>
            <w:sz w:val="28"/>
            <w:szCs w:val="28"/>
            <w:shd w:val="clear" w:color="auto" w:fill="FFFFFF"/>
            <w:rtl/>
            <w:cs/>
            <w:lang w:bidi="fa-IR"/>
          </w:rPr>
          <w:t xml:space="preserve">‎عنوان مثال، نرم‌افزار متلب) </w:t>
        </w:r>
      </w:ins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و با استفاده از ارتباط سریال</w:t>
      </w:r>
      <w:ins w:id="135" w:author="MF" w:date="2022-02-26T12:04:00Z">
        <w:r w:rsidR="004C5B95">
          <w:rPr>
            <w:rFonts w:ascii="Iran Sans - Regular" w:hAnsi="Iran Sans - Regular" w:cs="B Nazanin" w:hint="cs"/>
            <w:color w:val="212121"/>
            <w:sz w:val="28"/>
            <w:szCs w:val="28"/>
            <w:shd w:val="clear" w:color="auto" w:fill="FFFFFF"/>
            <w:rtl/>
            <w:lang w:bidi="fa-IR"/>
          </w:rPr>
          <w:t>،</w:t>
        </w:r>
      </w:ins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 xml:space="preserve"> اطلاعات را به </w:t>
      </w:r>
      <w:ins w:id="136" w:author="MF" w:date="2022-02-26T12:04:00Z">
        <w:r w:rsidR="004C5B95">
          <w:rPr>
            <w:rFonts w:ascii="Iran Sans - Regular" w:hAnsi="Iran Sans - Regular" w:cs="B Nazanin" w:hint="cs"/>
            <w:color w:val="212121"/>
            <w:sz w:val="28"/>
            <w:szCs w:val="28"/>
            <w:shd w:val="clear" w:color="auto" w:fill="FFFFFF"/>
            <w:rtl/>
            <w:lang w:bidi="fa-IR"/>
          </w:rPr>
          <w:t xml:space="preserve">سخت‌افزار (مثلا </w:t>
        </w:r>
      </w:ins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برد رزبری</w:t>
      </w:r>
      <w:r w:rsidR="00585FA8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  <w:lang w:bidi="fa-IR"/>
        </w:rPr>
        <w:t>‌</w:t>
      </w:r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پای</w:t>
      </w:r>
      <w:ins w:id="137" w:author="MF" w:date="2022-02-26T12:04:00Z">
        <w:r w:rsidR="004C5B95">
          <w:rPr>
            <w:rFonts w:ascii="Iran Sans - Regular" w:hAnsi="Iran Sans - Regular" w:cs="B Nazanin" w:hint="cs"/>
            <w:color w:val="212121"/>
            <w:sz w:val="28"/>
            <w:szCs w:val="28"/>
            <w:shd w:val="clear" w:color="auto" w:fill="FFFFFF"/>
            <w:rtl/>
            <w:lang w:bidi="fa-IR"/>
          </w:rPr>
          <w:t>)</w:t>
        </w:r>
      </w:ins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 xml:space="preserve"> می</w:t>
      </w:r>
      <w:r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  <w:lang w:bidi="fa-IR"/>
        </w:rPr>
        <w:t>‌</w:t>
      </w:r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فرستد</w:t>
      </w:r>
      <w:r w:rsidR="00767D41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. به جای برد رزبری</w:t>
      </w:r>
      <w:r w:rsidR="00767D41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  <w:lang w:bidi="fa-IR"/>
        </w:rPr>
        <w:t>‌</w:t>
      </w:r>
      <w:r w:rsidR="00767D41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پای می</w:t>
      </w:r>
      <w:r w:rsidR="00F23ACC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  <w:lang w:bidi="fa-IR"/>
        </w:rPr>
        <w:t>‌</w:t>
      </w:r>
      <w:r w:rsidR="00767D41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توان از هر برد دیگری که قابلیت دریافت و ارسال اطلاعات به شکل سریال و هم</w:t>
      </w:r>
      <w:r w:rsidR="00767D41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  <w:lang w:bidi="fa-IR"/>
        </w:rPr>
        <w:t>‌</w:t>
      </w:r>
      <w:r w:rsidR="00767D41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چنین فرکانس مناسب برای پردازش اطلاعات و تعداد مناسب پایه</w:t>
      </w:r>
      <w:r w:rsidR="00767D41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  <w:lang w:bidi="fa-IR"/>
        </w:rPr>
        <w:t>‌</w:t>
      </w:r>
      <w:r w:rsidR="00767D41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 xml:space="preserve">های </w:t>
      </w:r>
      <w:r w:rsidR="00585FA8" w:rsidRPr="0010671E">
        <w:rPr>
          <w:rFonts w:ascii="Iran Sans - Regular" w:hAnsi="Iran Sans - Regular" w:cs="B Nazanin" w:hint="cs"/>
          <w:sz w:val="28"/>
          <w:szCs w:val="28"/>
          <w:shd w:val="clear" w:color="auto" w:fill="FFFFFF"/>
          <w:rtl/>
          <w:lang w:bidi="fa-IR"/>
        </w:rPr>
        <w:t>ورودی-خروج</w:t>
      </w:r>
      <w:r w:rsidR="0010671E" w:rsidRPr="0010671E">
        <w:rPr>
          <w:rFonts w:ascii="Iran Sans - Regular" w:hAnsi="Iran Sans - Regular" w:cs="B Nazanin" w:hint="cs"/>
          <w:sz w:val="28"/>
          <w:szCs w:val="28"/>
          <w:shd w:val="clear" w:color="auto" w:fill="FFFFFF"/>
          <w:rtl/>
          <w:lang w:bidi="fa-IR"/>
        </w:rPr>
        <w:t>ی</w:t>
      </w:r>
      <w:r w:rsidR="0010671E" w:rsidRPr="0010671E">
        <w:rPr>
          <w:rStyle w:val="FootnoteReference"/>
          <w:rFonts w:ascii="Iran Sans - Regular" w:hAnsi="Iran Sans - Regular" w:cs="B Nazanin"/>
          <w:sz w:val="28"/>
          <w:szCs w:val="28"/>
          <w:shd w:val="clear" w:color="auto" w:fill="FFFFFF"/>
          <w:rtl/>
          <w:lang w:bidi="fa-IR"/>
        </w:rPr>
        <w:footnoteReference w:id="14"/>
      </w:r>
      <w:r w:rsidR="00767D41" w:rsidRPr="00585FA8">
        <w:rPr>
          <w:rFonts w:ascii="Iran Sans - Regular" w:hAnsi="Iran Sans - Regular" w:cs="B Nazanin" w:hint="cs"/>
          <w:color w:val="C00000"/>
          <w:sz w:val="28"/>
          <w:szCs w:val="28"/>
          <w:shd w:val="clear" w:color="auto" w:fill="FFFFFF"/>
          <w:rtl/>
          <w:lang w:bidi="fa-IR"/>
        </w:rPr>
        <w:t xml:space="preserve"> </w:t>
      </w:r>
      <w:r w:rsidR="00767D41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را داشته باشد</w:t>
      </w:r>
      <w:r w:rsidR="00F23ACC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،</w:t>
      </w:r>
      <w:r w:rsidR="00767D41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 xml:space="preserve"> استفاده</w:t>
      </w:r>
      <w:r w:rsidR="00F23ACC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  <w:lang w:bidi="fa-IR"/>
        </w:rPr>
        <w:t>‌</w:t>
      </w:r>
      <w:ins w:id="138" w:author="MF" w:date="2022-02-26T12:04:00Z">
        <w:r w:rsidR="004C5B95">
          <w:rPr>
            <w:rFonts w:ascii="Iran Sans - Regular" w:hAnsi="Iran Sans - Regular" w:cs="B Nazanin" w:hint="cs"/>
            <w:color w:val="212121"/>
            <w:sz w:val="28"/>
            <w:szCs w:val="28"/>
            <w:shd w:val="clear" w:color="auto" w:fill="FFFFFF"/>
            <w:rtl/>
            <w:lang w:bidi="fa-IR"/>
          </w:rPr>
          <w:t>کرد</w:t>
        </w:r>
      </w:ins>
      <w:del w:id="139" w:author="MF" w:date="2022-02-26T12:04:00Z">
        <w:r w:rsidR="00767D41" w:rsidDel="004C5B95">
          <w:rPr>
            <w:rFonts w:ascii="Iran Sans - Regular" w:hAnsi="Iran Sans - Regular" w:cs="B Nazanin" w:hint="cs"/>
            <w:color w:val="212121"/>
            <w:sz w:val="28"/>
            <w:szCs w:val="28"/>
            <w:shd w:val="clear" w:color="auto" w:fill="FFFFFF"/>
            <w:rtl/>
            <w:lang w:bidi="fa-IR"/>
          </w:rPr>
          <w:delText>نمود</w:delText>
        </w:r>
      </w:del>
      <w:r w:rsidR="00767D41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. موقعیت و زاویه سنجیده</w:t>
      </w:r>
      <w:r w:rsidR="00F23ACC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  <w:lang w:bidi="fa-IR"/>
        </w:rPr>
        <w:t>‌</w:t>
      </w:r>
      <w:r w:rsidR="00767D41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 xml:space="preserve">شده توسط سنسورها از طریق ارتباط </w:t>
      </w:r>
      <w:r w:rsidR="00585FA8" w:rsidRPr="0010671E">
        <w:rPr>
          <w:rFonts w:asciiTheme="majorBidi" w:hAnsiTheme="majorBidi" w:cs="B Nazanin" w:hint="cs"/>
          <w:sz w:val="28"/>
          <w:szCs w:val="28"/>
          <w:shd w:val="clear" w:color="auto" w:fill="FFFFFF"/>
          <w:rtl/>
          <w:lang w:bidi="fa-IR"/>
        </w:rPr>
        <w:t>وای فای</w:t>
      </w:r>
      <w:r w:rsidR="0010671E" w:rsidRPr="0010671E">
        <w:rPr>
          <w:rStyle w:val="FootnoteReference"/>
          <w:rFonts w:asciiTheme="majorBidi" w:hAnsiTheme="majorBidi" w:cs="B Nazanin"/>
          <w:sz w:val="28"/>
          <w:szCs w:val="28"/>
          <w:shd w:val="clear" w:color="auto" w:fill="FFFFFF"/>
          <w:rtl/>
          <w:lang w:bidi="fa-IR"/>
        </w:rPr>
        <w:footnoteReference w:id="15"/>
      </w:r>
      <w:r w:rsidR="00767D41" w:rsidRPr="0010671E">
        <w:rPr>
          <w:rFonts w:ascii="Iran Sans - Regular" w:hAnsi="Iran Sans - Regular" w:cs="B Nazanin" w:hint="cs"/>
          <w:sz w:val="28"/>
          <w:szCs w:val="28"/>
          <w:shd w:val="clear" w:color="auto" w:fill="FFFFFF"/>
          <w:rtl/>
          <w:lang w:bidi="fa-IR"/>
        </w:rPr>
        <w:t xml:space="preserve"> </w:t>
      </w:r>
      <w:r w:rsidR="00767D41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برد به متلب فرستاده می</w:t>
      </w:r>
      <w:r w:rsidR="00F23ACC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  <w:lang w:bidi="fa-IR"/>
        </w:rPr>
        <w:t>‌</w:t>
      </w:r>
      <w:r w:rsidR="00767D41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شود</w:t>
      </w:r>
      <w:r w:rsidR="00D24685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.</w:t>
      </w:r>
    </w:p>
    <w:p w14:paraId="774801F2" w14:textId="525BA80C" w:rsidR="00E63359" w:rsidRPr="00585FA8" w:rsidRDefault="0093724F" w:rsidP="00F559DE">
      <w:pPr>
        <w:bidi/>
        <w:spacing w:before="360" w:after="240" w:line="276" w:lineRule="auto"/>
        <w:jc w:val="both"/>
        <w:rPr>
          <w:rFonts w:ascii="Iran Sans - Regular" w:hAnsi="Iran Sans - Regular" w:cs="B Nazanin"/>
          <w:b/>
          <w:bCs/>
          <w:sz w:val="36"/>
          <w:szCs w:val="36"/>
          <w:shd w:val="clear" w:color="auto" w:fill="FFFFFF"/>
          <w:rtl/>
          <w:lang w:bidi="fa-IR"/>
        </w:rPr>
      </w:pPr>
      <w:r>
        <w:rPr>
          <w:rFonts w:ascii="Iran Sans - Regular" w:hAnsi="Iran Sans - Regular" w:cs="B Nazanin" w:hint="cs"/>
          <w:b/>
          <w:bCs/>
          <w:sz w:val="36"/>
          <w:szCs w:val="36"/>
          <w:shd w:val="clear" w:color="auto" w:fill="FFFFFF"/>
          <w:rtl/>
          <w:lang w:bidi="fa-IR"/>
        </w:rPr>
        <w:t>6-1</w:t>
      </w:r>
      <w:r w:rsidR="00E63359" w:rsidRPr="00585FA8">
        <w:rPr>
          <w:rFonts w:ascii="Iran Sans - Regular" w:hAnsi="Iran Sans - Regular" w:cs="B Nazanin" w:hint="cs"/>
          <w:b/>
          <w:bCs/>
          <w:sz w:val="36"/>
          <w:szCs w:val="36"/>
          <w:shd w:val="clear" w:color="auto" w:fill="FFFFFF"/>
          <w:rtl/>
          <w:lang w:bidi="fa-IR"/>
        </w:rPr>
        <w:t>- پیکربندی پایان</w:t>
      </w:r>
      <w:r w:rsidR="00E63359" w:rsidRPr="00585FA8">
        <w:rPr>
          <w:rFonts w:ascii="Iran Sans - Regular" w:hAnsi="Iran Sans - Regular" w:cs="B Nazanin" w:hint="eastAsia"/>
          <w:b/>
          <w:bCs/>
          <w:sz w:val="36"/>
          <w:szCs w:val="36"/>
          <w:shd w:val="clear" w:color="auto" w:fill="FFFFFF"/>
          <w:rtl/>
          <w:lang w:bidi="fa-IR"/>
        </w:rPr>
        <w:t>‌</w:t>
      </w:r>
      <w:r w:rsidR="00E63359" w:rsidRPr="00585FA8">
        <w:rPr>
          <w:rFonts w:ascii="Iran Sans - Regular" w:hAnsi="Iran Sans - Regular" w:cs="B Nazanin" w:hint="cs"/>
          <w:b/>
          <w:bCs/>
          <w:sz w:val="36"/>
          <w:szCs w:val="36"/>
          <w:shd w:val="clear" w:color="auto" w:fill="FFFFFF"/>
          <w:rtl/>
          <w:lang w:bidi="fa-IR"/>
        </w:rPr>
        <w:t>نامه</w:t>
      </w:r>
    </w:p>
    <w:p w14:paraId="57F037F0" w14:textId="62134D10" w:rsidR="0015100F" w:rsidRDefault="0015100F" w:rsidP="0075367B">
      <w:pPr>
        <w:bidi/>
        <w:spacing w:line="276" w:lineRule="auto"/>
        <w:ind w:firstLine="720"/>
        <w:jc w:val="both"/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  <w:lang w:bidi="fa-IR"/>
        </w:rPr>
      </w:pPr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در این قسمت به توضیح کلی در مورد آنچه در فصل</w:t>
      </w:r>
      <w:r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  <w:lang w:bidi="fa-IR"/>
        </w:rPr>
        <w:t>‌</w:t>
      </w:r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های بعدی آمده</w:t>
      </w:r>
      <w:r w:rsidR="00D2370B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  <w:lang w:bidi="fa-IR"/>
        </w:rPr>
        <w:t>‌</w:t>
      </w:r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است می</w:t>
      </w:r>
      <w:r w:rsidR="00D2370B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  <w:lang w:bidi="fa-IR"/>
        </w:rPr>
        <w:t>‌</w:t>
      </w:r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پردازیم</w:t>
      </w:r>
      <w:r w:rsidR="00585FA8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lang w:bidi="fa-IR"/>
        </w:rPr>
        <w:t xml:space="preserve"> .</w:t>
      </w:r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در فصل اول به توضیح کلی در مورد تاریخچه ربات</w:t>
      </w:r>
      <w:r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  <w:lang w:bidi="fa-IR"/>
        </w:rPr>
        <w:t>‌</w:t>
      </w:r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های پرنده و چهارپره پرداخته</w:t>
      </w:r>
      <w:ins w:id="140" w:author="MF" w:date="2022-02-26T12:05:00Z">
        <w:r w:rsidR="0075367B">
          <w:rPr>
            <w:rFonts w:ascii="Iran Sans - Regular" w:hAnsi="Iran Sans - Regular" w:cs="B Nazanin" w:hint="cs"/>
            <w:color w:val="212121"/>
            <w:sz w:val="28"/>
            <w:szCs w:val="28"/>
            <w:shd w:val="clear" w:color="auto" w:fill="FFFFFF"/>
            <w:rtl/>
            <w:lang w:bidi="fa-IR"/>
          </w:rPr>
          <w:t xml:space="preserve"> خواهد</w:t>
        </w:r>
      </w:ins>
      <w:r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  <w:lang w:bidi="fa-IR"/>
        </w:rPr>
        <w:t>‌</w:t>
      </w:r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شد. باتوجه به مروری که بر تاریخچه شد،</w:t>
      </w:r>
      <w:r w:rsidR="00585FA8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lang w:bidi="fa-IR"/>
        </w:rPr>
        <w:t xml:space="preserve"> </w:t>
      </w:r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می</w:t>
      </w:r>
      <w:r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  <w:lang w:bidi="fa-IR"/>
        </w:rPr>
        <w:t>‌</w:t>
      </w:r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توان گفت برای کنترل چهارپره ابتدا باید مدل ریاضی سیستم که خود شامل پارامتر</w:t>
      </w:r>
      <w:r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  <w:lang w:bidi="fa-IR"/>
        </w:rPr>
        <w:t>‌</w:t>
      </w:r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های فیزیکی است،</w:t>
      </w:r>
      <w:r w:rsidR="003A776B"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lang w:bidi="fa-IR"/>
        </w:rPr>
        <w:t xml:space="preserve"> </w:t>
      </w:r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شناخته</w:t>
      </w:r>
      <w:r w:rsidR="00D2370B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  <w:lang w:bidi="fa-IR"/>
        </w:rPr>
        <w:t>‌</w:t>
      </w:r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شود و سپس روش کنترلی مناسب برای کنترل سیستم انتخاب</w:t>
      </w:r>
      <w:r w:rsidR="00D2370B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  <w:lang w:bidi="fa-IR"/>
        </w:rPr>
        <w:t>‌</w:t>
      </w:r>
      <w:r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گردد.</w:t>
      </w:r>
      <w:r w:rsidR="00AC0D0E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 xml:space="preserve"> در فصل دوم ساختمان مکانیکی و الکتریکی چهارپره شامل برد و سنسورهای استفاده</w:t>
      </w:r>
      <w:r w:rsidR="00D2370B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  <w:lang w:bidi="fa-IR"/>
        </w:rPr>
        <w:t>‌</w:t>
      </w:r>
      <w:r w:rsidR="00AC0D0E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شده معرفی</w:t>
      </w:r>
      <w:r w:rsidR="00E24F3F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lang w:bidi="fa-IR"/>
        </w:rPr>
        <w:t>‌</w:t>
      </w:r>
      <w:r w:rsidR="00AC0D0E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می</w:t>
      </w:r>
      <w:r w:rsidR="00AC0D0E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  <w:lang w:bidi="fa-IR"/>
        </w:rPr>
        <w:t>‌</w:t>
      </w:r>
      <w:r w:rsidR="00AC0D0E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 xml:space="preserve">گردند و سپس در فصل سوم </w:t>
      </w:r>
      <w:r w:rsidR="00585FA8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 xml:space="preserve">به </w:t>
      </w:r>
      <w:del w:id="141" w:author="MF" w:date="2022-02-26T12:05:00Z">
        <w:r w:rsidR="00585FA8" w:rsidDel="0075367B">
          <w:rPr>
            <w:rFonts w:ascii="Iran Sans - Regular" w:hAnsi="Iran Sans - Regular" w:cs="B Nazanin" w:hint="cs"/>
            <w:color w:val="212121"/>
            <w:sz w:val="28"/>
            <w:szCs w:val="28"/>
            <w:shd w:val="clear" w:color="auto" w:fill="FFFFFF"/>
            <w:rtl/>
            <w:lang w:bidi="fa-IR"/>
          </w:rPr>
          <w:delText xml:space="preserve">مدل </w:delText>
        </w:r>
      </w:del>
      <w:ins w:id="142" w:author="MF" w:date="2022-02-26T12:05:00Z">
        <w:r w:rsidR="0075367B">
          <w:rPr>
            <w:rFonts w:ascii="Iran Sans - Regular" w:hAnsi="Iran Sans - Regular" w:cs="B Nazanin" w:hint="cs"/>
            <w:color w:val="212121"/>
            <w:sz w:val="28"/>
            <w:szCs w:val="28"/>
            <w:shd w:val="clear" w:color="auto" w:fill="FFFFFF"/>
            <w:rtl/>
            <w:lang w:bidi="fa-IR"/>
          </w:rPr>
          <w:t>مدل‌</w:t>
        </w:r>
      </w:ins>
      <w:r w:rsidR="00585FA8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سازی ریاضی سیستم به منظور فراهم</w:t>
      </w:r>
      <w:r w:rsidR="00585FA8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  <w:lang w:bidi="fa-IR"/>
        </w:rPr>
        <w:t>‌</w:t>
      </w:r>
      <w:r w:rsidR="00585FA8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کردن امکان شبیه</w:t>
      </w:r>
      <w:r w:rsidR="00585FA8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  <w:lang w:bidi="fa-IR"/>
        </w:rPr>
        <w:t>‌</w:t>
      </w:r>
      <w:r w:rsidR="00585FA8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سازی به طور مختصر پرداخته</w:t>
      </w:r>
      <w:r w:rsidR="00E24F3F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lang w:bidi="fa-IR"/>
        </w:rPr>
        <w:t>‌</w:t>
      </w:r>
      <w:r w:rsidR="00585FA8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می</w:t>
      </w:r>
      <w:r w:rsidR="00D2370B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  <w:lang w:bidi="fa-IR"/>
        </w:rPr>
        <w:t>‌</w:t>
      </w:r>
      <w:r w:rsidR="00585FA8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 xml:space="preserve">شود. در فصل چهارم </w:t>
      </w:r>
      <w:r w:rsidR="000F7006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 xml:space="preserve">به </w:t>
      </w:r>
      <w:r w:rsidR="000F7006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lastRenderedPageBreak/>
        <w:t>شبیه</w:t>
      </w:r>
      <w:r w:rsidR="00D2370B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  <w:lang w:bidi="fa-IR"/>
        </w:rPr>
        <w:t>‌</w:t>
      </w:r>
      <w:r w:rsidR="000F7006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سازی و کنترل چهارپره پرداخته</w:t>
      </w:r>
      <w:r w:rsidR="00D2370B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  <w:lang w:bidi="fa-IR"/>
        </w:rPr>
        <w:t>‌</w:t>
      </w:r>
      <w:r w:rsidR="000F7006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شده</w:t>
      </w:r>
      <w:r w:rsidR="00D2370B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  <w:lang w:bidi="fa-IR"/>
        </w:rPr>
        <w:t>‌</w:t>
      </w:r>
      <w:r w:rsidR="000F7006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 xml:space="preserve">است. در فصل </w:t>
      </w:r>
      <w:r w:rsidR="00585FA8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 xml:space="preserve">پنجم </w:t>
      </w:r>
      <w:r w:rsidR="000F7006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نیز نتایج حاصل از آزمایش</w:t>
      </w:r>
      <w:r w:rsidR="000F7006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  <w:lang w:bidi="fa-IR"/>
        </w:rPr>
        <w:t>‌</w:t>
      </w:r>
      <w:r w:rsidR="000F7006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های عملی صورت</w:t>
      </w:r>
      <w:r w:rsidR="00E24F3F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lang w:bidi="fa-IR"/>
        </w:rPr>
        <w:t>‌</w:t>
      </w:r>
      <w:r w:rsidR="000F7006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گرفته برچهارپره گزارش می</w:t>
      </w:r>
      <w:r w:rsidR="00D2370B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  <w:lang w:bidi="fa-IR"/>
        </w:rPr>
        <w:t>‌</w:t>
      </w:r>
      <w:r w:rsidR="000F7006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 xml:space="preserve">شود و </w:t>
      </w:r>
      <w:r w:rsidR="000F7006" w:rsidRPr="00E24F3F">
        <w:rPr>
          <w:rFonts w:ascii="Iran Sans - Regular" w:hAnsi="Iran Sans - Regular" w:cs="B Nazanin" w:hint="cs"/>
          <w:sz w:val="28"/>
          <w:szCs w:val="28"/>
          <w:shd w:val="clear" w:color="auto" w:fill="FFFFFF"/>
          <w:rtl/>
          <w:lang w:bidi="fa-IR"/>
        </w:rPr>
        <w:t xml:space="preserve">در </w:t>
      </w:r>
      <w:r w:rsidR="00585FA8" w:rsidRPr="00E24F3F">
        <w:rPr>
          <w:rFonts w:ascii="Iran Sans - Regular" w:hAnsi="Iran Sans - Regular" w:cs="B Nazanin" w:hint="cs"/>
          <w:sz w:val="28"/>
          <w:szCs w:val="28"/>
          <w:shd w:val="clear" w:color="auto" w:fill="FFFFFF"/>
          <w:rtl/>
          <w:lang w:bidi="fa-IR"/>
        </w:rPr>
        <w:t>آخر</w:t>
      </w:r>
      <w:r w:rsidR="007768A1" w:rsidRPr="00E24F3F">
        <w:rPr>
          <w:rFonts w:ascii="Iran Sans - Regular" w:hAnsi="Iran Sans - Regular" w:cs="B Nazanin" w:hint="cs"/>
          <w:sz w:val="28"/>
          <w:szCs w:val="28"/>
          <w:shd w:val="clear" w:color="auto" w:fill="FFFFFF"/>
          <w:rtl/>
          <w:lang w:bidi="fa-IR"/>
        </w:rPr>
        <w:t>جمع</w:t>
      </w:r>
      <w:r w:rsidR="007768A1" w:rsidRPr="00E24F3F">
        <w:rPr>
          <w:rFonts w:ascii="Iran Sans - Regular" w:hAnsi="Iran Sans - Regular" w:cs="B Nazanin" w:hint="eastAsia"/>
          <w:sz w:val="28"/>
          <w:szCs w:val="28"/>
          <w:shd w:val="clear" w:color="auto" w:fill="FFFFFF"/>
          <w:rtl/>
          <w:lang w:bidi="fa-IR"/>
        </w:rPr>
        <w:t>‌</w:t>
      </w:r>
      <w:r w:rsidR="007768A1" w:rsidRPr="00E24F3F">
        <w:rPr>
          <w:rFonts w:ascii="Iran Sans - Regular" w:hAnsi="Iran Sans - Regular" w:cs="B Nazanin" w:hint="cs"/>
          <w:sz w:val="28"/>
          <w:szCs w:val="28"/>
          <w:shd w:val="clear" w:color="auto" w:fill="FFFFFF"/>
          <w:rtl/>
          <w:lang w:bidi="fa-IR"/>
        </w:rPr>
        <w:t>بندی</w:t>
      </w:r>
      <w:r w:rsidR="00585FA8" w:rsidRPr="00E24F3F">
        <w:rPr>
          <w:rFonts w:ascii="Iran Sans - Regular" w:hAnsi="Iran Sans - Regular" w:cs="B Nazanin" w:hint="cs"/>
          <w:sz w:val="28"/>
          <w:szCs w:val="28"/>
          <w:shd w:val="clear" w:color="auto" w:fill="FFFFFF"/>
          <w:rtl/>
          <w:lang w:bidi="fa-IR"/>
        </w:rPr>
        <w:t xml:space="preserve"> </w:t>
      </w:r>
      <w:r w:rsidR="00585FA8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 xml:space="preserve">و </w:t>
      </w:r>
      <w:r w:rsidR="007768A1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نتیجه</w:t>
      </w:r>
      <w:r w:rsidR="00585FA8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  <w:lang w:bidi="fa-IR"/>
        </w:rPr>
        <w:t>‌</w:t>
      </w:r>
      <w:r w:rsidR="007768A1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گیری به همراه پیشنهاداتی برای ادامه کار گنجانده</w:t>
      </w:r>
      <w:r w:rsidR="00D2370B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  <w:lang w:bidi="fa-IR"/>
        </w:rPr>
        <w:t>‌</w:t>
      </w:r>
      <w:r w:rsidR="007768A1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شده</w:t>
      </w:r>
      <w:r w:rsidR="007768A1">
        <w:rPr>
          <w:rFonts w:ascii="Iran Sans - Regular" w:hAnsi="Iran Sans - Regular" w:cs="B Nazanin" w:hint="eastAsia"/>
          <w:color w:val="212121"/>
          <w:sz w:val="28"/>
          <w:szCs w:val="28"/>
          <w:shd w:val="clear" w:color="auto" w:fill="FFFFFF"/>
          <w:rtl/>
          <w:lang w:bidi="fa-IR"/>
        </w:rPr>
        <w:t>‌</w:t>
      </w:r>
      <w:r w:rsidR="007768A1">
        <w:rPr>
          <w:rFonts w:ascii="Iran Sans - Regular" w:hAnsi="Iran Sans - Regular" w:cs="B Nazanin" w:hint="cs"/>
          <w:color w:val="212121"/>
          <w:sz w:val="28"/>
          <w:szCs w:val="28"/>
          <w:shd w:val="clear" w:color="auto" w:fill="FFFFFF"/>
          <w:rtl/>
          <w:lang w:bidi="fa-IR"/>
        </w:rPr>
        <w:t>است.</w:t>
      </w:r>
    </w:p>
    <w:p w14:paraId="2AC0B435" w14:textId="77777777" w:rsidR="0015100F" w:rsidRPr="0044792D" w:rsidRDefault="0015100F" w:rsidP="0015100F">
      <w:pPr>
        <w:bidi/>
        <w:rPr>
          <w:rFonts w:ascii="Iran Sans - Regular" w:hAnsi="Iran Sans - Regular" w:cs="B Nazanin"/>
          <w:color w:val="212121"/>
          <w:sz w:val="28"/>
          <w:szCs w:val="28"/>
          <w:shd w:val="clear" w:color="auto" w:fill="FFFFFF"/>
          <w:rtl/>
          <w:lang w:bidi="fa-IR"/>
        </w:rPr>
      </w:pPr>
    </w:p>
    <w:p w14:paraId="429E8B39" w14:textId="56390543" w:rsidR="00F47D5C" w:rsidRDefault="00F47D5C" w:rsidP="00F47D5C">
      <w:pPr>
        <w:bidi/>
        <w:ind w:firstLine="720"/>
        <w:rPr>
          <w:rFonts w:cs="B Nazanin"/>
          <w:sz w:val="56"/>
          <w:szCs w:val="56"/>
          <w:rtl/>
          <w:lang w:bidi="fa-IR"/>
        </w:rPr>
      </w:pPr>
    </w:p>
    <w:p w14:paraId="648BB6E6" w14:textId="5EF49468" w:rsidR="00C317CD" w:rsidRDefault="00C317CD" w:rsidP="00C317CD">
      <w:pPr>
        <w:bidi/>
        <w:ind w:firstLine="720"/>
        <w:rPr>
          <w:rFonts w:cs="B Nazanin"/>
          <w:sz w:val="56"/>
          <w:szCs w:val="56"/>
          <w:rtl/>
          <w:lang w:bidi="fa-IR"/>
        </w:rPr>
      </w:pPr>
    </w:p>
    <w:p w14:paraId="67EE4779" w14:textId="3B38EA2A" w:rsidR="00C317CD" w:rsidRDefault="00C317CD" w:rsidP="00C317CD">
      <w:pPr>
        <w:bidi/>
        <w:ind w:firstLine="720"/>
        <w:rPr>
          <w:rFonts w:cs="B Nazanin"/>
          <w:sz w:val="56"/>
          <w:szCs w:val="56"/>
          <w:rtl/>
          <w:lang w:bidi="fa-IR"/>
        </w:rPr>
      </w:pPr>
    </w:p>
    <w:p w14:paraId="117C14BE" w14:textId="60347B70" w:rsidR="00C317CD" w:rsidRDefault="00C317CD" w:rsidP="00C317CD">
      <w:pPr>
        <w:bidi/>
        <w:ind w:firstLine="720"/>
        <w:rPr>
          <w:rFonts w:cs="B Nazanin"/>
          <w:sz w:val="56"/>
          <w:szCs w:val="56"/>
          <w:rtl/>
          <w:lang w:bidi="fa-IR"/>
        </w:rPr>
      </w:pPr>
    </w:p>
    <w:p w14:paraId="58705D4A" w14:textId="69B7C569" w:rsidR="00C317CD" w:rsidRDefault="00C317CD" w:rsidP="00C317CD">
      <w:pPr>
        <w:bidi/>
        <w:ind w:firstLine="720"/>
        <w:rPr>
          <w:rFonts w:cs="B Nazanin"/>
          <w:sz w:val="56"/>
          <w:szCs w:val="56"/>
          <w:rtl/>
          <w:lang w:bidi="fa-IR"/>
        </w:rPr>
      </w:pPr>
    </w:p>
    <w:p w14:paraId="4A1D2BB4" w14:textId="5C227B12" w:rsidR="00C317CD" w:rsidRDefault="00C317CD" w:rsidP="00C317CD">
      <w:pPr>
        <w:bidi/>
        <w:ind w:firstLine="720"/>
        <w:rPr>
          <w:rFonts w:cs="B Nazanin"/>
          <w:sz w:val="56"/>
          <w:szCs w:val="56"/>
          <w:rtl/>
          <w:lang w:bidi="fa-IR"/>
        </w:rPr>
      </w:pPr>
    </w:p>
    <w:p w14:paraId="31D843D9" w14:textId="50AF9B4C" w:rsidR="00C317CD" w:rsidRDefault="00C317CD" w:rsidP="00C317CD">
      <w:pPr>
        <w:bidi/>
        <w:ind w:firstLine="720"/>
        <w:rPr>
          <w:rFonts w:cs="B Nazanin"/>
          <w:sz w:val="56"/>
          <w:szCs w:val="56"/>
          <w:rtl/>
          <w:lang w:bidi="fa-IR"/>
        </w:rPr>
      </w:pPr>
    </w:p>
    <w:p w14:paraId="7BE586AD" w14:textId="2F6C9369" w:rsidR="00C317CD" w:rsidRDefault="00C317CD" w:rsidP="00C317CD">
      <w:pPr>
        <w:bidi/>
        <w:ind w:firstLine="720"/>
        <w:rPr>
          <w:rFonts w:cs="B Nazanin"/>
          <w:sz w:val="56"/>
          <w:szCs w:val="56"/>
          <w:rtl/>
          <w:lang w:bidi="fa-IR"/>
        </w:rPr>
      </w:pPr>
    </w:p>
    <w:p w14:paraId="735FE0A8" w14:textId="403A921B" w:rsidR="00C317CD" w:rsidRDefault="00C317CD" w:rsidP="00C317CD">
      <w:pPr>
        <w:bidi/>
        <w:ind w:firstLine="720"/>
        <w:rPr>
          <w:rFonts w:cs="B Nazanin"/>
          <w:sz w:val="56"/>
          <w:szCs w:val="56"/>
          <w:rtl/>
          <w:lang w:bidi="fa-IR"/>
        </w:rPr>
      </w:pPr>
    </w:p>
    <w:p w14:paraId="2203E011" w14:textId="09B79FE1" w:rsidR="00C317CD" w:rsidRDefault="00C317CD" w:rsidP="00C317CD">
      <w:pPr>
        <w:bidi/>
        <w:ind w:firstLine="720"/>
        <w:rPr>
          <w:rFonts w:cs="B Nazanin"/>
          <w:sz w:val="56"/>
          <w:szCs w:val="56"/>
          <w:rtl/>
          <w:lang w:bidi="fa-IR"/>
        </w:rPr>
      </w:pPr>
    </w:p>
    <w:p w14:paraId="647D3AF3" w14:textId="77777777" w:rsidR="00C317CD" w:rsidRDefault="00C317CD" w:rsidP="00C317CD">
      <w:pPr>
        <w:bidi/>
        <w:ind w:firstLine="720"/>
        <w:rPr>
          <w:rFonts w:cs="B Nazanin"/>
          <w:sz w:val="56"/>
          <w:szCs w:val="56"/>
          <w:rtl/>
          <w:lang w:bidi="fa-IR"/>
        </w:rPr>
      </w:pPr>
    </w:p>
    <w:p w14:paraId="4B720A1F" w14:textId="70FB13FC" w:rsidR="000D44FF" w:rsidRDefault="000D44FF" w:rsidP="000D44FF">
      <w:pPr>
        <w:bidi/>
        <w:ind w:firstLine="720"/>
        <w:rPr>
          <w:rFonts w:cs="B Nazanin"/>
          <w:sz w:val="56"/>
          <w:szCs w:val="56"/>
          <w:rtl/>
          <w:lang w:bidi="fa-IR"/>
        </w:rPr>
      </w:pPr>
    </w:p>
    <w:p w14:paraId="5401CA63" w14:textId="77777777" w:rsidR="00585FA8" w:rsidRDefault="00585FA8" w:rsidP="00E24F3F">
      <w:pPr>
        <w:bidi/>
        <w:rPr>
          <w:rFonts w:cs="B Nazanin"/>
          <w:b/>
          <w:bCs/>
          <w:sz w:val="56"/>
          <w:szCs w:val="56"/>
          <w:rtl/>
          <w:lang w:bidi="fa-IR"/>
        </w:rPr>
      </w:pPr>
    </w:p>
    <w:p w14:paraId="0E72F55D" w14:textId="77777777" w:rsidR="00585FA8" w:rsidRDefault="00585FA8" w:rsidP="00585FA8">
      <w:pPr>
        <w:bidi/>
        <w:jc w:val="center"/>
        <w:rPr>
          <w:rFonts w:cs="B Nazanin"/>
          <w:b/>
          <w:bCs/>
          <w:sz w:val="56"/>
          <w:szCs w:val="56"/>
          <w:rtl/>
          <w:lang w:bidi="fa-IR"/>
        </w:rPr>
      </w:pPr>
    </w:p>
    <w:p w14:paraId="436532E3" w14:textId="6B3BACBA" w:rsidR="00D24685" w:rsidRPr="00F47D5C" w:rsidRDefault="00D24685" w:rsidP="00585FA8">
      <w:pPr>
        <w:bidi/>
        <w:jc w:val="center"/>
        <w:rPr>
          <w:rFonts w:cs="B Nazanin"/>
          <w:b/>
          <w:bCs/>
          <w:sz w:val="56"/>
          <w:szCs w:val="56"/>
          <w:rtl/>
          <w:lang w:bidi="fa-IR"/>
        </w:rPr>
      </w:pPr>
      <w:r w:rsidRPr="00F47D5C">
        <w:rPr>
          <w:rFonts w:cs="B Nazanin" w:hint="cs"/>
          <w:b/>
          <w:bCs/>
          <w:sz w:val="56"/>
          <w:szCs w:val="56"/>
          <w:rtl/>
          <w:lang w:bidi="fa-IR"/>
        </w:rPr>
        <w:t xml:space="preserve">فصل </w:t>
      </w:r>
      <w:r>
        <w:rPr>
          <w:rFonts w:cs="B Nazanin" w:hint="cs"/>
          <w:b/>
          <w:bCs/>
          <w:sz w:val="56"/>
          <w:szCs w:val="56"/>
          <w:rtl/>
          <w:lang w:bidi="fa-IR"/>
        </w:rPr>
        <w:t>2</w:t>
      </w:r>
      <w:r w:rsidRPr="00F47D5C">
        <w:rPr>
          <w:rFonts w:cs="B Nazanin" w:hint="cs"/>
          <w:b/>
          <w:bCs/>
          <w:sz w:val="56"/>
          <w:szCs w:val="56"/>
          <w:rtl/>
          <w:lang w:bidi="fa-IR"/>
        </w:rPr>
        <w:t>:</w:t>
      </w:r>
    </w:p>
    <w:p w14:paraId="30A08300" w14:textId="4C6AB80A" w:rsidR="000D44FF" w:rsidRDefault="00D24685" w:rsidP="00477C94">
      <w:pPr>
        <w:bidi/>
        <w:ind w:firstLine="720"/>
        <w:jc w:val="center"/>
        <w:rPr>
          <w:rFonts w:cs="B Nazanin"/>
          <w:sz w:val="56"/>
          <w:szCs w:val="56"/>
          <w:rtl/>
          <w:lang w:bidi="fa-IR"/>
        </w:rPr>
      </w:pPr>
      <w:r>
        <w:rPr>
          <w:rFonts w:cs="B Nazanin" w:hint="cs"/>
          <w:b/>
          <w:bCs/>
          <w:sz w:val="56"/>
          <w:szCs w:val="56"/>
          <w:rtl/>
          <w:lang w:bidi="fa-IR"/>
        </w:rPr>
        <w:t>ساختمان مکانیکی و الکترونیکی چهارپره</w:t>
      </w:r>
    </w:p>
    <w:p w14:paraId="3FBAFD15" w14:textId="038BF489" w:rsidR="000D44FF" w:rsidRDefault="000D44FF" w:rsidP="000D44FF">
      <w:pPr>
        <w:bidi/>
        <w:ind w:firstLine="720"/>
        <w:rPr>
          <w:rFonts w:cs="B Nazanin"/>
          <w:sz w:val="56"/>
          <w:szCs w:val="56"/>
          <w:rtl/>
          <w:lang w:bidi="fa-IR"/>
        </w:rPr>
      </w:pPr>
    </w:p>
    <w:p w14:paraId="2B30E072" w14:textId="0D1F437E" w:rsidR="000D44FF" w:rsidRDefault="000D44FF" w:rsidP="000D44FF">
      <w:pPr>
        <w:bidi/>
        <w:ind w:firstLine="720"/>
        <w:rPr>
          <w:rFonts w:cs="B Nazanin"/>
          <w:sz w:val="56"/>
          <w:szCs w:val="56"/>
          <w:rtl/>
          <w:lang w:bidi="fa-IR"/>
        </w:rPr>
      </w:pPr>
    </w:p>
    <w:p w14:paraId="036CF698" w14:textId="063CD314" w:rsidR="000D44FF" w:rsidRDefault="000D44FF" w:rsidP="000D44FF">
      <w:pPr>
        <w:bidi/>
        <w:ind w:firstLine="720"/>
        <w:rPr>
          <w:rFonts w:cs="B Nazanin"/>
          <w:sz w:val="56"/>
          <w:szCs w:val="56"/>
          <w:rtl/>
          <w:lang w:bidi="fa-IR"/>
        </w:rPr>
      </w:pPr>
    </w:p>
    <w:p w14:paraId="2202A292" w14:textId="1CA9EBB9" w:rsidR="00D24685" w:rsidRDefault="00D24685" w:rsidP="00D24685">
      <w:pPr>
        <w:bidi/>
        <w:rPr>
          <w:rFonts w:cs="B Nazanin"/>
          <w:sz w:val="56"/>
          <w:szCs w:val="56"/>
          <w:lang w:bidi="fa-IR"/>
        </w:rPr>
      </w:pPr>
    </w:p>
    <w:p w14:paraId="3DC4D533" w14:textId="29CFC090" w:rsidR="00EA2289" w:rsidRDefault="00EA2289" w:rsidP="00EA2289">
      <w:pPr>
        <w:bidi/>
        <w:rPr>
          <w:rFonts w:cs="B Nazanin"/>
          <w:sz w:val="28"/>
          <w:szCs w:val="28"/>
          <w:lang w:bidi="fa-IR"/>
        </w:rPr>
      </w:pPr>
    </w:p>
    <w:p w14:paraId="221B2337" w14:textId="3550C1E4" w:rsidR="0063301D" w:rsidRDefault="0063301D" w:rsidP="0063301D">
      <w:pPr>
        <w:bidi/>
        <w:rPr>
          <w:rFonts w:cs="B Nazanin"/>
          <w:sz w:val="28"/>
          <w:szCs w:val="28"/>
          <w:lang w:bidi="fa-IR"/>
        </w:rPr>
      </w:pPr>
    </w:p>
    <w:p w14:paraId="762B2483" w14:textId="5E400081" w:rsidR="00F579AC" w:rsidRDefault="00F579AC" w:rsidP="00F579AC">
      <w:pPr>
        <w:bidi/>
        <w:rPr>
          <w:rFonts w:cs="B Nazanin"/>
          <w:sz w:val="28"/>
          <w:szCs w:val="28"/>
          <w:lang w:bidi="fa-IR"/>
        </w:rPr>
      </w:pPr>
    </w:p>
    <w:p w14:paraId="586048B4" w14:textId="77777777" w:rsidR="00F579AC" w:rsidRPr="00D24685" w:rsidRDefault="00F579AC" w:rsidP="00F579AC">
      <w:pPr>
        <w:bidi/>
        <w:rPr>
          <w:rFonts w:cs="B Nazanin"/>
          <w:sz w:val="28"/>
          <w:szCs w:val="28"/>
          <w:rtl/>
          <w:lang w:bidi="fa-IR"/>
        </w:rPr>
      </w:pPr>
    </w:p>
    <w:p w14:paraId="632EA9BD" w14:textId="275580E4" w:rsidR="00F47D5C" w:rsidRPr="00C37E41" w:rsidRDefault="00256043" w:rsidP="00980C76">
      <w:pPr>
        <w:bidi/>
        <w:spacing w:before="360" w:after="240" w:line="276" w:lineRule="auto"/>
        <w:jc w:val="lowKashida"/>
        <w:rPr>
          <w:rFonts w:cs="B Nazanin"/>
          <w:b/>
          <w:bCs/>
          <w:sz w:val="36"/>
          <w:szCs w:val="36"/>
          <w:rtl/>
          <w:lang w:bidi="fa-IR"/>
        </w:rPr>
      </w:pPr>
      <w:r>
        <w:rPr>
          <w:rFonts w:cs="B Nazanin" w:hint="cs"/>
          <w:b/>
          <w:bCs/>
          <w:sz w:val="36"/>
          <w:szCs w:val="36"/>
          <w:rtl/>
          <w:lang w:bidi="fa-IR"/>
        </w:rPr>
        <w:lastRenderedPageBreak/>
        <w:t>1-2</w:t>
      </w:r>
      <w:r w:rsidR="00F47D5C" w:rsidRPr="00C37E41">
        <w:rPr>
          <w:rFonts w:cs="B Nazanin" w:hint="cs"/>
          <w:b/>
          <w:bCs/>
          <w:sz w:val="36"/>
          <w:szCs w:val="36"/>
          <w:rtl/>
          <w:lang w:bidi="fa-IR"/>
        </w:rPr>
        <w:t>- مقدمه</w:t>
      </w:r>
    </w:p>
    <w:p w14:paraId="3FFCB333" w14:textId="37383464" w:rsidR="00F47D5C" w:rsidRPr="00C37E41" w:rsidRDefault="00025DA3" w:rsidP="00980C76">
      <w:pPr>
        <w:bidi/>
        <w:spacing w:line="276" w:lineRule="auto"/>
        <w:ind w:firstLine="720"/>
        <w:jc w:val="lowKashida"/>
        <w:rPr>
          <w:rFonts w:cs="B Nazanin"/>
          <w:sz w:val="28"/>
          <w:szCs w:val="28"/>
          <w:rtl/>
          <w:lang w:bidi="fa-IR"/>
        </w:rPr>
      </w:pPr>
      <w:r w:rsidRPr="00C37E41">
        <w:rPr>
          <w:rFonts w:cs="B Nazanin" w:hint="cs"/>
          <w:sz w:val="28"/>
          <w:szCs w:val="28"/>
          <w:rtl/>
          <w:lang w:bidi="fa-IR"/>
        </w:rPr>
        <w:t>چهارپره شامل یک بدنه با چهار بازو می</w:t>
      </w:r>
      <w:r w:rsidR="00D2370B">
        <w:rPr>
          <w:rFonts w:cs="B Nazanin" w:hint="eastAsia"/>
          <w:sz w:val="28"/>
          <w:szCs w:val="28"/>
          <w:rtl/>
          <w:lang w:bidi="fa-IR"/>
        </w:rPr>
        <w:t>‌</w:t>
      </w:r>
      <w:r w:rsidRPr="00C37E41">
        <w:rPr>
          <w:rFonts w:cs="B Nazanin" w:hint="cs"/>
          <w:sz w:val="28"/>
          <w:szCs w:val="28"/>
          <w:rtl/>
          <w:lang w:bidi="fa-IR"/>
        </w:rPr>
        <w:t>باشد که به هر بازو یک موتور متصل</w:t>
      </w:r>
      <w:r w:rsidR="00D2370B">
        <w:rPr>
          <w:rFonts w:cs="B Nazanin" w:hint="eastAsia"/>
          <w:sz w:val="28"/>
          <w:szCs w:val="28"/>
          <w:rtl/>
          <w:lang w:bidi="fa-IR"/>
        </w:rPr>
        <w:t>‌</w:t>
      </w:r>
      <w:r w:rsidRPr="00C37E41">
        <w:rPr>
          <w:rFonts w:cs="B Nazanin" w:hint="cs"/>
          <w:sz w:val="28"/>
          <w:szCs w:val="28"/>
          <w:rtl/>
          <w:lang w:bidi="fa-IR"/>
        </w:rPr>
        <w:t>شده</w:t>
      </w:r>
      <w:r w:rsidR="00D2370B">
        <w:rPr>
          <w:rFonts w:cs="B Nazanin" w:hint="eastAsia"/>
          <w:sz w:val="28"/>
          <w:szCs w:val="28"/>
          <w:rtl/>
          <w:lang w:bidi="fa-IR"/>
        </w:rPr>
        <w:t>‌</w:t>
      </w:r>
      <w:r w:rsidRPr="00C37E41">
        <w:rPr>
          <w:rFonts w:cs="B Nazanin" w:hint="cs"/>
          <w:sz w:val="28"/>
          <w:szCs w:val="28"/>
          <w:rtl/>
          <w:lang w:bidi="fa-IR"/>
        </w:rPr>
        <w:t>است. م</w:t>
      </w:r>
      <w:r w:rsidR="00090E4C" w:rsidRPr="00C37E41">
        <w:rPr>
          <w:rFonts w:cs="B Nazanin" w:hint="cs"/>
          <w:sz w:val="28"/>
          <w:szCs w:val="28"/>
          <w:rtl/>
          <w:lang w:bidi="fa-IR"/>
        </w:rPr>
        <w:t>و</w:t>
      </w:r>
      <w:r w:rsidRPr="00C37E41">
        <w:rPr>
          <w:rFonts w:cs="B Nazanin" w:hint="cs"/>
          <w:sz w:val="28"/>
          <w:szCs w:val="28"/>
          <w:rtl/>
          <w:lang w:bidi="fa-IR"/>
        </w:rPr>
        <w:t xml:space="preserve">تورها از نوع </w:t>
      </w:r>
      <w:r w:rsidR="00C37E41" w:rsidRPr="00EA2289">
        <w:rPr>
          <w:rFonts w:cs="B Nazanin" w:hint="cs"/>
          <w:sz w:val="28"/>
          <w:szCs w:val="28"/>
          <w:rtl/>
          <w:lang w:bidi="fa-IR"/>
        </w:rPr>
        <w:t>بدون جاروبک</w:t>
      </w:r>
      <w:r w:rsidR="00EA2289" w:rsidRPr="00EA2289">
        <w:rPr>
          <w:rStyle w:val="FootnoteReference"/>
          <w:rFonts w:cs="B Nazanin"/>
          <w:sz w:val="28"/>
          <w:szCs w:val="28"/>
          <w:rtl/>
          <w:lang w:bidi="fa-IR"/>
        </w:rPr>
        <w:footnoteReference w:id="16"/>
      </w:r>
      <w:r w:rsidRPr="00EA2289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C37E41">
        <w:rPr>
          <w:rFonts w:cs="B Nazanin" w:hint="cs"/>
          <w:sz w:val="28"/>
          <w:szCs w:val="28"/>
          <w:rtl/>
          <w:lang w:bidi="fa-IR"/>
        </w:rPr>
        <w:t>هستند. مدار و سیستم الکترونیکی چهارپره موجب حرکت سیستم می</w:t>
      </w:r>
      <w:r w:rsidR="00090E4C" w:rsidRPr="00C37E41">
        <w:rPr>
          <w:rFonts w:cs="B Nazanin" w:hint="eastAsia"/>
          <w:sz w:val="28"/>
          <w:szCs w:val="28"/>
          <w:rtl/>
          <w:lang w:bidi="fa-IR"/>
        </w:rPr>
        <w:t>‌</w:t>
      </w:r>
      <w:r w:rsidRPr="00C37E41">
        <w:rPr>
          <w:rFonts w:cs="B Nazanin" w:hint="cs"/>
          <w:sz w:val="28"/>
          <w:szCs w:val="28"/>
          <w:rtl/>
          <w:lang w:bidi="fa-IR"/>
        </w:rPr>
        <w:t xml:space="preserve">شود. به طور کلی چهارپره از 4 موتور </w:t>
      </w:r>
      <w:r w:rsidR="00C37E41">
        <w:rPr>
          <w:rFonts w:cs="B Nazanin" w:hint="cs"/>
          <w:sz w:val="28"/>
          <w:szCs w:val="28"/>
          <w:rtl/>
          <w:lang w:bidi="fa-IR"/>
        </w:rPr>
        <w:t xml:space="preserve">بدون جاروبک </w:t>
      </w:r>
      <w:r w:rsidRPr="00C37E41">
        <w:rPr>
          <w:rFonts w:cs="B Nazanin" w:hint="cs"/>
          <w:sz w:val="28"/>
          <w:szCs w:val="28"/>
          <w:rtl/>
          <w:lang w:bidi="fa-IR"/>
        </w:rPr>
        <w:t>و 4 درایور و باتری تشکیل</w:t>
      </w:r>
      <w:r w:rsidR="00D2370B">
        <w:rPr>
          <w:rFonts w:cs="B Nazanin" w:hint="eastAsia"/>
          <w:sz w:val="28"/>
          <w:szCs w:val="28"/>
          <w:rtl/>
          <w:lang w:bidi="fa-IR"/>
        </w:rPr>
        <w:t>‌</w:t>
      </w:r>
      <w:r w:rsidRPr="00C37E41">
        <w:rPr>
          <w:rFonts w:cs="B Nazanin" w:hint="cs"/>
          <w:sz w:val="28"/>
          <w:szCs w:val="28"/>
          <w:rtl/>
          <w:lang w:bidi="fa-IR"/>
        </w:rPr>
        <w:t>شده</w:t>
      </w:r>
      <w:r w:rsidR="00D2370B">
        <w:rPr>
          <w:rFonts w:cs="B Nazanin" w:hint="eastAsia"/>
          <w:sz w:val="28"/>
          <w:szCs w:val="28"/>
          <w:rtl/>
          <w:lang w:bidi="fa-IR"/>
        </w:rPr>
        <w:t>‌</w:t>
      </w:r>
      <w:r w:rsidRPr="00C37E41">
        <w:rPr>
          <w:rFonts w:cs="B Nazanin" w:hint="cs"/>
          <w:sz w:val="28"/>
          <w:szCs w:val="28"/>
          <w:rtl/>
          <w:lang w:bidi="fa-IR"/>
        </w:rPr>
        <w:t>است. سایر تجهیزات به</w:t>
      </w:r>
      <w:r w:rsidR="00980C76">
        <w:rPr>
          <w:rFonts w:cs="B Nazanin" w:hint="eastAsia"/>
          <w:sz w:val="28"/>
          <w:szCs w:val="28"/>
          <w:rtl/>
          <w:lang w:bidi="fa-IR"/>
        </w:rPr>
        <w:t>‌</w:t>
      </w:r>
      <w:r w:rsidRPr="00C37E41">
        <w:rPr>
          <w:rFonts w:cs="B Nazanin" w:hint="cs"/>
          <w:sz w:val="28"/>
          <w:szCs w:val="28"/>
          <w:rtl/>
          <w:lang w:bidi="fa-IR"/>
        </w:rPr>
        <w:t>کاررفته شامل برد رزبری</w:t>
      </w:r>
      <w:r w:rsidRPr="00C37E41">
        <w:rPr>
          <w:rFonts w:cs="B Nazanin" w:hint="eastAsia"/>
          <w:sz w:val="28"/>
          <w:szCs w:val="28"/>
          <w:rtl/>
          <w:lang w:bidi="fa-IR"/>
        </w:rPr>
        <w:t>‌</w:t>
      </w:r>
      <w:r w:rsidRPr="00C37E41">
        <w:rPr>
          <w:rFonts w:cs="B Nazanin" w:hint="cs"/>
          <w:sz w:val="28"/>
          <w:szCs w:val="28"/>
          <w:rtl/>
          <w:lang w:bidi="fa-IR"/>
        </w:rPr>
        <w:t>پای و سنسورشتاب‌سنج و ژ</w:t>
      </w:r>
      <w:r w:rsidR="00D2370B">
        <w:rPr>
          <w:rFonts w:cs="B Nazanin" w:hint="cs"/>
          <w:sz w:val="28"/>
          <w:szCs w:val="28"/>
          <w:rtl/>
          <w:lang w:bidi="fa-IR"/>
        </w:rPr>
        <w:t>ا</w:t>
      </w:r>
      <w:r w:rsidRPr="00C37E41">
        <w:rPr>
          <w:rFonts w:cs="B Nazanin" w:hint="cs"/>
          <w:sz w:val="28"/>
          <w:szCs w:val="28"/>
          <w:rtl/>
          <w:lang w:bidi="fa-IR"/>
        </w:rPr>
        <w:t>یروسکوپ می‌باشد. در این فصل به بررسی تجهیزات مکانیکی و الکترونیکی به</w:t>
      </w:r>
      <w:r w:rsidRPr="00C37E41">
        <w:rPr>
          <w:rFonts w:cs="B Nazanin" w:hint="eastAsia"/>
          <w:sz w:val="28"/>
          <w:szCs w:val="28"/>
          <w:rtl/>
          <w:lang w:bidi="fa-IR"/>
        </w:rPr>
        <w:t>‌</w:t>
      </w:r>
      <w:r w:rsidRPr="00C37E41">
        <w:rPr>
          <w:rFonts w:cs="B Nazanin" w:hint="cs"/>
          <w:sz w:val="28"/>
          <w:szCs w:val="28"/>
          <w:rtl/>
          <w:lang w:bidi="fa-IR"/>
        </w:rPr>
        <w:t>کا</w:t>
      </w:r>
      <w:r w:rsidR="00D2370B">
        <w:rPr>
          <w:rFonts w:cs="B Nazanin" w:hint="cs"/>
          <w:sz w:val="28"/>
          <w:szCs w:val="28"/>
          <w:rtl/>
          <w:lang w:bidi="fa-IR"/>
        </w:rPr>
        <w:t>ر</w:t>
      </w:r>
      <w:r w:rsidRPr="00C37E41">
        <w:rPr>
          <w:rFonts w:cs="B Nazanin" w:hint="cs"/>
          <w:sz w:val="28"/>
          <w:szCs w:val="28"/>
          <w:rtl/>
          <w:lang w:bidi="fa-IR"/>
        </w:rPr>
        <w:t xml:space="preserve">رفته </w:t>
      </w:r>
      <w:r w:rsidR="0079024D" w:rsidRPr="00C37E41">
        <w:rPr>
          <w:rFonts w:cs="B Nazanin" w:hint="cs"/>
          <w:sz w:val="28"/>
          <w:szCs w:val="28"/>
          <w:rtl/>
          <w:lang w:bidi="fa-IR"/>
        </w:rPr>
        <w:t>در چهارپره می‌پردازیم.</w:t>
      </w:r>
    </w:p>
    <w:p w14:paraId="40A7094C" w14:textId="6CF6CB71" w:rsidR="0079024D" w:rsidRPr="00C37E41" w:rsidRDefault="00D24685" w:rsidP="00980C76">
      <w:pPr>
        <w:bidi/>
        <w:spacing w:before="360" w:after="240" w:line="276" w:lineRule="auto"/>
        <w:jc w:val="lowKashida"/>
        <w:rPr>
          <w:rFonts w:cs="B Nazanin"/>
          <w:b/>
          <w:bCs/>
          <w:sz w:val="36"/>
          <w:szCs w:val="36"/>
          <w:rtl/>
          <w:lang w:bidi="fa-IR"/>
        </w:rPr>
      </w:pPr>
      <w:r w:rsidRPr="00C37E41">
        <w:rPr>
          <w:rFonts w:asciiTheme="majorBidi" w:hAnsiTheme="majorBidi" w:cs="B Nazanin" w:hint="cs"/>
          <w:b/>
          <w:bCs/>
          <w:sz w:val="36"/>
          <w:szCs w:val="36"/>
          <w:rtl/>
          <w:lang w:bidi="fa-IR"/>
        </w:rPr>
        <w:t>2</w:t>
      </w:r>
      <w:r w:rsidR="0079024D" w:rsidRPr="00C37E41">
        <w:rPr>
          <w:rFonts w:asciiTheme="majorBidi" w:hAnsiTheme="majorBidi" w:cs="B Nazanin"/>
          <w:b/>
          <w:bCs/>
          <w:sz w:val="36"/>
          <w:szCs w:val="36"/>
          <w:rtl/>
          <w:lang w:bidi="fa-IR"/>
        </w:rPr>
        <w:t>-2-</w:t>
      </w:r>
      <w:r w:rsidR="0079024D" w:rsidRPr="00C37E41">
        <w:rPr>
          <w:rFonts w:cs="B Nazanin" w:hint="cs"/>
          <w:b/>
          <w:bCs/>
          <w:sz w:val="36"/>
          <w:szCs w:val="36"/>
          <w:rtl/>
          <w:lang w:bidi="fa-IR"/>
        </w:rPr>
        <w:t xml:space="preserve"> بدنه</w:t>
      </w:r>
    </w:p>
    <w:p w14:paraId="3859F54B" w14:textId="3C262F22" w:rsidR="00002E4F" w:rsidRPr="00C37E41" w:rsidRDefault="0079024D" w:rsidP="00E40D2D">
      <w:pPr>
        <w:bidi/>
        <w:spacing w:line="276" w:lineRule="auto"/>
        <w:ind w:firstLine="720"/>
        <w:jc w:val="lowKashida"/>
        <w:rPr>
          <w:rFonts w:cs="B Nazanin"/>
          <w:sz w:val="28"/>
          <w:szCs w:val="28"/>
          <w:rtl/>
          <w:lang w:bidi="fa-IR"/>
        </w:rPr>
      </w:pPr>
      <w:r w:rsidRPr="00C37E41">
        <w:rPr>
          <w:rFonts w:cs="B Nazanin" w:hint="cs"/>
          <w:sz w:val="28"/>
          <w:szCs w:val="28"/>
          <w:rtl/>
          <w:lang w:bidi="fa-IR"/>
        </w:rPr>
        <w:t>بدنه انتخاب</w:t>
      </w:r>
      <w:r w:rsidR="00D2370B">
        <w:rPr>
          <w:rFonts w:cs="B Nazanin" w:hint="eastAsia"/>
          <w:sz w:val="28"/>
          <w:szCs w:val="28"/>
          <w:rtl/>
          <w:lang w:bidi="fa-IR"/>
        </w:rPr>
        <w:t>‌</w:t>
      </w:r>
      <w:r w:rsidRPr="00C37E41">
        <w:rPr>
          <w:rFonts w:cs="B Nazanin" w:hint="cs"/>
          <w:sz w:val="28"/>
          <w:szCs w:val="28"/>
          <w:rtl/>
          <w:lang w:bidi="fa-IR"/>
        </w:rPr>
        <w:t xml:space="preserve">شده مدل </w:t>
      </w:r>
      <w:r w:rsidRPr="00C37E41">
        <w:rPr>
          <w:rFonts w:asciiTheme="majorBidi" w:hAnsiTheme="majorBidi" w:cstheme="majorBidi"/>
          <w:sz w:val="24"/>
          <w:szCs w:val="24"/>
          <w:lang w:bidi="fa-IR"/>
        </w:rPr>
        <w:t>S500</w:t>
      </w:r>
      <w:r w:rsidRPr="00C37E41">
        <w:rPr>
          <w:rFonts w:cs="B Nazanin" w:hint="cs"/>
          <w:sz w:val="28"/>
          <w:szCs w:val="28"/>
          <w:rtl/>
          <w:lang w:bidi="fa-IR"/>
        </w:rPr>
        <w:t xml:space="preserve"> می‌باشد. این بدنه شامل چهار بازو با طول 25 سانتی</w:t>
      </w:r>
      <w:r w:rsidRPr="00C37E41">
        <w:rPr>
          <w:rFonts w:cs="B Nazanin" w:hint="eastAsia"/>
          <w:sz w:val="28"/>
          <w:szCs w:val="28"/>
          <w:rtl/>
          <w:lang w:bidi="fa-IR"/>
        </w:rPr>
        <w:t>‌</w:t>
      </w:r>
      <w:r w:rsidRPr="00C37E41">
        <w:rPr>
          <w:rFonts w:cs="B Nazanin" w:hint="cs"/>
          <w:sz w:val="28"/>
          <w:szCs w:val="28"/>
          <w:rtl/>
          <w:lang w:bidi="fa-IR"/>
        </w:rPr>
        <w:t>متر می‌باشد</w:t>
      </w:r>
      <w:ins w:id="143" w:author="MF" w:date="2022-02-26T12:35:00Z">
        <w:r w:rsidR="00357611">
          <w:rPr>
            <w:rFonts w:cs="B Nazanin" w:hint="cs"/>
            <w:sz w:val="28"/>
            <w:szCs w:val="28"/>
            <w:rtl/>
            <w:lang w:bidi="fa-IR"/>
          </w:rPr>
          <w:t xml:space="preserve"> </w:t>
        </w:r>
      </w:ins>
      <w:ins w:id="144" w:author="MF" w:date="2022-02-26T12:36:00Z">
        <w:r w:rsidR="00E40D2D">
          <w:rPr>
            <w:rFonts w:cs="B Nazanin" w:hint="cs"/>
            <w:sz w:val="28"/>
            <w:szCs w:val="28"/>
            <w:rtl/>
            <w:lang w:bidi="fa-IR"/>
          </w:rPr>
          <w:t>(شکل 2-1)</w:t>
        </w:r>
      </w:ins>
      <w:del w:id="145" w:author="MF" w:date="2022-02-26T12:35:00Z">
        <w:r w:rsidRPr="00C37E41" w:rsidDel="00357611">
          <w:rPr>
            <w:rFonts w:cs="B Nazanin" w:hint="cs"/>
            <w:sz w:val="28"/>
            <w:szCs w:val="28"/>
            <w:rtl/>
            <w:lang w:bidi="fa-IR"/>
          </w:rPr>
          <w:delText xml:space="preserve">. این فریم </w:delText>
        </w:r>
      </w:del>
      <w:ins w:id="146" w:author="MF" w:date="2022-02-26T12:35:00Z">
        <w:r w:rsidR="00357611">
          <w:rPr>
            <w:rFonts w:cs="B Nazanin" w:hint="cs"/>
            <w:sz w:val="28"/>
            <w:szCs w:val="28"/>
            <w:rtl/>
            <w:lang w:bidi="fa-IR"/>
          </w:rPr>
          <w:t xml:space="preserve">که </w:t>
        </w:r>
      </w:ins>
      <w:ins w:id="147" w:author="MF" w:date="2022-02-26T12:36:00Z">
        <w:r w:rsidR="00357611">
          <w:rPr>
            <w:rFonts w:cs="B Nazanin" w:hint="cs"/>
            <w:sz w:val="28"/>
            <w:szCs w:val="28"/>
            <w:rtl/>
            <w:lang w:bidi="fa-IR"/>
          </w:rPr>
          <w:t xml:space="preserve"> می‌توان کاراندازها را برروی آن قرارداد </w:t>
        </w:r>
      </w:ins>
      <w:del w:id="148" w:author="MF" w:date="2022-02-26T12:35:00Z">
        <w:r w:rsidRPr="00C37E41" w:rsidDel="00357611">
          <w:rPr>
            <w:rFonts w:cs="B Nazanin" w:hint="cs"/>
            <w:sz w:val="28"/>
            <w:szCs w:val="28"/>
            <w:rtl/>
            <w:lang w:bidi="fa-IR"/>
          </w:rPr>
          <w:delText xml:space="preserve">یک </w:delText>
        </w:r>
        <w:r w:rsidRPr="00C37E41" w:rsidDel="00357611">
          <w:rPr>
            <w:rFonts w:asciiTheme="majorBidi" w:hAnsiTheme="majorBidi" w:cstheme="majorBidi"/>
            <w:sz w:val="24"/>
            <w:szCs w:val="24"/>
            <w:lang w:bidi="fa-IR"/>
          </w:rPr>
          <w:delText>PCB</w:delText>
        </w:r>
        <w:r w:rsidRPr="00C37E41" w:rsidDel="00357611">
          <w:rPr>
            <w:rFonts w:cs="B Nazanin" w:hint="cs"/>
            <w:sz w:val="28"/>
            <w:szCs w:val="28"/>
            <w:rtl/>
            <w:lang w:bidi="fa-IR"/>
          </w:rPr>
          <w:delText xml:space="preserve"> یکپارچه جهت لحیم</w:delText>
        </w:r>
        <w:r w:rsidR="00D2370B" w:rsidDel="00357611">
          <w:rPr>
            <w:rFonts w:cs="B Nazanin" w:hint="eastAsia"/>
            <w:sz w:val="28"/>
            <w:szCs w:val="28"/>
            <w:rtl/>
            <w:lang w:bidi="fa-IR"/>
          </w:rPr>
          <w:delText>‌</w:delText>
        </w:r>
        <w:r w:rsidRPr="00C37E41" w:rsidDel="00357611">
          <w:rPr>
            <w:rFonts w:cs="B Nazanin" w:hint="cs"/>
            <w:sz w:val="28"/>
            <w:szCs w:val="28"/>
            <w:rtl/>
            <w:lang w:bidi="fa-IR"/>
          </w:rPr>
          <w:delText xml:space="preserve">کاری مستقیم </w:delText>
        </w:r>
        <w:r w:rsidR="00236309" w:rsidRPr="00C37E41" w:rsidDel="00357611">
          <w:rPr>
            <w:rFonts w:cs="B Nazanin" w:hint="cs"/>
            <w:sz w:val="28"/>
            <w:szCs w:val="28"/>
            <w:rtl/>
            <w:lang w:bidi="fa-IR"/>
          </w:rPr>
          <w:delText>درایور</w:delText>
        </w:r>
        <w:r w:rsidR="00002E4F" w:rsidRPr="00C37E41" w:rsidDel="00357611">
          <w:rPr>
            <w:rFonts w:cs="B Nazanin" w:hint="cs"/>
            <w:sz w:val="28"/>
            <w:szCs w:val="28"/>
            <w:rtl/>
            <w:lang w:bidi="fa-IR"/>
          </w:rPr>
          <w:delText>ها و باتری را شامل می</w:delText>
        </w:r>
        <w:r w:rsidR="00D2370B" w:rsidDel="00357611">
          <w:rPr>
            <w:rFonts w:cs="B Nazanin" w:hint="eastAsia"/>
            <w:sz w:val="28"/>
            <w:szCs w:val="28"/>
            <w:rtl/>
            <w:lang w:bidi="fa-IR"/>
          </w:rPr>
          <w:delText>‌</w:delText>
        </w:r>
        <w:r w:rsidR="00002E4F" w:rsidRPr="00C37E41" w:rsidDel="00357611">
          <w:rPr>
            <w:rFonts w:cs="B Nazanin" w:hint="cs"/>
            <w:sz w:val="28"/>
            <w:szCs w:val="28"/>
            <w:rtl/>
            <w:lang w:bidi="fa-IR"/>
          </w:rPr>
          <w:delText>شود</w:delText>
        </w:r>
      </w:del>
      <w:r w:rsidR="00002E4F" w:rsidRPr="00C37E41">
        <w:rPr>
          <w:rFonts w:cs="B Nazanin" w:hint="cs"/>
          <w:sz w:val="28"/>
          <w:szCs w:val="28"/>
          <w:rtl/>
          <w:lang w:bidi="fa-IR"/>
        </w:rPr>
        <w:t xml:space="preserve">. در انتهای هر بازو یک موتور قرارگرفته </w:t>
      </w:r>
      <w:r w:rsidR="00C37E41">
        <w:rPr>
          <w:rFonts w:cs="B Nazanin" w:hint="cs"/>
          <w:sz w:val="28"/>
          <w:szCs w:val="28"/>
          <w:rtl/>
          <w:lang w:bidi="fa-IR"/>
        </w:rPr>
        <w:t>که</w:t>
      </w:r>
      <w:r w:rsidR="00002E4F" w:rsidRPr="00C37E41">
        <w:rPr>
          <w:rFonts w:cs="B Nazanin" w:hint="cs"/>
          <w:sz w:val="28"/>
          <w:szCs w:val="28"/>
          <w:rtl/>
          <w:lang w:bidi="fa-IR"/>
        </w:rPr>
        <w:t xml:space="preserve"> موتورها به </w:t>
      </w:r>
      <w:del w:id="149" w:author="MF" w:date="2022-02-26T12:36:00Z">
        <w:r w:rsidR="00236309" w:rsidRPr="00C37E41" w:rsidDel="00357611">
          <w:rPr>
            <w:rFonts w:cs="B Nazanin" w:hint="cs"/>
            <w:sz w:val="28"/>
            <w:szCs w:val="28"/>
            <w:rtl/>
            <w:lang w:bidi="fa-IR"/>
          </w:rPr>
          <w:delText>درایور</w:delText>
        </w:r>
        <w:r w:rsidR="00002E4F" w:rsidRPr="00C37E41" w:rsidDel="00357611">
          <w:rPr>
            <w:rFonts w:cs="B Nazanin" w:hint="cs"/>
            <w:sz w:val="28"/>
            <w:szCs w:val="28"/>
            <w:rtl/>
            <w:lang w:bidi="fa-IR"/>
          </w:rPr>
          <w:delText xml:space="preserve">ها </w:delText>
        </w:r>
      </w:del>
      <w:ins w:id="150" w:author="MF" w:date="2022-02-26T12:36:00Z">
        <w:r w:rsidR="00357611">
          <w:rPr>
            <w:rFonts w:cs="B Nazanin" w:hint="cs"/>
            <w:sz w:val="28"/>
            <w:szCs w:val="28"/>
            <w:rtl/>
            <w:lang w:bidi="fa-IR"/>
          </w:rPr>
          <w:t xml:space="preserve">کاراندازها </w:t>
        </w:r>
      </w:ins>
      <w:r w:rsidR="00002E4F" w:rsidRPr="00C37E41">
        <w:rPr>
          <w:rFonts w:cs="B Nazanin" w:hint="cs"/>
          <w:sz w:val="28"/>
          <w:szCs w:val="28"/>
          <w:rtl/>
          <w:lang w:bidi="fa-IR"/>
        </w:rPr>
        <w:t>متصل شده</w:t>
      </w:r>
      <w:r w:rsidR="00C37E41">
        <w:rPr>
          <w:rFonts w:cs="B Nazanin" w:hint="eastAsia"/>
          <w:sz w:val="28"/>
          <w:szCs w:val="28"/>
          <w:rtl/>
          <w:lang w:bidi="fa-IR"/>
        </w:rPr>
        <w:t>‌</w:t>
      </w:r>
      <w:r w:rsidR="00002E4F" w:rsidRPr="00C37E41">
        <w:rPr>
          <w:rFonts w:cs="B Nazanin" w:hint="cs"/>
          <w:sz w:val="28"/>
          <w:szCs w:val="28"/>
          <w:rtl/>
          <w:lang w:bidi="fa-IR"/>
        </w:rPr>
        <w:t>اند</w:t>
      </w:r>
      <w:ins w:id="151" w:author="MF" w:date="2022-02-26T12:36:00Z">
        <w:r w:rsidR="00357611">
          <w:rPr>
            <w:rFonts w:cs="B Nazanin" w:hint="cs"/>
            <w:sz w:val="28"/>
            <w:szCs w:val="28"/>
            <w:rtl/>
            <w:lang w:bidi="fa-IR"/>
          </w:rPr>
          <w:t>.</w:t>
        </w:r>
      </w:ins>
      <w:r w:rsidR="00002E4F" w:rsidRPr="00C37E41">
        <w:rPr>
          <w:rFonts w:cs="B Nazanin" w:hint="cs"/>
          <w:sz w:val="28"/>
          <w:szCs w:val="28"/>
          <w:rtl/>
          <w:lang w:bidi="fa-IR"/>
        </w:rPr>
        <w:t xml:space="preserve"> </w:t>
      </w:r>
      <w:del w:id="152" w:author="MF" w:date="2022-02-26T12:36:00Z">
        <w:r w:rsidR="00002E4F" w:rsidRPr="00C37E41" w:rsidDel="00357611">
          <w:rPr>
            <w:rFonts w:cs="B Nazanin" w:hint="cs"/>
            <w:sz w:val="28"/>
            <w:szCs w:val="28"/>
            <w:rtl/>
            <w:lang w:bidi="fa-IR"/>
          </w:rPr>
          <w:delText xml:space="preserve">و </w:delText>
        </w:r>
        <w:r w:rsidR="00236309" w:rsidRPr="00C37E41" w:rsidDel="00357611">
          <w:rPr>
            <w:rFonts w:cs="B Nazanin" w:hint="cs"/>
            <w:sz w:val="28"/>
            <w:szCs w:val="28"/>
            <w:rtl/>
            <w:lang w:bidi="fa-IR"/>
          </w:rPr>
          <w:delText xml:space="preserve">درایورها </w:delText>
        </w:r>
        <w:r w:rsidR="00002E4F" w:rsidRPr="00C37E41" w:rsidDel="00357611">
          <w:rPr>
            <w:rFonts w:cs="B Nazanin" w:hint="cs"/>
            <w:sz w:val="28"/>
            <w:szCs w:val="28"/>
            <w:rtl/>
            <w:lang w:bidi="fa-IR"/>
          </w:rPr>
          <w:delText xml:space="preserve">از طرف دیگر به </w:delText>
        </w:r>
        <w:r w:rsidR="00002E4F" w:rsidRPr="00C37E41" w:rsidDel="00357611">
          <w:rPr>
            <w:rFonts w:asciiTheme="majorBidi" w:hAnsiTheme="majorBidi" w:cstheme="majorBidi"/>
            <w:sz w:val="24"/>
            <w:szCs w:val="24"/>
            <w:lang w:bidi="fa-IR"/>
          </w:rPr>
          <w:delText>PCB</w:delText>
        </w:r>
        <w:r w:rsidR="00002E4F" w:rsidRPr="00C37E41" w:rsidDel="00357611">
          <w:rPr>
            <w:rFonts w:cs="B Nazanin" w:hint="cs"/>
            <w:sz w:val="28"/>
            <w:szCs w:val="28"/>
            <w:rtl/>
            <w:lang w:bidi="fa-IR"/>
          </w:rPr>
          <w:delText xml:space="preserve"> لحیم</w:delText>
        </w:r>
        <w:r w:rsidR="00D2370B" w:rsidDel="00357611">
          <w:rPr>
            <w:rFonts w:cs="B Nazanin" w:hint="eastAsia"/>
            <w:sz w:val="28"/>
            <w:szCs w:val="28"/>
            <w:rtl/>
            <w:lang w:bidi="fa-IR"/>
          </w:rPr>
          <w:delText>‌</w:delText>
        </w:r>
        <w:r w:rsidR="00002E4F" w:rsidRPr="00C37E41" w:rsidDel="00357611">
          <w:rPr>
            <w:rFonts w:cs="B Nazanin" w:hint="cs"/>
            <w:sz w:val="28"/>
            <w:szCs w:val="28"/>
            <w:rtl/>
            <w:lang w:bidi="fa-IR"/>
          </w:rPr>
          <w:delText xml:space="preserve">شده‌اند. </w:delText>
        </w:r>
      </w:del>
      <w:r w:rsidR="00002E4F" w:rsidRPr="00C37E41">
        <w:rPr>
          <w:rFonts w:cs="B Nazanin" w:hint="cs"/>
          <w:sz w:val="28"/>
          <w:szCs w:val="28"/>
          <w:rtl/>
          <w:lang w:bidi="fa-IR"/>
        </w:rPr>
        <w:t>جنس بدنه</w:t>
      </w:r>
      <w:r w:rsidR="00236309" w:rsidRPr="00C37E41">
        <w:rPr>
          <w:rFonts w:cs="B Nazanin" w:hint="cs"/>
          <w:sz w:val="28"/>
          <w:szCs w:val="28"/>
          <w:rtl/>
          <w:lang w:bidi="fa-IR"/>
        </w:rPr>
        <w:t xml:space="preserve"> </w:t>
      </w:r>
      <w:r w:rsidR="00002E4F" w:rsidRPr="00C37E41">
        <w:rPr>
          <w:rFonts w:cs="B Nazanin" w:hint="cs"/>
          <w:sz w:val="28"/>
          <w:szCs w:val="28"/>
          <w:rtl/>
          <w:lang w:bidi="fa-IR"/>
        </w:rPr>
        <w:t>از پلاستیک مرغوب و فایبرگلاس می</w:t>
      </w:r>
      <w:r w:rsidR="00C37E41">
        <w:rPr>
          <w:rFonts w:cs="B Nazanin" w:hint="eastAsia"/>
          <w:sz w:val="28"/>
          <w:szCs w:val="28"/>
          <w:lang w:bidi="fa-IR"/>
        </w:rPr>
        <w:t>‌</w:t>
      </w:r>
      <w:r w:rsidR="00002E4F" w:rsidRPr="00C37E41">
        <w:rPr>
          <w:rFonts w:cs="B Nazanin" w:hint="cs"/>
          <w:sz w:val="28"/>
          <w:szCs w:val="28"/>
          <w:rtl/>
          <w:lang w:bidi="fa-IR"/>
        </w:rPr>
        <w:t>باشد که موجب استحکام و سبکی چهارپره می</w:t>
      </w:r>
      <w:r w:rsidR="00C37E41">
        <w:rPr>
          <w:rFonts w:cs="B Nazanin" w:hint="eastAsia"/>
          <w:sz w:val="28"/>
          <w:szCs w:val="28"/>
          <w:lang w:bidi="fa-IR"/>
        </w:rPr>
        <w:t>‌</w:t>
      </w:r>
      <w:r w:rsidR="00002E4F" w:rsidRPr="00C37E41">
        <w:rPr>
          <w:rFonts w:cs="B Nazanin" w:hint="cs"/>
          <w:sz w:val="28"/>
          <w:szCs w:val="28"/>
          <w:rtl/>
          <w:lang w:bidi="fa-IR"/>
        </w:rPr>
        <w:t xml:space="preserve">شود. </w:t>
      </w:r>
      <w:del w:id="153" w:author="MF" w:date="2022-02-26T12:36:00Z">
        <w:r w:rsidR="00002E4F" w:rsidRPr="00C37E41" w:rsidDel="00E40D2D">
          <w:rPr>
            <w:rFonts w:cs="B Nazanin" w:hint="cs"/>
            <w:sz w:val="28"/>
            <w:szCs w:val="28"/>
            <w:rtl/>
            <w:lang w:bidi="fa-IR"/>
          </w:rPr>
          <w:delText xml:space="preserve">در </w:delText>
        </w:r>
      </w:del>
      <w:del w:id="154" w:author="MF" w:date="2022-02-26T12:37:00Z">
        <w:r w:rsidR="00002E4F" w:rsidRPr="00C37E41" w:rsidDel="00E40D2D">
          <w:rPr>
            <w:rFonts w:cs="B Nazanin" w:hint="cs"/>
            <w:sz w:val="28"/>
            <w:szCs w:val="28"/>
            <w:rtl/>
            <w:lang w:bidi="fa-IR"/>
          </w:rPr>
          <w:delText xml:space="preserve">شکل </w:delText>
        </w:r>
        <w:r w:rsidR="00980C76" w:rsidDel="00E40D2D">
          <w:rPr>
            <w:rFonts w:cs="B Nazanin" w:hint="cs"/>
            <w:sz w:val="28"/>
            <w:szCs w:val="28"/>
            <w:rtl/>
            <w:lang w:bidi="fa-IR"/>
          </w:rPr>
          <w:delText>2-1</w:delText>
        </w:r>
        <w:r w:rsidR="00002E4F" w:rsidRPr="00C37E41" w:rsidDel="00E40D2D">
          <w:rPr>
            <w:rFonts w:cs="B Nazanin" w:hint="cs"/>
            <w:sz w:val="28"/>
            <w:szCs w:val="28"/>
            <w:rtl/>
            <w:lang w:bidi="fa-IR"/>
          </w:rPr>
          <w:delText xml:space="preserve"> تصویری از بدنه</w:delText>
        </w:r>
        <w:r w:rsidR="00C37E41" w:rsidDel="00E40D2D">
          <w:rPr>
            <w:rFonts w:cs="B Nazanin"/>
            <w:sz w:val="28"/>
            <w:szCs w:val="28"/>
            <w:lang w:bidi="fa-IR"/>
          </w:rPr>
          <w:delText xml:space="preserve"> </w:delText>
        </w:r>
        <w:r w:rsidR="00C37E41" w:rsidDel="00E40D2D">
          <w:rPr>
            <w:rFonts w:cs="B Nazanin" w:hint="cs"/>
            <w:sz w:val="28"/>
            <w:szCs w:val="28"/>
            <w:rtl/>
            <w:lang w:bidi="fa-IR"/>
          </w:rPr>
          <w:delText>را</w:delText>
        </w:r>
        <w:r w:rsidR="00002E4F" w:rsidRPr="00C37E41" w:rsidDel="00E40D2D">
          <w:rPr>
            <w:rFonts w:cs="B Nazanin" w:hint="cs"/>
            <w:sz w:val="28"/>
            <w:szCs w:val="28"/>
            <w:rtl/>
            <w:lang w:bidi="fa-IR"/>
          </w:rPr>
          <w:delText xml:space="preserve"> مشاهده می</w:delText>
        </w:r>
        <w:r w:rsidR="00002E4F" w:rsidRPr="00C37E41" w:rsidDel="00E40D2D">
          <w:rPr>
            <w:rFonts w:cs="B Nazanin" w:hint="eastAsia"/>
            <w:sz w:val="28"/>
            <w:szCs w:val="28"/>
            <w:rtl/>
            <w:lang w:bidi="fa-IR"/>
          </w:rPr>
          <w:delText>‌</w:delText>
        </w:r>
        <w:r w:rsidR="00C37E41" w:rsidDel="00E40D2D">
          <w:rPr>
            <w:rFonts w:cs="B Nazanin" w:hint="cs"/>
            <w:sz w:val="28"/>
            <w:szCs w:val="28"/>
            <w:rtl/>
            <w:lang w:bidi="fa-IR"/>
          </w:rPr>
          <w:delText>کنید</w:delText>
        </w:r>
        <w:r w:rsidR="00002E4F" w:rsidRPr="00C37E41" w:rsidDel="00E40D2D">
          <w:rPr>
            <w:rFonts w:cs="B Nazanin" w:hint="cs"/>
            <w:sz w:val="28"/>
            <w:szCs w:val="28"/>
            <w:rtl/>
            <w:lang w:bidi="fa-IR"/>
          </w:rPr>
          <w:delText>.</w:delText>
        </w:r>
      </w:del>
    </w:p>
    <w:p w14:paraId="6F418CAE" w14:textId="1FEAFDB3" w:rsidR="00002E4F" w:rsidRDefault="00F579AC" w:rsidP="00002E4F">
      <w:pPr>
        <w:bidi/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2056576" behindDoc="0" locked="0" layoutInCell="1" allowOverlap="1" wp14:anchorId="40E928B2" wp14:editId="206D0265">
            <wp:simplePos x="0" y="0"/>
            <wp:positionH relativeFrom="margin">
              <wp:posOffset>1570990</wp:posOffset>
            </wp:positionH>
            <wp:positionV relativeFrom="paragraph">
              <wp:posOffset>12065</wp:posOffset>
            </wp:positionV>
            <wp:extent cx="3090545" cy="2623185"/>
            <wp:effectExtent l="0" t="0" r="0" b="571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0545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A4D20F" w14:textId="6E10F25F" w:rsidR="00D2370B" w:rsidRDefault="00D2370B" w:rsidP="00C37E41">
      <w:pPr>
        <w:tabs>
          <w:tab w:val="left" w:pos="2388"/>
        </w:tabs>
        <w:bidi/>
        <w:rPr>
          <w:rFonts w:cs="B Nazanin"/>
          <w:sz w:val="28"/>
          <w:szCs w:val="28"/>
          <w:rtl/>
          <w:lang w:bidi="fa-IR"/>
        </w:rPr>
      </w:pPr>
    </w:p>
    <w:p w14:paraId="6B9944F0" w14:textId="77777777" w:rsidR="00D2370B" w:rsidRDefault="00D2370B" w:rsidP="00D2370B">
      <w:pPr>
        <w:tabs>
          <w:tab w:val="left" w:pos="2388"/>
        </w:tabs>
        <w:bidi/>
        <w:rPr>
          <w:rFonts w:cs="B Nazanin"/>
          <w:sz w:val="28"/>
          <w:szCs w:val="28"/>
          <w:rtl/>
          <w:lang w:bidi="fa-IR"/>
        </w:rPr>
      </w:pPr>
    </w:p>
    <w:p w14:paraId="1BB5D422" w14:textId="77777777" w:rsidR="00D2370B" w:rsidRDefault="00D2370B" w:rsidP="00D2370B">
      <w:pPr>
        <w:tabs>
          <w:tab w:val="left" w:pos="2388"/>
        </w:tabs>
        <w:bidi/>
        <w:rPr>
          <w:rFonts w:cs="B Nazanin"/>
          <w:sz w:val="28"/>
          <w:szCs w:val="28"/>
          <w:rtl/>
          <w:lang w:bidi="fa-IR"/>
        </w:rPr>
      </w:pPr>
    </w:p>
    <w:p w14:paraId="43936114" w14:textId="77777777" w:rsidR="00D2370B" w:rsidRDefault="00D2370B" w:rsidP="00D2370B">
      <w:pPr>
        <w:tabs>
          <w:tab w:val="left" w:pos="2388"/>
        </w:tabs>
        <w:bidi/>
        <w:rPr>
          <w:rFonts w:cs="B Nazanin"/>
          <w:sz w:val="28"/>
          <w:szCs w:val="28"/>
          <w:rtl/>
          <w:lang w:bidi="fa-IR"/>
        </w:rPr>
      </w:pPr>
    </w:p>
    <w:p w14:paraId="07D84A6A" w14:textId="77777777" w:rsidR="00D2370B" w:rsidRDefault="00D2370B" w:rsidP="00D2370B">
      <w:pPr>
        <w:tabs>
          <w:tab w:val="left" w:pos="2388"/>
        </w:tabs>
        <w:bidi/>
        <w:rPr>
          <w:rFonts w:cs="B Nazanin"/>
          <w:sz w:val="28"/>
          <w:szCs w:val="28"/>
          <w:rtl/>
          <w:lang w:bidi="fa-IR"/>
        </w:rPr>
      </w:pPr>
    </w:p>
    <w:p w14:paraId="3F0D1CE5" w14:textId="77777777" w:rsidR="00D2370B" w:rsidRDefault="00D2370B" w:rsidP="00D2370B">
      <w:pPr>
        <w:tabs>
          <w:tab w:val="left" w:pos="2388"/>
        </w:tabs>
        <w:bidi/>
        <w:rPr>
          <w:rFonts w:cs="B Nazanin"/>
          <w:sz w:val="28"/>
          <w:szCs w:val="28"/>
          <w:rtl/>
          <w:lang w:bidi="fa-IR"/>
        </w:rPr>
      </w:pPr>
    </w:p>
    <w:p w14:paraId="0CF2340F" w14:textId="77777777" w:rsidR="00980C76" w:rsidRDefault="00980C76" w:rsidP="00D2370B">
      <w:pPr>
        <w:tabs>
          <w:tab w:val="left" w:pos="2388"/>
        </w:tabs>
        <w:bidi/>
        <w:rPr>
          <w:rFonts w:cs="B Nazanin"/>
          <w:sz w:val="28"/>
          <w:szCs w:val="28"/>
          <w:rtl/>
          <w:lang w:bidi="fa-IR"/>
        </w:rPr>
      </w:pPr>
    </w:p>
    <w:p w14:paraId="4E2B0474" w14:textId="6ADE38FC" w:rsidR="00A13A42" w:rsidRDefault="00002E4F" w:rsidP="00980C76">
      <w:pPr>
        <w:tabs>
          <w:tab w:val="left" w:pos="2388"/>
        </w:tabs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rtl/>
          <w:lang w:bidi="fa-IR"/>
        </w:rPr>
        <w:tab/>
      </w:r>
      <w:r>
        <w:rPr>
          <w:rFonts w:cs="B Nazanin" w:hint="cs"/>
          <w:sz w:val="28"/>
          <w:szCs w:val="28"/>
          <w:rtl/>
          <w:lang w:bidi="fa-IR"/>
        </w:rPr>
        <w:t xml:space="preserve">    </w:t>
      </w:r>
      <w:bookmarkStart w:id="155" w:name="_Hlk96694478"/>
      <w:r w:rsidRPr="00002E4F">
        <w:rPr>
          <w:rFonts w:cs="B Nazanin" w:hint="cs"/>
          <w:sz w:val="24"/>
          <w:szCs w:val="24"/>
          <w:rtl/>
          <w:lang w:bidi="fa-IR"/>
        </w:rPr>
        <w:t>شکل</w:t>
      </w:r>
      <w:r w:rsidR="00980C76">
        <w:rPr>
          <w:rFonts w:cs="B Nazanin" w:hint="cs"/>
          <w:sz w:val="24"/>
          <w:szCs w:val="24"/>
          <w:rtl/>
          <w:lang w:bidi="fa-IR"/>
        </w:rPr>
        <w:t xml:space="preserve"> 2-1</w:t>
      </w:r>
      <w:r w:rsidRPr="00002E4F">
        <w:rPr>
          <w:rFonts w:cs="B Nazanin" w:hint="cs"/>
          <w:sz w:val="24"/>
          <w:szCs w:val="24"/>
          <w:rtl/>
          <w:lang w:bidi="fa-IR"/>
        </w:rPr>
        <w:t>: تصویری از بدنه استفاده شده در چهارپره</w:t>
      </w:r>
      <w:bookmarkEnd w:id="155"/>
    </w:p>
    <w:p w14:paraId="3464E4B1" w14:textId="3F755FDE" w:rsidR="00A13A42" w:rsidRPr="00C37E41" w:rsidRDefault="00256043" w:rsidP="00980C76">
      <w:pPr>
        <w:bidi/>
        <w:spacing w:before="360" w:after="240" w:line="276" w:lineRule="auto"/>
        <w:rPr>
          <w:rFonts w:cs="B Nazanin"/>
          <w:b/>
          <w:bCs/>
          <w:sz w:val="36"/>
          <w:szCs w:val="36"/>
          <w:rtl/>
          <w:lang w:bidi="fa-IR"/>
        </w:rPr>
      </w:pPr>
      <w:r>
        <w:rPr>
          <w:rFonts w:cs="B Nazanin" w:hint="cs"/>
          <w:b/>
          <w:bCs/>
          <w:sz w:val="36"/>
          <w:szCs w:val="36"/>
          <w:rtl/>
          <w:lang w:bidi="fa-IR"/>
        </w:rPr>
        <w:lastRenderedPageBreak/>
        <w:t>3-2</w:t>
      </w:r>
      <w:r w:rsidR="00A13A42" w:rsidRPr="00C37E41">
        <w:rPr>
          <w:rFonts w:cs="B Nazanin" w:hint="cs"/>
          <w:b/>
          <w:bCs/>
          <w:sz w:val="36"/>
          <w:szCs w:val="36"/>
          <w:rtl/>
          <w:lang w:bidi="fa-IR"/>
        </w:rPr>
        <w:t>-موتورها</w:t>
      </w:r>
    </w:p>
    <w:p w14:paraId="3B6B96B6" w14:textId="4C24501C" w:rsidR="00A13A42" w:rsidRPr="00C37E41" w:rsidRDefault="00A13A42" w:rsidP="008E4F8C">
      <w:pPr>
        <w:bidi/>
        <w:spacing w:line="276" w:lineRule="auto"/>
        <w:ind w:firstLine="720"/>
        <w:jc w:val="lowKashida"/>
        <w:rPr>
          <w:rFonts w:cs="B Nazanin"/>
          <w:sz w:val="28"/>
          <w:szCs w:val="28"/>
          <w:rtl/>
          <w:lang w:bidi="fa-IR"/>
        </w:rPr>
      </w:pPr>
      <w:r w:rsidRPr="00C37E41">
        <w:rPr>
          <w:rFonts w:cs="B Nazanin" w:hint="cs"/>
          <w:sz w:val="28"/>
          <w:szCs w:val="28"/>
          <w:rtl/>
          <w:lang w:bidi="fa-IR"/>
        </w:rPr>
        <w:t xml:space="preserve">برای ساخت این چهارپره از چهار موتور </w:t>
      </w:r>
      <w:r w:rsidR="00C37E41">
        <w:rPr>
          <w:rFonts w:cs="B Nazanin" w:hint="cs"/>
          <w:sz w:val="28"/>
          <w:szCs w:val="28"/>
          <w:rtl/>
          <w:lang w:bidi="fa-IR"/>
        </w:rPr>
        <w:t xml:space="preserve">بدون جاروبک </w:t>
      </w:r>
      <w:r w:rsidRPr="00C37E41">
        <w:rPr>
          <w:rFonts w:cs="B Nazanin" w:hint="cs"/>
          <w:sz w:val="28"/>
          <w:szCs w:val="28"/>
          <w:rtl/>
          <w:lang w:bidi="fa-IR"/>
        </w:rPr>
        <w:t>استفاده</w:t>
      </w:r>
      <w:r w:rsidR="00C37E41">
        <w:rPr>
          <w:rFonts w:cs="B Nazanin" w:hint="eastAsia"/>
          <w:sz w:val="28"/>
          <w:szCs w:val="28"/>
          <w:rtl/>
          <w:lang w:bidi="fa-IR"/>
        </w:rPr>
        <w:t>‌</w:t>
      </w:r>
      <w:r w:rsidRPr="00C37E41">
        <w:rPr>
          <w:rFonts w:cs="B Nazanin" w:hint="cs"/>
          <w:sz w:val="28"/>
          <w:szCs w:val="28"/>
          <w:rtl/>
          <w:lang w:bidi="fa-IR"/>
        </w:rPr>
        <w:t>شده</w:t>
      </w:r>
      <w:r w:rsidR="00597F19" w:rsidRPr="00C37E41">
        <w:rPr>
          <w:rFonts w:cs="B Nazanin" w:hint="eastAsia"/>
          <w:sz w:val="28"/>
          <w:szCs w:val="28"/>
          <w:rtl/>
          <w:lang w:bidi="fa-IR"/>
        </w:rPr>
        <w:t>‌</w:t>
      </w:r>
      <w:r w:rsidRPr="00C37E41">
        <w:rPr>
          <w:rFonts w:cs="B Nazanin" w:hint="cs"/>
          <w:sz w:val="28"/>
          <w:szCs w:val="28"/>
          <w:rtl/>
          <w:lang w:bidi="fa-IR"/>
        </w:rPr>
        <w:t xml:space="preserve">است که این موتورها به </w:t>
      </w:r>
      <w:del w:id="156" w:author="MF" w:date="2022-02-26T12:38:00Z">
        <w:r w:rsidR="00236309" w:rsidRPr="00C37E41" w:rsidDel="008E4F8C">
          <w:rPr>
            <w:rFonts w:cs="B Nazanin" w:hint="cs"/>
            <w:sz w:val="28"/>
            <w:szCs w:val="28"/>
            <w:rtl/>
            <w:lang w:bidi="fa-IR"/>
          </w:rPr>
          <w:delText>درایور</w:delText>
        </w:r>
        <w:r w:rsidRPr="00C37E41" w:rsidDel="008E4F8C">
          <w:rPr>
            <w:rFonts w:cs="B Nazanin" w:hint="cs"/>
            <w:sz w:val="28"/>
            <w:szCs w:val="28"/>
            <w:rtl/>
            <w:lang w:bidi="fa-IR"/>
          </w:rPr>
          <w:delText xml:space="preserve">ها </w:delText>
        </w:r>
      </w:del>
      <w:ins w:id="157" w:author="MF" w:date="2022-02-26T12:38:00Z">
        <w:r w:rsidR="008E4F8C">
          <w:rPr>
            <w:rFonts w:cs="B Nazanin" w:hint="cs"/>
            <w:sz w:val="28"/>
            <w:szCs w:val="28"/>
            <w:rtl/>
            <w:lang w:bidi="fa-IR"/>
          </w:rPr>
          <w:t>کاراندازها</w:t>
        </w:r>
        <w:r w:rsidR="008E4F8C" w:rsidRPr="00C37E41">
          <w:rPr>
            <w:rFonts w:cs="B Nazanin" w:hint="cs"/>
            <w:sz w:val="28"/>
            <w:szCs w:val="28"/>
            <w:rtl/>
            <w:lang w:bidi="fa-IR"/>
          </w:rPr>
          <w:t xml:space="preserve"> </w:t>
        </w:r>
      </w:ins>
      <w:r w:rsidRPr="00C37E41">
        <w:rPr>
          <w:rFonts w:cs="B Nazanin" w:hint="cs"/>
          <w:sz w:val="28"/>
          <w:szCs w:val="28"/>
          <w:rtl/>
          <w:lang w:bidi="fa-IR"/>
        </w:rPr>
        <w:t>متصل می</w:t>
      </w:r>
      <w:r w:rsidRPr="00C37E41">
        <w:rPr>
          <w:rFonts w:cs="B Nazanin" w:hint="eastAsia"/>
          <w:sz w:val="28"/>
          <w:szCs w:val="28"/>
          <w:rtl/>
          <w:lang w:bidi="fa-IR"/>
        </w:rPr>
        <w:t>‌</w:t>
      </w:r>
      <w:r w:rsidRPr="00C37E41">
        <w:rPr>
          <w:rFonts w:cs="B Nazanin" w:hint="cs"/>
          <w:sz w:val="28"/>
          <w:szCs w:val="28"/>
          <w:rtl/>
          <w:lang w:bidi="fa-IR"/>
        </w:rPr>
        <w:t>شوند.</w:t>
      </w:r>
      <w:r w:rsidR="00236309" w:rsidRPr="00C37E41">
        <w:rPr>
          <w:rFonts w:cs="B Nazanin" w:hint="cs"/>
          <w:sz w:val="28"/>
          <w:szCs w:val="28"/>
          <w:rtl/>
          <w:lang w:bidi="fa-IR"/>
        </w:rPr>
        <w:t xml:space="preserve"> </w:t>
      </w:r>
      <w:r w:rsidR="00105FFE" w:rsidRPr="00C37E41">
        <w:rPr>
          <w:rFonts w:cs="B Nazanin" w:hint="cs"/>
          <w:sz w:val="28"/>
          <w:szCs w:val="28"/>
          <w:rtl/>
          <w:lang w:bidi="fa-IR"/>
        </w:rPr>
        <w:t xml:space="preserve">مدل انتخاب شده موتور </w:t>
      </w:r>
      <w:r w:rsidR="00105FFE" w:rsidRPr="00C37E41">
        <w:rPr>
          <w:rFonts w:asciiTheme="majorBidi" w:hAnsiTheme="majorBidi" w:cstheme="majorBidi"/>
          <w:sz w:val="24"/>
          <w:szCs w:val="24"/>
          <w:lang w:bidi="fa-IR"/>
        </w:rPr>
        <w:t>EMAX 2808 850KV</w:t>
      </w:r>
      <w:r w:rsidR="00105FFE" w:rsidRPr="00C37E41">
        <w:rPr>
          <w:rFonts w:cs="B Nazanin" w:hint="cs"/>
          <w:sz w:val="28"/>
          <w:szCs w:val="28"/>
          <w:rtl/>
          <w:lang w:bidi="fa-IR"/>
        </w:rPr>
        <w:t xml:space="preserve"> است</w:t>
      </w:r>
      <w:r w:rsidR="000B0125" w:rsidRPr="00C37E41">
        <w:rPr>
          <w:rFonts w:cs="B Nazanin" w:hint="cs"/>
          <w:sz w:val="28"/>
          <w:szCs w:val="28"/>
          <w:rtl/>
          <w:lang w:bidi="fa-IR"/>
        </w:rPr>
        <w:t xml:space="preserve"> </w:t>
      </w:r>
      <w:ins w:id="158" w:author="MF" w:date="2022-02-26T12:39:00Z">
        <w:r w:rsidR="008E4F8C">
          <w:rPr>
            <w:rFonts w:cs="B Nazanin" w:hint="cs"/>
            <w:sz w:val="28"/>
            <w:szCs w:val="28"/>
            <w:rtl/>
            <w:lang w:bidi="fa-IR"/>
          </w:rPr>
          <w:t xml:space="preserve">(شکل 2-2) </w:t>
        </w:r>
      </w:ins>
      <w:r w:rsidR="000B0125" w:rsidRPr="00C37E41">
        <w:rPr>
          <w:rFonts w:cs="B Nazanin" w:hint="cs"/>
          <w:sz w:val="28"/>
          <w:szCs w:val="28"/>
          <w:rtl/>
          <w:lang w:bidi="fa-IR"/>
        </w:rPr>
        <w:t>که دارای سه سیم است و این سه سیم به درایور وصل می</w:t>
      </w:r>
      <w:r w:rsidR="00936965" w:rsidRPr="00C37E41">
        <w:rPr>
          <w:rFonts w:cs="B Nazanin" w:hint="eastAsia"/>
          <w:sz w:val="28"/>
          <w:szCs w:val="28"/>
          <w:rtl/>
          <w:lang w:bidi="fa-IR"/>
        </w:rPr>
        <w:t>‌</w:t>
      </w:r>
      <w:r w:rsidR="000B0125" w:rsidRPr="00C37E41">
        <w:rPr>
          <w:rFonts w:cs="B Nazanin" w:hint="cs"/>
          <w:sz w:val="28"/>
          <w:szCs w:val="28"/>
          <w:rtl/>
          <w:lang w:bidi="fa-IR"/>
        </w:rPr>
        <w:t>شوند. این موتورها به دلیل جریان</w:t>
      </w:r>
      <w:r w:rsidR="00936965" w:rsidRPr="00C37E41">
        <w:rPr>
          <w:rFonts w:cs="B Nazanin" w:hint="eastAsia"/>
          <w:sz w:val="28"/>
          <w:szCs w:val="28"/>
          <w:rtl/>
          <w:lang w:bidi="fa-IR"/>
        </w:rPr>
        <w:t>‌</w:t>
      </w:r>
      <w:r w:rsidR="000B0125" w:rsidRPr="00C37E41">
        <w:rPr>
          <w:rFonts w:cs="B Nazanin" w:hint="cs"/>
          <w:sz w:val="28"/>
          <w:szCs w:val="28"/>
          <w:rtl/>
          <w:lang w:bidi="fa-IR"/>
        </w:rPr>
        <w:t>کشی کم نسبت به رانش آن و همچنین وزن کم مورد توجه قرارگرفته</w:t>
      </w:r>
      <w:r w:rsidR="00C37E41">
        <w:rPr>
          <w:rFonts w:cs="B Nazanin" w:hint="eastAsia"/>
          <w:sz w:val="28"/>
          <w:szCs w:val="28"/>
          <w:rtl/>
          <w:lang w:bidi="fa-IR"/>
        </w:rPr>
        <w:t>‌</w:t>
      </w:r>
      <w:r w:rsidR="000B0125" w:rsidRPr="00C37E41">
        <w:rPr>
          <w:rFonts w:cs="B Nazanin" w:hint="cs"/>
          <w:sz w:val="28"/>
          <w:szCs w:val="28"/>
          <w:rtl/>
          <w:lang w:bidi="fa-IR"/>
        </w:rPr>
        <w:t xml:space="preserve">اند. وزن این موتور 60 گرم است و </w:t>
      </w:r>
      <w:del w:id="159" w:author="MF" w:date="2022-02-26T12:38:00Z">
        <w:r w:rsidR="000B0125" w:rsidRPr="00C37E41" w:rsidDel="008E4F8C">
          <w:rPr>
            <w:rFonts w:cs="B Nazanin" w:hint="cs"/>
            <w:sz w:val="28"/>
            <w:szCs w:val="28"/>
            <w:rtl/>
            <w:lang w:bidi="fa-IR"/>
          </w:rPr>
          <w:delText xml:space="preserve">شفت </w:delText>
        </w:r>
      </w:del>
      <w:ins w:id="160" w:author="MF" w:date="2022-02-26T12:38:00Z">
        <w:r w:rsidR="008E4F8C">
          <w:rPr>
            <w:rFonts w:cs="B Nazanin" w:hint="cs"/>
            <w:sz w:val="28"/>
            <w:szCs w:val="28"/>
            <w:rtl/>
            <w:lang w:bidi="fa-IR"/>
          </w:rPr>
          <w:t xml:space="preserve">قطر محور </w:t>
        </w:r>
      </w:ins>
      <w:r w:rsidR="000B0125" w:rsidRPr="00C37E41">
        <w:rPr>
          <w:rFonts w:cs="B Nazanin" w:hint="cs"/>
          <w:sz w:val="28"/>
          <w:szCs w:val="28"/>
          <w:rtl/>
          <w:lang w:bidi="fa-IR"/>
        </w:rPr>
        <w:t>آن 4 میلی</w:t>
      </w:r>
      <w:r w:rsidR="00D2370B">
        <w:rPr>
          <w:rFonts w:cs="B Nazanin" w:hint="eastAsia"/>
          <w:sz w:val="28"/>
          <w:szCs w:val="28"/>
          <w:rtl/>
          <w:lang w:bidi="fa-IR"/>
        </w:rPr>
        <w:t>‌</w:t>
      </w:r>
      <w:r w:rsidR="000B0125" w:rsidRPr="00C37E41">
        <w:rPr>
          <w:rFonts w:cs="B Nazanin" w:hint="cs"/>
          <w:sz w:val="28"/>
          <w:szCs w:val="28"/>
          <w:rtl/>
          <w:lang w:bidi="fa-IR"/>
        </w:rPr>
        <w:t xml:space="preserve">متر است. </w:t>
      </w:r>
      <w:r w:rsidR="00C37E41">
        <w:rPr>
          <w:rFonts w:cs="B Nazanin" w:hint="cs"/>
          <w:sz w:val="28"/>
          <w:szCs w:val="28"/>
          <w:rtl/>
          <w:lang w:bidi="fa-IR"/>
        </w:rPr>
        <w:t xml:space="preserve">به منظور تغذیه </w:t>
      </w:r>
      <w:r w:rsidR="000B0125" w:rsidRPr="00C37E41">
        <w:rPr>
          <w:rFonts w:cs="B Nazanin" w:hint="cs"/>
          <w:sz w:val="28"/>
          <w:szCs w:val="28"/>
          <w:rtl/>
          <w:lang w:bidi="fa-IR"/>
        </w:rPr>
        <w:t xml:space="preserve">این موتورها از باتری لیتیم پلیمر </w:t>
      </w:r>
      <w:del w:id="161" w:author="MF" w:date="2022-02-26T12:39:00Z">
        <w:r w:rsidR="000B0125" w:rsidRPr="00C37E41" w:rsidDel="008E4F8C">
          <w:rPr>
            <w:rFonts w:cs="B Nazanin" w:hint="cs"/>
            <w:sz w:val="28"/>
            <w:szCs w:val="28"/>
            <w:rtl/>
            <w:lang w:bidi="fa-IR"/>
          </w:rPr>
          <w:delText xml:space="preserve">4 سل </w:delText>
        </w:r>
      </w:del>
      <w:r w:rsidR="000B0125" w:rsidRPr="00C37E41">
        <w:rPr>
          <w:rFonts w:cs="B Nazanin" w:hint="cs"/>
          <w:sz w:val="28"/>
          <w:szCs w:val="28"/>
          <w:rtl/>
          <w:lang w:bidi="fa-IR"/>
        </w:rPr>
        <w:t>استفاده</w:t>
      </w:r>
      <w:r w:rsidR="00C37E41">
        <w:rPr>
          <w:rFonts w:cs="B Nazanin" w:hint="eastAsia"/>
          <w:sz w:val="28"/>
          <w:szCs w:val="28"/>
          <w:rtl/>
          <w:lang w:bidi="fa-IR"/>
        </w:rPr>
        <w:t>‌</w:t>
      </w:r>
      <w:r w:rsidR="000B0125" w:rsidRPr="00C37E41">
        <w:rPr>
          <w:rFonts w:cs="B Nazanin" w:hint="cs"/>
          <w:sz w:val="28"/>
          <w:szCs w:val="28"/>
          <w:rtl/>
          <w:lang w:bidi="fa-IR"/>
        </w:rPr>
        <w:t>شده</w:t>
      </w:r>
      <w:ins w:id="162" w:author="MF" w:date="2022-02-26T12:39:00Z">
        <w:r w:rsidR="008E4F8C">
          <w:rPr>
            <w:rFonts w:cs="B Nazanin" w:hint="cs"/>
            <w:sz w:val="28"/>
            <w:szCs w:val="28"/>
            <w:rtl/>
            <w:lang w:bidi="fa-IR"/>
          </w:rPr>
          <w:t xml:space="preserve"> </w:t>
        </w:r>
      </w:ins>
      <w:r w:rsidR="00C37E41">
        <w:rPr>
          <w:rFonts w:cs="B Nazanin" w:hint="eastAsia"/>
          <w:sz w:val="28"/>
          <w:szCs w:val="28"/>
          <w:rtl/>
          <w:lang w:bidi="fa-IR"/>
        </w:rPr>
        <w:t>‌</w:t>
      </w:r>
      <w:r w:rsidR="000B0125" w:rsidRPr="00C37E41">
        <w:rPr>
          <w:rFonts w:cs="B Nazanin" w:hint="cs"/>
          <w:sz w:val="28"/>
          <w:szCs w:val="28"/>
          <w:rtl/>
          <w:lang w:bidi="fa-IR"/>
        </w:rPr>
        <w:t xml:space="preserve">است. </w:t>
      </w:r>
      <w:del w:id="163" w:author="MF" w:date="2022-02-26T12:39:00Z">
        <w:r w:rsidR="002A31FC" w:rsidRPr="00C37E41" w:rsidDel="008E4F8C">
          <w:rPr>
            <w:rFonts w:cs="B Nazanin" w:hint="cs"/>
            <w:sz w:val="28"/>
            <w:szCs w:val="28"/>
            <w:rtl/>
            <w:lang w:bidi="fa-IR"/>
          </w:rPr>
          <w:delText xml:space="preserve">در شکل </w:delText>
        </w:r>
        <w:r w:rsidR="00980C76" w:rsidDel="008E4F8C">
          <w:rPr>
            <w:rFonts w:cs="B Nazanin" w:hint="cs"/>
            <w:sz w:val="28"/>
            <w:szCs w:val="28"/>
            <w:rtl/>
            <w:lang w:bidi="fa-IR"/>
          </w:rPr>
          <w:delText>2-2</w:delText>
        </w:r>
        <w:r w:rsidR="002A31FC" w:rsidRPr="00C37E41" w:rsidDel="008E4F8C">
          <w:rPr>
            <w:rFonts w:cs="B Nazanin" w:hint="cs"/>
            <w:sz w:val="28"/>
            <w:szCs w:val="28"/>
            <w:rtl/>
            <w:lang w:bidi="fa-IR"/>
          </w:rPr>
          <w:delText xml:space="preserve"> تصویری از موتور</w:delText>
        </w:r>
        <w:r w:rsidR="00597F19" w:rsidRPr="00C37E41" w:rsidDel="008E4F8C">
          <w:rPr>
            <w:rFonts w:cs="B Nazanin" w:hint="cs"/>
            <w:sz w:val="28"/>
            <w:szCs w:val="28"/>
            <w:rtl/>
            <w:lang w:bidi="fa-IR"/>
          </w:rPr>
          <w:delText xml:space="preserve"> و </w:delText>
        </w:r>
        <w:r w:rsidR="00980C76" w:rsidDel="008E4F8C">
          <w:rPr>
            <w:rFonts w:cs="B Nazanin" w:hint="cs"/>
            <w:sz w:val="28"/>
            <w:szCs w:val="28"/>
            <w:rtl/>
            <w:lang w:bidi="fa-IR"/>
          </w:rPr>
          <w:delText xml:space="preserve">در </w:delText>
        </w:r>
      </w:del>
      <w:r w:rsidR="00980C76">
        <w:rPr>
          <w:rFonts w:cs="B Nazanin" w:hint="cs"/>
          <w:sz w:val="28"/>
          <w:szCs w:val="28"/>
          <w:rtl/>
          <w:lang w:bidi="fa-IR"/>
        </w:rPr>
        <w:t xml:space="preserve">جدول2-1 </w:t>
      </w:r>
      <w:r w:rsidR="002A31FC" w:rsidRPr="00C37E41">
        <w:rPr>
          <w:rFonts w:cs="B Nazanin" w:hint="cs"/>
          <w:sz w:val="28"/>
          <w:szCs w:val="28"/>
          <w:rtl/>
          <w:lang w:bidi="fa-IR"/>
        </w:rPr>
        <w:t>مشخصات موتورها</w:t>
      </w:r>
      <w:r w:rsidR="00597F19" w:rsidRPr="00C37E41">
        <w:rPr>
          <w:rFonts w:cs="B Nazanin" w:hint="cs"/>
          <w:sz w:val="28"/>
          <w:szCs w:val="28"/>
          <w:rtl/>
          <w:lang w:bidi="fa-IR"/>
        </w:rPr>
        <w:t xml:space="preserve"> </w:t>
      </w:r>
      <w:del w:id="164" w:author="MF" w:date="2022-02-26T12:40:00Z">
        <w:r w:rsidR="00597F19" w:rsidRPr="00C37E41" w:rsidDel="008E4F8C">
          <w:rPr>
            <w:rFonts w:cs="B Nazanin" w:hint="cs"/>
            <w:sz w:val="28"/>
            <w:szCs w:val="28"/>
            <w:rtl/>
            <w:lang w:bidi="fa-IR"/>
          </w:rPr>
          <w:delText>مشاهده می</w:delText>
        </w:r>
        <w:r w:rsidR="00C37E41" w:rsidDel="008E4F8C">
          <w:rPr>
            <w:rFonts w:cs="B Nazanin" w:hint="eastAsia"/>
            <w:sz w:val="28"/>
            <w:szCs w:val="28"/>
            <w:rtl/>
            <w:lang w:bidi="fa-IR"/>
          </w:rPr>
          <w:delText>‌</w:delText>
        </w:r>
        <w:r w:rsidR="00597F19" w:rsidRPr="00C37E41" w:rsidDel="008E4F8C">
          <w:rPr>
            <w:rFonts w:cs="B Nazanin" w:hint="cs"/>
            <w:sz w:val="28"/>
            <w:szCs w:val="28"/>
            <w:rtl/>
            <w:lang w:bidi="fa-IR"/>
          </w:rPr>
          <w:delText>شود</w:delText>
        </w:r>
      </w:del>
      <w:ins w:id="165" w:author="MF" w:date="2022-02-26T12:40:00Z">
        <w:r w:rsidR="008E4F8C">
          <w:rPr>
            <w:rFonts w:cs="B Nazanin" w:hint="cs"/>
            <w:sz w:val="28"/>
            <w:szCs w:val="28"/>
            <w:rtl/>
            <w:lang w:bidi="fa-IR"/>
          </w:rPr>
          <w:t>را نشان می‌دهد</w:t>
        </w:r>
      </w:ins>
      <w:r w:rsidR="002A31FC" w:rsidRPr="00C37E41">
        <w:rPr>
          <w:rFonts w:cs="B Nazanin" w:hint="cs"/>
          <w:sz w:val="28"/>
          <w:szCs w:val="28"/>
          <w:rtl/>
          <w:lang w:bidi="fa-IR"/>
        </w:rPr>
        <w:t>.</w:t>
      </w:r>
    </w:p>
    <w:p w14:paraId="14738060" w14:textId="024DF654" w:rsidR="002A31FC" w:rsidRDefault="002A31FC" w:rsidP="002A31FC">
      <w:pPr>
        <w:bidi/>
        <w:jc w:val="center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03EF9FFA" wp14:editId="1AD8FACA">
            <wp:extent cx="2895600" cy="23431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6644" b="7343"/>
                    <a:stretch/>
                  </pic:blipFill>
                  <pic:spPr bwMode="auto">
                    <a:xfrm>
                      <a:off x="0" y="0"/>
                      <a:ext cx="2895600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8C0E05" w14:textId="3890CAB3" w:rsidR="00936965" w:rsidRDefault="002A31FC" w:rsidP="00936965">
      <w:pPr>
        <w:bidi/>
        <w:jc w:val="center"/>
        <w:rPr>
          <w:rFonts w:cs="B Nazanin"/>
          <w:sz w:val="24"/>
          <w:szCs w:val="24"/>
          <w:lang w:bidi="fa-IR"/>
        </w:rPr>
      </w:pPr>
      <w:bookmarkStart w:id="166" w:name="_Hlk96694487"/>
      <w:r w:rsidRPr="00C37E41">
        <w:rPr>
          <w:rFonts w:cs="B Nazanin" w:hint="cs"/>
          <w:sz w:val="24"/>
          <w:szCs w:val="24"/>
          <w:rtl/>
          <w:lang w:bidi="fa-IR"/>
        </w:rPr>
        <w:t>شکل</w:t>
      </w:r>
      <w:r w:rsidR="00936965" w:rsidRPr="00C37E41">
        <w:rPr>
          <w:rFonts w:cs="B Nazanin" w:hint="cs"/>
          <w:sz w:val="24"/>
          <w:szCs w:val="24"/>
          <w:rtl/>
          <w:lang w:bidi="fa-IR"/>
        </w:rPr>
        <w:t>2-</w:t>
      </w:r>
      <w:r w:rsidR="00D24685" w:rsidRPr="00C37E41">
        <w:rPr>
          <w:rFonts w:cs="B Nazanin" w:hint="cs"/>
          <w:sz w:val="24"/>
          <w:szCs w:val="24"/>
          <w:rtl/>
          <w:lang w:bidi="fa-IR"/>
        </w:rPr>
        <w:t>2</w:t>
      </w:r>
      <w:r w:rsidRPr="00C37E41">
        <w:rPr>
          <w:rFonts w:cs="B Nazanin" w:hint="cs"/>
          <w:sz w:val="24"/>
          <w:szCs w:val="24"/>
          <w:rtl/>
          <w:lang w:bidi="fa-IR"/>
        </w:rPr>
        <w:t>: تصویری از موتور استفاده</w:t>
      </w:r>
      <w:r w:rsidR="00C37E41" w:rsidRPr="00C37E41">
        <w:rPr>
          <w:rFonts w:cs="B Nazanin" w:hint="eastAsia"/>
          <w:sz w:val="24"/>
          <w:szCs w:val="24"/>
          <w:rtl/>
          <w:lang w:bidi="fa-IR"/>
        </w:rPr>
        <w:t>‌</w:t>
      </w:r>
      <w:r w:rsidRPr="00C37E41">
        <w:rPr>
          <w:rFonts w:cs="B Nazanin" w:hint="cs"/>
          <w:sz w:val="24"/>
          <w:szCs w:val="24"/>
          <w:rtl/>
          <w:lang w:bidi="fa-IR"/>
        </w:rPr>
        <w:t>شده در چهارپره</w:t>
      </w:r>
      <w:bookmarkEnd w:id="166"/>
      <w:r w:rsidR="00865E68">
        <w:rPr>
          <w:rFonts w:cs="B Nazanin"/>
          <w:sz w:val="24"/>
          <w:szCs w:val="24"/>
          <w:lang w:bidi="fa-IR"/>
        </w:rPr>
        <w:t>]</w:t>
      </w:r>
      <w:r w:rsidR="00115EE2">
        <w:rPr>
          <w:rFonts w:cs="B Nazanin" w:hint="cs"/>
          <w:sz w:val="24"/>
          <w:szCs w:val="24"/>
          <w:rtl/>
          <w:lang w:bidi="fa-IR"/>
        </w:rPr>
        <w:t>4</w:t>
      </w:r>
      <w:r w:rsidR="00865E68">
        <w:rPr>
          <w:rFonts w:cs="B Nazanin"/>
          <w:sz w:val="24"/>
          <w:szCs w:val="24"/>
          <w:lang w:bidi="fa-IR"/>
        </w:rPr>
        <w:t>[</w:t>
      </w:r>
    </w:p>
    <w:p w14:paraId="53352E39" w14:textId="77777777" w:rsidR="005A457C" w:rsidRDefault="005A457C" w:rsidP="005A457C">
      <w:pPr>
        <w:bidi/>
        <w:jc w:val="center"/>
        <w:rPr>
          <w:rFonts w:cs="B Nazanin"/>
          <w:sz w:val="24"/>
          <w:szCs w:val="24"/>
          <w:rtl/>
          <w:lang w:bidi="fa-IR"/>
        </w:rPr>
      </w:pPr>
    </w:p>
    <w:p w14:paraId="7A05E359" w14:textId="40E529D3" w:rsidR="00980C76" w:rsidRPr="00C37E41" w:rsidRDefault="00980C76" w:rsidP="00980C76">
      <w:pPr>
        <w:bidi/>
        <w:jc w:val="center"/>
        <w:rPr>
          <w:rFonts w:cs="B Nazanin"/>
          <w:sz w:val="24"/>
          <w:szCs w:val="24"/>
          <w:rtl/>
          <w:lang w:bidi="fa-IR"/>
        </w:rPr>
      </w:pPr>
      <w:bookmarkStart w:id="167" w:name="_Hlk96695933"/>
      <w:r>
        <w:rPr>
          <w:rFonts w:cs="B Nazanin" w:hint="cs"/>
          <w:sz w:val="24"/>
          <w:szCs w:val="24"/>
          <w:rtl/>
          <w:lang w:bidi="fa-IR"/>
        </w:rPr>
        <w:t>جدول2-1</w:t>
      </w:r>
      <w:r w:rsidRPr="00002E4F">
        <w:rPr>
          <w:rFonts w:cs="B Nazanin" w:hint="cs"/>
          <w:sz w:val="24"/>
          <w:szCs w:val="24"/>
          <w:rtl/>
          <w:lang w:bidi="fa-IR"/>
        </w:rPr>
        <w:t xml:space="preserve">: </w:t>
      </w:r>
      <w:r>
        <w:rPr>
          <w:rFonts w:cs="B Nazanin" w:hint="cs"/>
          <w:sz w:val="24"/>
          <w:szCs w:val="24"/>
          <w:rtl/>
          <w:lang w:bidi="fa-IR"/>
        </w:rPr>
        <w:t>مشخصات موتور</w:t>
      </w:r>
      <w:r w:rsidR="005A457C">
        <w:rPr>
          <w:rFonts w:cs="B Nazanin" w:hint="cs"/>
          <w:sz w:val="24"/>
          <w:szCs w:val="24"/>
          <w:rtl/>
          <w:lang w:bidi="fa-IR"/>
        </w:rPr>
        <w:t xml:space="preserve"> </w:t>
      </w:r>
      <w:r w:rsidR="005A457C">
        <w:rPr>
          <w:rFonts w:cs="B Nazanin"/>
          <w:sz w:val="24"/>
          <w:szCs w:val="24"/>
          <w:lang w:bidi="fa-IR"/>
        </w:rPr>
        <w:t>kv</w:t>
      </w:r>
      <w:r w:rsidR="005A457C">
        <w:rPr>
          <w:rFonts w:cs="B Nazanin" w:hint="cs"/>
          <w:sz w:val="24"/>
          <w:szCs w:val="24"/>
          <w:rtl/>
          <w:lang w:bidi="fa-IR"/>
        </w:rPr>
        <w:t>850</w:t>
      </w:r>
      <w:r w:rsidRPr="00002E4F">
        <w:rPr>
          <w:rFonts w:cs="B Nazanin" w:hint="cs"/>
          <w:sz w:val="24"/>
          <w:szCs w:val="24"/>
          <w:rtl/>
          <w:lang w:bidi="fa-IR"/>
        </w:rPr>
        <w:t xml:space="preserve"> استفاده شده در چهارپره</w:t>
      </w:r>
    </w:p>
    <w:tbl>
      <w:tblPr>
        <w:tblStyle w:val="TableGrid"/>
        <w:bidiVisual/>
        <w:tblW w:w="0" w:type="auto"/>
        <w:tblInd w:w="2880" w:type="dxa"/>
        <w:tblLook w:val="04A0" w:firstRow="1" w:lastRow="0" w:firstColumn="1" w:lastColumn="0" w:noHBand="0" w:noVBand="1"/>
      </w:tblPr>
      <w:tblGrid>
        <w:gridCol w:w="1795"/>
        <w:gridCol w:w="1889"/>
      </w:tblGrid>
      <w:tr w:rsidR="00936965" w14:paraId="6B576FBD" w14:textId="77777777" w:rsidTr="005A457C">
        <w:tc>
          <w:tcPr>
            <w:tcW w:w="1795" w:type="dxa"/>
            <w:vAlign w:val="center"/>
          </w:tcPr>
          <w:bookmarkEnd w:id="167"/>
          <w:p w14:paraId="2D1C41D6" w14:textId="7960B280" w:rsidR="00936965" w:rsidRPr="005A457C" w:rsidRDefault="005A457C" w:rsidP="005A457C">
            <w:pPr>
              <w:bidi/>
              <w:jc w:val="center"/>
              <w:rPr>
                <w:rFonts w:cs="B Nazanin"/>
                <w:sz w:val="26"/>
                <w:szCs w:val="26"/>
                <w:rtl/>
                <w:lang w:bidi="fa-IR"/>
              </w:rPr>
            </w:pPr>
            <w:r w:rsidRPr="005A457C">
              <w:rPr>
                <w:rFonts w:cs="B Nazanin" w:hint="cs"/>
                <w:sz w:val="26"/>
                <w:szCs w:val="26"/>
                <w:rtl/>
                <w:lang w:bidi="fa-IR"/>
              </w:rPr>
              <w:t>طول</w:t>
            </w:r>
          </w:p>
        </w:tc>
        <w:tc>
          <w:tcPr>
            <w:tcW w:w="1889" w:type="dxa"/>
            <w:vAlign w:val="center"/>
          </w:tcPr>
          <w:p w14:paraId="30168775" w14:textId="728B4F95" w:rsidR="00936965" w:rsidRPr="005A457C" w:rsidRDefault="005A457C" w:rsidP="005A457C">
            <w:pPr>
              <w:bidi/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5A457C">
              <w:rPr>
                <w:rFonts w:asciiTheme="majorBidi" w:hAnsiTheme="majorBidi" w:cs="B Nazanin" w:hint="cs"/>
                <w:sz w:val="26"/>
                <w:szCs w:val="26"/>
                <w:rtl/>
                <w:lang w:bidi="fa-IR"/>
              </w:rPr>
              <w:t>25 میلی متر</w:t>
            </w:r>
          </w:p>
        </w:tc>
      </w:tr>
      <w:tr w:rsidR="00936965" w14:paraId="6566E48C" w14:textId="77777777" w:rsidTr="005A457C">
        <w:tc>
          <w:tcPr>
            <w:tcW w:w="1795" w:type="dxa"/>
            <w:vAlign w:val="center"/>
          </w:tcPr>
          <w:p w14:paraId="14669681" w14:textId="32758B88" w:rsidR="00936965" w:rsidRPr="005A457C" w:rsidRDefault="005A457C" w:rsidP="005A457C">
            <w:pPr>
              <w:bidi/>
              <w:jc w:val="center"/>
              <w:rPr>
                <w:rFonts w:cs="B Nazanin"/>
                <w:sz w:val="26"/>
                <w:szCs w:val="26"/>
                <w:rtl/>
                <w:lang w:bidi="fa-IR"/>
              </w:rPr>
            </w:pPr>
            <w:r w:rsidRPr="005A457C">
              <w:rPr>
                <w:rFonts w:cs="B Nazanin" w:hint="cs"/>
                <w:sz w:val="26"/>
                <w:szCs w:val="26"/>
                <w:rtl/>
                <w:lang w:bidi="fa-IR"/>
              </w:rPr>
              <w:t>قطر</w:t>
            </w:r>
          </w:p>
        </w:tc>
        <w:tc>
          <w:tcPr>
            <w:tcW w:w="1889" w:type="dxa"/>
            <w:vAlign w:val="center"/>
          </w:tcPr>
          <w:p w14:paraId="3EA89B9E" w14:textId="0064D251" w:rsidR="00936965" w:rsidRPr="005A457C" w:rsidRDefault="005A457C" w:rsidP="005A457C">
            <w:pPr>
              <w:bidi/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5A457C">
              <w:rPr>
                <w:rFonts w:asciiTheme="majorBidi" w:hAnsiTheme="majorBidi" w:cs="B Nazanin" w:hint="cs"/>
                <w:sz w:val="26"/>
                <w:szCs w:val="26"/>
                <w:rtl/>
                <w:lang w:bidi="fa-IR"/>
              </w:rPr>
              <w:t>35 میلی‌متر</w:t>
            </w:r>
          </w:p>
        </w:tc>
      </w:tr>
      <w:tr w:rsidR="00936965" w14:paraId="0EC5E986" w14:textId="77777777" w:rsidTr="005A457C">
        <w:tc>
          <w:tcPr>
            <w:tcW w:w="1795" w:type="dxa"/>
            <w:vAlign w:val="center"/>
          </w:tcPr>
          <w:p w14:paraId="375ABB22" w14:textId="54E1AB33" w:rsidR="00936965" w:rsidRPr="005A457C" w:rsidRDefault="005A457C" w:rsidP="005A457C">
            <w:pPr>
              <w:bidi/>
              <w:jc w:val="center"/>
              <w:rPr>
                <w:rFonts w:cs="B Nazanin"/>
                <w:sz w:val="26"/>
                <w:szCs w:val="26"/>
                <w:rtl/>
                <w:lang w:bidi="fa-IR"/>
              </w:rPr>
            </w:pPr>
            <w:r w:rsidRPr="005A457C">
              <w:rPr>
                <w:rFonts w:cs="B Nazanin" w:hint="cs"/>
                <w:sz w:val="26"/>
                <w:szCs w:val="26"/>
                <w:rtl/>
                <w:lang w:bidi="fa-IR"/>
              </w:rPr>
              <w:t>تعداد سل‌ها</w:t>
            </w:r>
          </w:p>
        </w:tc>
        <w:tc>
          <w:tcPr>
            <w:tcW w:w="1889" w:type="dxa"/>
            <w:vAlign w:val="center"/>
          </w:tcPr>
          <w:p w14:paraId="2EC9CCE3" w14:textId="09E21ADE" w:rsidR="00936965" w:rsidRPr="005A457C" w:rsidRDefault="005A457C" w:rsidP="005A457C">
            <w:pPr>
              <w:bidi/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5A457C">
              <w:rPr>
                <w:rFonts w:asciiTheme="majorBidi" w:hAnsiTheme="majorBidi" w:cs="B Nazanin" w:hint="cs"/>
                <w:sz w:val="26"/>
                <w:szCs w:val="26"/>
                <w:rtl/>
                <w:lang w:bidi="fa-IR"/>
              </w:rPr>
              <w:t>3 سل</w:t>
            </w:r>
          </w:p>
        </w:tc>
      </w:tr>
      <w:tr w:rsidR="00936965" w14:paraId="78E5B743" w14:textId="77777777" w:rsidTr="005A457C">
        <w:tc>
          <w:tcPr>
            <w:tcW w:w="1795" w:type="dxa"/>
            <w:vAlign w:val="center"/>
          </w:tcPr>
          <w:p w14:paraId="4BAE97B9" w14:textId="684F4D27" w:rsidR="00936965" w:rsidRPr="005A457C" w:rsidRDefault="005A457C" w:rsidP="005A457C">
            <w:pPr>
              <w:bidi/>
              <w:jc w:val="center"/>
              <w:rPr>
                <w:rFonts w:cs="B Nazanin"/>
                <w:sz w:val="26"/>
                <w:szCs w:val="26"/>
                <w:rtl/>
                <w:lang w:bidi="fa-IR"/>
              </w:rPr>
            </w:pPr>
            <w:r w:rsidRPr="005A457C">
              <w:rPr>
                <w:rFonts w:cs="B Nazanin" w:hint="cs"/>
                <w:sz w:val="26"/>
                <w:szCs w:val="26"/>
                <w:rtl/>
                <w:lang w:bidi="fa-IR"/>
              </w:rPr>
              <w:t>شفت</w:t>
            </w:r>
          </w:p>
        </w:tc>
        <w:tc>
          <w:tcPr>
            <w:tcW w:w="1889" w:type="dxa"/>
            <w:vAlign w:val="center"/>
          </w:tcPr>
          <w:p w14:paraId="03FF6C2D" w14:textId="761DFF9E" w:rsidR="00936965" w:rsidRPr="005A457C" w:rsidRDefault="005A457C" w:rsidP="005A457C">
            <w:pPr>
              <w:bidi/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5A457C">
              <w:rPr>
                <w:rFonts w:asciiTheme="majorBidi" w:hAnsiTheme="majorBidi" w:cs="B Nazanin" w:hint="cs"/>
                <w:sz w:val="26"/>
                <w:szCs w:val="26"/>
                <w:rtl/>
                <w:lang w:bidi="fa-IR"/>
              </w:rPr>
              <w:t>4 میلی‌متر</w:t>
            </w:r>
          </w:p>
        </w:tc>
      </w:tr>
      <w:tr w:rsidR="00936965" w14:paraId="6AEEF244" w14:textId="77777777" w:rsidTr="005A457C">
        <w:tc>
          <w:tcPr>
            <w:tcW w:w="1795" w:type="dxa"/>
            <w:vAlign w:val="center"/>
          </w:tcPr>
          <w:p w14:paraId="1FB47908" w14:textId="2704B6FA" w:rsidR="00936965" w:rsidRPr="005A457C" w:rsidRDefault="005A457C" w:rsidP="005A457C">
            <w:pPr>
              <w:bidi/>
              <w:jc w:val="center"/>
              <w:rPr>
                <w:rFonts w:cs="B Nazanin"/>
                <w:sz w:val="26"/>
                <w:szCs w:val="26"/>
                <w:rtl/>
                <w:lang w:bidi="fa-IR"/>
              </w:rPr>
            </w:pPr>
            <w:r w:rsidRPr="005A457C">
              <w:rPr>
                <w:rFonts w:cs="B Nazanin" w:hint="cs"/>
                <w:sz w:val="26"/>
                <w:szCs w:val="26"/>
                <w:rtl/>
                <w:lang w:bidi="fa-IR"/>
              </w:rPr>
              <w:t>وزن</w:t>
            </w:r>
          </w:p>
        </w:tc>
        <w:tc>
          <w:tcPr>
            <w:tcW w:w="1889" w:type="dxa"/>
            <w:vAlign w:val="center"/>
          </w:tcPr>
          <w:p w14:paraId="6993ECC3" w14:textId="49333E9A" w:rsidR="00936965" w:rsidRPr="005A457C" w:rsidRDefault="005A457C" w:rsidP="005A457C">
            <w:pPr>
              <w:bidi/>
              <w:jc w:val="center"/>
              <w:rPr>
                <w:rFonts w:asciiTheme="majorBidi" w:hAnsiTheme="majorBidi" w:cs="B Nazanin"/>
                <w:sz w:val="26"/>
                <w:szCs w:val="26"/>
                <w:rtl/>
                <w:lang w:bidi="fa-IR"/>
              </w:rPr>
            </w:pPr>
            <w:r w:rsidRPr="005A457C">
              <w:rPr>
                <w:rFonts w:asciiTheme="majorBidi" w:hAnsiTheme="majorBidi" w:cs="B Nazanin" w:hint="cs"/>
                <w:sz w:val="26"/>
                <w:szCs w:val="26"/>
                <w:rtl/>
                <w:lang w:bidi="fa-IR"/>
              </w:rPr>
              <w:t>60 گرم</w:t>
            </w:r>
          </w:p>
        </w:tc>
      </w:tr>
    </w:tbl>
    <w:p w14:paraId="0C0158D4" w14:textId="549A91D6" w:rsidR="005A457C" w:rsidRPr="001350B7" w:rsidRDefault="001350B7" w:rsidP="001350B7">
      <w:pPr>
        <w:bidi/>
        <w:spacing w:before="360" w:after="240" w:line="276" w:lineRule="auto"/>
        <w:rPr>
          <w:rFonts w:cs="B Nazanin"/>
          <w:b/>
          <w:bCs/>
          <w:sz w:val="36"/>
          <w:szCs w:val="36"/>
          <w:rtl/>
          <w:lang w:bidi="fa-IR"/>
        </w:rPr>
      </w:pPr>
      <w:r>
        <w:rPr>
          <w:rFonts w:cs="B Nazanin" w:hint="cs"/>
          <w:b/>
          <w:bCs/>
          <w:sz w:val="36"/>
          <w:szCs w:val="36"/>
          <w:rtl/>
          <w:lang w:bidi="fa-IR"/>
        </w:rPr>
        <w:t>4-2</w:t>
      </w:r>
      <w:r w:rsidR="00CC3402" w:rsidRPr="00C37E41">
        <w:rPr>
          <w:rFonts w:cs="B Nazanin" w:hint="cs"/>
          <w:b/>
          <w:bCs/>
          <w:sz w:val="36"/>
          <w:szCs w:val="36"/>
          <w:rtl/>
          <w:lang w:bidi="fa-IR"/>
        </w:rPr>
        <w:t>-</w:t>
      </w:r>
      <w:r w:rsidR="00936965" w:rsidRPr="005A457C">
        <w:rPr>
          <w:rFonts w:cs="B Nazanin" w:hint="cs"/>
          <w:b/>
          <w:bCs/>
          <w:sz w:val="36"/>
          <w:szCs w:val="36"/>
          <w:rtl/>
          <w:lang w:bidi="fa-IR"/>
        </w:rPr>
        <w:t xml:space="preserve"> </w:t>
      </w:r>
      <w:r w:rsidR="005A457C" w:rsidRPr="005A457C">
        <w:rPr>
          <w:rFonts w:cs="B Nazanin" w:hint="cs"/>
          <w:b/>
          <w:bCs/>
          <w:sz w:val="36"/>
          <w:szCs w:val="36"/>
          <w:rtl/>
          <w:lang w:bidi="fa-IR"/>
        </w:rPr>
        <w:t>کارانداز</w:t>
      </w:r>
    </w:p>
    <w:p w14:paraId="5962BBD3" w14:textId="365F20CA" w:rsidR="002A31FC" w:rsidRPr="005A457C" w:rsidRDefault="00CC3402" w:rsidP="00ED52D7">
      <w:pPr>
        <w:bidi/>
        <w:spacing w:before="360" w:after="240" w:line="276" w:lineRule="auto"/>
        <w:jc w:val="lowKashida"/>
        <w:rPr>
          <w:rFonts w:cs="B Nazanin"/>
          <w:b/>
          <w:bCs/>
          <w:sz w:val="36"/>
          <w:szCs w:val="36"/>
          <w:rtl/>
          <w:lang w:bidi="fa-IR"/>
        </w:rPr>
      </w:pPr>
      <w:r w:rsidRPr="009B0837">
        <w:rPr>
          <w:rFonts w:cs="B Nazanin" w:hint="cs"/>
          <w:sz w:val="28"/>
          <w:szCs w:val="28"/>
          <w:rtl/>
          <w:lang w:bidi="fa-IR"/>
        </w:rPr>
        <w:lastRenderedPageBreak/>
        <w:t>برای ساخت این چهارپره از چهار</w:t>
      </w:r>
      <w:r w:rsidR="009B0837">
        <w:rPr>
          <w:rFonts w:cs="B Nazanin" w:hint="cs"/>
          <w:sz w:val="28"/>
          <w:szCs w:val="28"/>
          <w:rtl/>
          <w:lang w:bidi="fa-IR"/>
        </w:rPr>
        <w:t xml:space="preserve"> </w:t>
      </w:r>
      <w:r w:rsidR="005A457C">
        <w:rPr>
          <w:rFonts w:cs="B Nazanin" w:hint="cs"/>
          <w:sz w:val="28"/>
          <w:szCs w:val="28"/>
          <w:rtl/>
          <w:lang w:bidi="fa-IR"/>
        </w:rPr>
        <w:t>کارانداز</w:t>
      </w:r>
      <w:r w:rsidR="009B0837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9B0837">
        <w:rPr>
          <w:rFonts w:cs="B Nazanin" w:hint="cs"/>
          <w:sz w:val="28"/>
          <w:szCs w:val="28"/>
          <w:rtl/>
          <w:lang w:bidi="fa-IR"/>
        </w:rPr>
        <w:t>استفاده</w:t>
      </w:r>
      <w:r w:rsidR="009B0837">
        <w:rPr>
          <w:rFonts w:cs="B Nazanin" w:hint="eastAsia"/>
          <w:sz w:val="28"/>
          <w:szCs w:val="28"/>
          <w:rtl/>
          <w:lang w:bidi="fa-IR"/>
        </w:rPr>
        <w:t>‌</w:t>
      </w:r>
      <w:r w:rsidRPr="009B0837">
        <w:rPr>
          <w:rFonts w:cs="B Nazanin" w:hint="cs"/>
          <w:sz w:val="28"/>
          <w:szCs w:val="28"/>
          <w:rtl/>
          <w:lang w:bidi="fa-IR"/>
        </w:rPr>
        <w:t>شده</w:t>
      </w:r>
      <w:r w:rsidR="00597F19" w:rsidRPr="009B0837">
        <w:rPr>
          <w:rFonts w:cs="B Nazanin" w:hint="eastAsia"/>
          <w:sz w:val="28"/>
          <w:szCs w:val="28"/>
          <w:rtl/>
          <w:lang w:bidi="fa-IR"/>
        </w:rPr>
        <w:t>‌</w:t>
      </w:r>
      <w:r w:rsidRPr="009B0837">
        <w:rPr>
          <w:rFonts w:cs="B Nazanin" w:hint="cs"/>
          <w:sz w:val="28"/>
          <w:szCs w:val="28"/>
          <w:rtl/>
          <w:lang w:bidi="fa-IR"/>
        </w:rPr>
        <w:t>است که موتورها به آن</w:t>
      </w:r>
      <w:r w:rsidR="009B0837">
        <w:rPr>
          <w:rFonts w:cs="B Nazanin" w:hint="eastAsia"/>
          <w:sz w:val="28"/>
          <w:szCs w:val="28"/>
          <w:rtl/>
          <w:lang w:bidi="fa-IR"/>
        </w:rPr>
        <w:t>‌</w:t>
      </w:r>
      <w:r w:rsidRPr="009B0837">
        <w:rPr>
          <w:rFonts w:cs="B Nazanin" w:hint="cs"/>
          <w:sz w:val="28"/>
          <w:szCs w:val="28"/>
          <w:rtl/>
          <w:lang w:bidi="fa-IR"/>
        </w:rPr>
        <w:t>ها متصل می</w:t>
      </w:r>
      <w:r w:rsidRPr="009B0837">
        <w:rPr>
          <w:rFonts w:cs="B Nazanin" w:hint="eastAsia"/>
          <w:sz w:val="28"/>
          <w:szCs w:val="28"/>
          <w:rtl/>
          <w:lang w:bidi="fa-IR"/>
        </w:rPr>
        <w:t>‌</w:t>
      </w:r>
      <w:r w:rsidRPr="009B0837">
        <w:rPr>
          <w:rFonts w:cs="B Nazanin" w:hint="cs"/>
          <w:sz w:val="28"/>
          <w:szCs w:val="28"/>
          <w:rtl/>
          <w:lang w:bidi="fa-IR"/>
        </w:rPr>
        <w:t>شوند. مدل انتخاب</w:t>
      </w:r>
      <w:r w:rsidR="00D2370B">
        <w:rPr>
          <w:rFonts w:cs="B Nazanin" w:hint="eastAsia"/>
          <w:sz w:val="28"/>
          <w:szCs w:val="28"/>
          <w:rtl/>
          <w:lang w:bidi="fa-IR"/>
        </w:rPr>
        <w:t>‌</w:t>
      </w:r>
      <w:r w:rsidRPr="009B0837">
        <w:rPr>
          <w:rFonts w:cs="B Nazanin" w:hint="cs"/>
          <w:sz w:val="28"/>
          <w:szCs w:val="28"/>
          <w:rtl/>
          <w:lang w:bidi="fa-IR"/>
        </w:rPr>
        <w:t xml:space="preserve">شده </w:t>
      </w:r>
      <w:r w:rsidR="005A457C">
        <w:rPr>
          <w:rFonts w:cs="B Nazanin" w:hint="cs"/>
          <w:sz w:val="28"/>
          <w:szCs w:val="28"/>
          <w:rtl/>
          <w:lang w:bidi="fa-IR"/>
        </w:rPr>
        <w:t>کارانداز</w:t>
      </w:r>
      <w:ins w:id="168" w:author="MF" w:date="2022-02-26T12:40:00Z">
        <w:r w:rsidR="00ED52D7">
          <w:rPr>
            <w:rFonts w:cs="B Nazanin" w:hint="cs"/>
            <w:sz w:val="28"/>
            <w:szCs w:val="28"/>
            <w:rtl/>
            <w:lang w:bidi="fa-IR"/>
          </w:rPr>
          <w:t xml:space="preserve"> از نوع</w:t>
        </w:r>
      </w:ins>
      <w:r w:rsidRPr="009B0837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9B0837">
        <w:rPr>
          <w:rFonts w:asciiTheme="majorBidi" w:hAnsiTheme="majorBidi" w:cstheme="majorBidi"/>
          <w:sz w:val="24"/>
          <w:szCs w:val="24"/>
          <w:lang w:bidi="fa-IR"/>
        </w:rPr>
        <w:t>sky 30</w:t>
      </w:r>
      <w:r w:rsidR="00090E4C" w:rsidRPr="009B0837">
        <w:rPr>
          <w:rFonts w:asciiTheme="majorBidi" w:hAnsiTheme="majorBidi" w:cstheme="majorBidi"/>
          <w:sz w:val="24"/>
          <w:szCs w:val="24"/>
          <w:lang w:bidi="fa-IR"/>
        </w:rPr>
        <w:t>A</w:t>
      </w:r>
      <w:r w:rsidRPr="009B0837">
        <w:rPr>
          <w:rFonts w:cs="B Nazanin" w:hint="cs"/>
          <w:sz w:val="28"/>
          <w:szCs w:val="28"/>
          <w:rtl/>
          <w:lang w:bidi="fa-IR"/>
        </w:rPr>
        <w:t xml:space="preserve"> است که دارای دو سیم ورودی برای متصل کردن به باطری است و سه سیم خروجی برای متصل کردن به موتور است. همچنین سه سیم دیگر نیز در این </w:t>
      </w:r>
      <w:r w:rsidR="005A457C">
        <w:rPr>
          <w:rFonts w:cs="B Nazanin" w:hint="cs"/>
          <w:sz w:val="28"/>
          <w:szCs w:val="28"/>
          <w:rtl/>
          <w:lang w:bidi="fa-IR"/>
        </w:rPr>
        <w:t>کاراندازها</w:t>
      </w:r>
      <w:r w:rsidRPr="009B0837">
        <w:rPr>
          <w:rFonts w:cs="B Nazanin" w:hint="cs"/>
          <w:sz w:val="28"/>
          <w:szCs w:val="28"/>
          <w:rtl/>
          <w:lang w:bidi="fa-IR"/>
        </w:rPr>
        <w:t xml:space="preserve"> وجود دارد که یکی ازآن</w:t>
      </w:r>
      <w:r w:rsidR="00597F19" w:rsidRPr="009B0837">
        <w:rPr>
          <w:rFonts w:cs="B Nazanin" w:hint="eastAsia"/>
          <w:sz w:val="28"/>
          <w:szCs w:val="28"/>
          <w:rtl/>
          <w:lang w:bidi="fa-IR"/>
        </w:rPr>
        <w:t>‌</w:t>
      </w:r>
      <w:r w:rsidRPr="009B0837">
        <w:rPr>
          <w:rFonts w:cs="B Nazanin" w:hint="cs"/>
          <w:sz w:val="28"/>
          <w:szCs w:val="28"/>
          <w:rtl/>
          <w:lang w:bidi="fa-IR"/>
        </w:rPr>
        <w:t xml:space="preserve">ها زمین و دیگری 5 ولت و دیگری سیگنال است که در این پروژه </w:t>
      </w:r>
      <w:del w:id="169" w:author="MF" w:date="2022-02-26T12:41:00Z">
        <w:r w:rsidRPr="009B0837" w:rsidDel="00ED52D7">
          <w:rPr>
            <w:rFonts w:cs="B Nazanin" w:hint="cs"/>
            <w:sz w:val="28"/>
            <w:szCs w:val="28"/>
            <w:rtl/>
            <w:lang w:bidi="fa-IR"/>
          </w:rPr>
          <w:delText>برای</w:delText>
        </w:r>
        <w:r w:rsidR="00597F19" w:rsidRPr="009B0837" w:rsidDel="00ED52D7">
          <w:rPr>
            <w:rFonts w:cs="B Nazanin" w:hint="cs"/>
            <w:sz w:val="28"/>
            <w:szCs w:val="28"/>
            <w:rtl/>
            <w:lang w:bidi="fa-IR"/>
          </w:rPr>
          <w:delText xml:space="preserve"> </w:delText>
        </w:r>
      </w:del>
      <w:ins w:id="170" w:author="MF" w:date="2022-02-26T12:41:00Z">
        <w:r w:rsidR="00ED52D7">
          <w:rPr>
            <w:rFonts w:cs="B Nazanin" w:hint="cs"/>
            <w:sz w:val="28"/>
            <w:szCs w:val="28"/>
            <w:rtl/>
            <w:lang w:bidi="fa-IR"/>
          </w:rPr>
          <w:t xml:space="preserve">از </w:t>
        </w:r>
      </w:ins>
      <w:r w:rsidR="00597F19" w:rsidRPr="009B0837">
        <w:rPr>
          <w:rFonts w:cs="B Nazanin" w:hint="cs"/>
          <w:sz w:val="28"/>
          <w:szCs w:val="28"/>
          <w:rtl/>
          <w:lang w:bidi="fa-IR"/>
        </w:rPr>
        <w:t>سیگنال</w:t>
      </w:r>
      <w:r w:rsidRPr="009B0837">
        <w:rPr>
          <w:rFonts w:cs="B Nazanin" w:hint="cs"/>
          <w:sz w:val="28"/>
          <w:szCs w:val="28"/>
          <w:rtl/>
          <w:lang w:bidi="fa-IR"/>
        </w:rPr>
        <w:t xml:space="preserve"> </w:t>
      </w:r>
      <w:r w:rsidR="00597F19" w:rsidRPr="009B0837">
        <w:rPr>
          <w:rFonts w:asciiTheme="majorBidi" w:hAnsiTheme="majorBidi" w:cstheme="majorBidi"/>
          <w:sz w:val="24"/>
          <w:szCs w:val="24"/>
          <w:lang w:bidi="fa-IR"/>
        </w:rPr>
        <w:t>PWM</w:t>
      </w:r>
      <w:r w:rsidRPr="009B0837">
        <w:rPr>
          <w:rFonts w:cs="B Nazanin" w:hint="cs"/>
          <w:sz w:val="28"/>
          <w:szCs w:val="28"/>
          <w:rtl/>
          <w:lang w:bidi="fa-IR"/>
        </w:rPr>
        <w:t xml:space="preserve"> </w:t>
      </w:r>
      <w:del w:id="171" w:author="MF" w:date="2022-02-26T12:41:00Z">
        <w:r w:rsidRPr="009B0837" w:rsidDel="00ED52D7">
          <w:rPr>
            <w:rFonts w:cs="B Nazanin" w:hint="cs"/>
            <w:sz w:val="28"/>
            <w:szCs w:val="28"/>
            <w:rtl/>
            <w:lang w:bidi="fa-IR"/>
          </w:rPr>
          <w:delText xml:space="preserve">از آن </w:delText>
        </w:r>
      </w:del>
      <w:r w:rsidRPr="009B0837">
        <w:rPr>
          <w:rFonts w:cs="B Nazanin" w:hint="cs"/>
          <w:sz w:val="28"/>
          <w:szCs w:val="28"/>
          <w:rtl/>
          <w:lang w:bidi="fa-IR"/>
        </w:rPr>
        <w:t>استفاده</w:t>
      </w:r>
      <w:r w:rsidR="009B0837">
        <w:rPr>
          <w:rFonts w:cs="B Nazanin" w:hint="eastAsia"/>
          <w:sz w:val="28"/>
          <w:szCs w:val="28"/>
          <w:rtl/>
          <w:lang w:bidi="fa-IR"/>
        </w:rPr>
        <w:t>‌</w:t>
      </w:r>
      <w:r w:rsidRPr="009B0837">
        <w:rPr>
          <w:rFonts w:cs="B Nazanin" w:hint="cs"/>
          <w:sz w:val="28"/>
          <w:szCs w:val="28"/>
          <w:rtl/>
          <w:lang w:bidi="fa-IR"/>
        </w:rPr>
        <w:t>شده</w:t>
      </w:r>
      <w:ins w:id="172" w:author="MF" w:date="2022-02-26T12:41:00Z">
        <w:r w:rsidR="00ED52D7">
          <w:rPr>
            <w:rFonts w:cs="B Nazanin" w:hint="cs"/>
            <w:sz w:val="28"/>
            <w:szCs w:val="28"/>
            <w:rtl/>
            <w:lang w:bidi="fa-IR"/>
          </w:rPr>
          <w:t xml:space="preserve"> </w:t>
        </w:r>
      </w:ins>
      <w:r w:rsidR="009B0837">
        <w:rPr>
          <w:rFonts w:cs="B Nazanin" w:hint="eastAsia"/>
          <w:sz w:val="28"/>
          <w:szCs w:val="28"/>
          <w:rtl/>
          <w:lang w:bidi="fa-IR"/>
        </w:rPr>
        <w:t>‌</w:t>
      </w:r>
      <w:r w:rsidRPr="009B0837">
        <w:rPr>
          <w:rFonts w:cs="B Nazanin" w:hint="cs"/>
          <w:sz w:val="28"/>
          <w:szCs w:val="28"/>
          <w:rtl/>
          <w:lang w:bidi="fa-IR"/>
        </w:rPr>
        <w:t xml:space="preserve">است. جریان </w:t>
      </w:r>
      <w:r w:rsidR="0025756D" w:rsidRPr="009B0837">
        <w:rPr>
          <w:rFonts w:cs="B Nazanin" w:hint="cs"/>
          <w:sz w:val="28"/>
          <w:szCs w:val="28"/>
          <w:rtl/>
          <w:lang w:bidi="fa-IR"/>
        </w:rPr>
        <w:t xml:space="preserve">خروجی </w:t>
      </w:r>
      <w:r w:rsidRPr="009B0837">
        <w:rPr>
          <w:rFonts w:cs="B Nazanin" w:hint="cs"/>
          <w:sz w:val="28"/>
          <w:szCs w:val="28"/>
          <w:rtl/>
          <w:lang w:bidi="fa-IR"/>
        </w:rPr>
        <w:t xml:space="preserve">برای این </w:t>
      </w:r>
      <w:r w:rsidR="005A457C">
        <w:rPr>
          <w:rFonts w:cs="B Nazanin" w:hint="cs"/>
          <w:sz w:val="28"/>
          <w:szCs w:val="28"/>
          <w:rtl/>
          <w:lang w:bidi="fa-IR"/>
        </w:rPr>
        <w:t>کارانداز</w:t>
      </w:r>
      <w:r w:rsidRPr="009B0837">
        <w:rPr>
          <w:rFonts w:cs="B Nazanin" w:hint="cs"/>
          <w:sz w:val="28"/>
          <w:szCs w:val="28"/>
          <w:rtl/>
          <w:lang w:bidi="fa-IR"/>
        </w:rPr>
        <w:t xml:space="preserve">30 آمپر </w:t>
      </w:r>
      <w:del w:id="173" w:author="MF" w:date="2022-02-26T12:41:00Z">
        <w:r w:rsidRPr="009B0837" w:rsidDel="00ED52D7">
          <w:rPr>
            <w:rFonts w:cs="B Nazanin" w:hint="cs"/>
            <w:sz w:val="28"/>
            <w:szCs w:val="28"/>
            <w:rtl/>
            <w:lang w:bidi="fa-IR"/>
          </w:rPr>
          <w:delText>است</w:delText>
        </w:r>
      </w:del>
      <w:ins w:id="174" w:author="MF" w:date="2022-02-26T12:41:00Z">
        <w:r w:rsidR="00ED52D7">
          <w:rPr>
            <w:rFonts w:cs="B Nazanin" w:hint="cs"/>
            <w:sz w:val="28"/>
            <w:szCs w:val="28"/>
            <w:rtl/>
            <w:lang w:bidi="fa-IR"/>
          </w:rPr>
          <w:t>،</w:t>
        </w:r>
      </w:ins>
      <w:r w:rsidRPr="009B0837">
        <w:rPr>
          <w:rFonts w:cs="B Nazanin" w:hint="cs"/>
          <w:sz w:val="28"/>
          <w:szCs w:val="28"/>
          <w:rtl/>
          <w:lang w:bidi="fa-IR"/>
        </w:rPr>
        <w:t xml:space="preserve"> </w:t>
      </w:r>
      <w:del w:id="175" w:author="MF" w:date="2022-02-26T12:41:00Z">
        <w:r w:rsidRPr="009B0837" w:rsidDel="00ED52D7">
          <w:rPr>
            <w:rFonts w:cs="B Nazanin" w:hint="cs"/>
            <w:sz w:val="28"/>
            <w:szCs w:val="28"/>
            <w:rtl/>
            <w:lang w:bidi="fa-IR"/>
          </w:rPr>
          <w:delText xml:space="preserve">و </w:delText>
        </w:r>
      </w:del>
      <w:r w:rsidRPr="009B0837">
        <w:rPr>
          <w:rFonts w:cs="B Nazanin" w:hint="cs"/>
          <w:sz w:val="28"/>
          <w:szCs w:val="28"/>
          <w:rtl/>
          <w:lang w:bidi="fa-IR"/>
        </w:rPr>
        <w:t>بازه ولتاژ ورودی آن بین 4 تا 16 ولت</w:t>
      </w:r>
      <w:ins w:id="176" w:author="MF" w:date="2022-02-26T12:41:00Z">
        <w:r w:rsidR="00ED52D7">
          <w:rPr>
            <w:rFonts w:cs="B Nazanin" w:hint="cs"/>
            <w:sz w:val="28"/>
            <w:szCs w:val="28"/>
            <w:rtl/>
            <w:lang w:bidi="fa-IR"/>
          </w:rPr>
          <w:t>،</w:t>
        </w:r>
      </w:ins>
      <w:r w:rsidRPr="009B0837">
        <w:rPr>
          <w:rFonts w:cs="B Nazanin" w:hint="cs"/>
          <w:sz w:val="28"/>
          <w:szCs w:val="28"/>
          <w:rtl/>
          <w:lang w:bidi="fa-IR"/>
        </w:rPr>
        <w:t xml:space="preserve"> </w:t>
      </w:r>
      <w:del w:id="177" w:author="MF" w:date="2022-02-26T12:41:00Z">
        <w:r w:rsidRPr="009B0837" w:rsidDel="00ED52D7">
          <w:rPr>
            <w:rFonts w:cs="B Nazanin" w:hint="cs"/>
            <w:sz w:val="28"/>
            <w:szCs w:val="28"/>
            <w:rtl/>
            <w:lang w:bidi="fa-IR"/>
          </w:rPr>
          <w:delText xml:space="preserve">است و </w:delText>
        </w:r>
      </w:del>
      <w:r w:rsidRPr="009B0837">
        <w:rPr>
          <w:rFonts w:cs="B Nazanin" w:hint="cs"/>
          <w:sz w:val="28"/>
          <w:szCs w:val="28"/>
          <w:rtl/>
          <w:lang w:bidi="fa-IR"/>
        </w:rPr>
        <w:t>ابعاد آن 8</w:t>
      </w:r>
      <w:r w:rsidR="005A457C">
        <w:rPr>
          <w:rFonts w:ascii="Calibri" w:hAnsi="Calibri" w:cs="Calibri"/>
          <w:sz w:val="28"/>
          <w:szCs w:val="28"/>
          <w:rtl/>
          <w:lang w:bidi="fa-IR"/>
        </w:rPr>
        <w:t>×</w:t>
      </w:r>
      <w:r w:rsidRPr="009B0837">
        <w:rPr>
          <w:rFonts w:cs="B Nazanin" w:hint="cs"/>
          <w:sz w:val="28"/>
          <w:szCs w:val="28"/>
          <w:rtl/>
          <w:lang w:bidi="fa-IR"/>
        </w:rPr>
        <w:t>24</w:t>
      </w:r>
      <w:r w:rsidR="005A457C">
        <w:rPr>
          <w:rFonts w:ascii="Calibri" w:hAnsi="Calibri" w:cs="Calibri"/>
          <w:sz w:val="28"/>
          <w:szCs w:val="28"/>
          <w:rtl/>
          <w:lang w:bidi="fa-IR"/>
        </w:rPr>
        <w:t>×</w:t>
      </w:r>
      <w:r w:rsidRPr="009B0837">
        <w:rPr>
          <w:rFonts w:cs="B Nazanin" w:hint="cs"/>
          <w:sz w:val="28"/>
          <w:szCs w:val="28"/>
          <w:rtl/>
          <w:lang w:bidi="fa-IR"/>
        </w:rPr>
        <w:t>45 میلی</w:t>
      </w:r>
      <w:r w:rsidR="00D2370B">
        <w:rPr>
          <w:rFonts w:cs="B Nazanin" w:hint="eastAsia"/>
          <w:sz w:val="28"/>
          <w:szCs w:val="28"/>
          <w:rtl/>
          <w:lang w:bidi="fa-IR"/>
        </w:rPr>
        <w:t>‌</w:t>
      </w:r>
      <w:r w:rsidRPr="009B0837">
        <w:rPr>
          <w:rFonts w:cs="B Nazanin" w:hint="cs"/>
          <w:sz w:val="28"/>
          <w:szCs w:val="28"/>
          <w:rtl/>
          <w:lang w:bidi="fa-IR"/>
        </w:rPr>
        <w:t>متر</w:t>
      </w:r>
      <w:ins w:id="178" w:author="MF" w:date="2022-02-26T12:41:00Z">
        <w:r w:rsidR="00ED52D7">
          <w:rPr>
            <w:rFonts w:cs="B Nazanin" w:hint="cs"/>
            <w:sz w:val="28"/>
            <w:szCs w:val="28"/>
            <w:rtl/>
            <w:lang w:bidi="fa-IR"/>
          </w:rPr>
          <w:t>،</w:t>
        </w:r>
      </w:ins>
      <w:r w:rsidRPr="009B0837">
        <w:rPr>
          <w:rFonts w:cs="B Nazanin" w:hint="cs"/>
          <w:sz w:val="28"/>
          <w:szCs w:val="28"/>
          <w:rtl/>
          <w:lang w:bidi="fa-IR"/>
        </w:rPr>
        <w:t xml:space="preserve"> </w:t>
      </w:r>
      <w:del w:id="179" w:author="MF" w:date="2022-02-26T12:41:00Z">
        <w:r w:rsidRPr="009B0837" w:rsidDel="00ED52D7">
          <w:rPr>
            <w:rFonts w:cs="B Nazanin" w:hint="cs"/>
            <w:sz w:val="28"/>
            <w:szCs w:val="28"/>
            <w:rtl/>
            <w:lang w:bidi="fa-IR"/>
          </w:rPr>
          <w:delText xml:space="preserve">است </w:delText>
        </w:r>
      </w:del>
      <w:r w:rsidRPr="009B0837">
        <w:rPr>
          <w:rFonts w:cs="B Nazanin" w:hint="cs"/>
          <w:sz w:val="28"/>
          <w:szCs w:val="28"/>
          <w:rtl/>
          <w:lang w:bidi="fa-IR"/>
        </w:rPr>
        <w:t>و وزن آن 80 گرم</w:t>
      </w:r>
      <w:r w:rsidR="00597F19" w:rsidRPr="009B0837">
        <w:rPr>
          <w:rFonts w:cs="B Nazanin" w:hint="cs"/>
          <w:sz w:val="28"/>
          <w:szCs w:val="28"/>
          <w:rtl/>
          <w:lang w:bidi="fa-IR"/>
        </w:rPr>
        <w:t xml:space="preserve"> </w:t>
      </w:r>
      <w:del w:id="180" w:author="MF" w:date="2022-02-26T12:42:00Z">
        <w:r w:rsidR="00597F19" w:rsidRPr="009B0837" w:rsidDel="00ED52D7">
          <w:rPr>
            <w:rFonts w:cs="B Nazanin" w:hint="cs"/>
            <w:sz w:val="28"/>
            <w:szCs w:val="28"/>
            <w:rtl/>
            <w:lang w:bidi="fa-IR"/>
          </w:rPr>
          <w:delText>می‌باشد</w:delText>
        </w:r>
      </w:del>
      <w:ins w:id="181" w:author="MF" w:date="2022-02-26T12:42:00Z">
        <w:r w:rsidR="00ED52D7">
          <w:rPr>
            <w:rFonts w:cs="B Nazanin" w:hint="cs"/>
            <w:sz w:val="28"/>
            <w:szCs w:val="28"/>
            <w:rtl/>
            <w:lang w:bidi="fa-IR"/>
          </w:rPr>
          <w:t>است</w:t>
        </w:r>
      </w:ins>
      <w:r w:rsidRPr="009B0837">
        <w:rPr>
          <w:rFonts w:cs="B Nazanin" w:hint="cs"/>
          <w:sz w:val="28"/>
          <w:szCs w:val="28"/>
          <w:rtl/>
          <w:lang w:bidi="fa-IR"/>
        </w:rPr>
        <w:t xml:space="preserve">. </w:t>
      </w:r>
      <w:ins w:id="182" w:author="MF" w:date="2022-02-26T12:42:00Z">
        <w:r w:rsidR="00ED52D7">
          <w:rPr>
            <w:rFonts w:cs="B Nazanin" w:hint="cs"/>
            <w:sz w:val="28"/>
            <w:szCs w:val="28"/>
            <w:rtl/>
            <w:lang w:bidi="fa-IR"/>
          </w:rPr>
          <w:t xml:space="preserve">از </w:t>
        </w:r>
      </w:ins>
      <w:r w:rsidRPr="009B0837">
        <w:rPr>
          <w:rFonts w:cs="B Nazanin" w:hint="cs"/>
          <w:sz w:val="28"/>
          <w:szCs w:val="28"/>
          <w:rtl/>
          <w:lang w:bidi="fa-IR"/>
        </w:rPr>
        <w:t xml:space="preserve">این </w:t>
      </w:r>
      <w:r w:rsidR="005A457C">
        <w:rPr>
          <w:rFonts w:cs="B Nazanin" w:hint="cs"/>
          <w:sz w:val="28"/>
          <w:szCs w:val="28"/>
          <w:rtl/>
          <w:lang w:bidi="fa-IR"/>
        </w:rPr>
        <w:t>کارانداز</w:t>
      </w:r>
      <w:r w:rsidRPr="009B0837">
        <w:rPr>
          <w:rFonts w:cs="B Nazanin" w:hint="cs"/>
          <w:sz w:val="28"/>
          <w:szCs w:val="28"/>
          <w:rtl/>
          <w:lang w:bidi="fa-IR"/>
        </w:rPr>
        <w:t xml:space="preserve">ها برای موتورهای </w:t>
      </w:r>
      <w:r w:rsidR="009B0837">
        <w:rPr>
          <w:rFonts w:cs="B Nazanin" w:hint="cs"/>
          <w:sz w:val="28"/>
          <w:szCs w:val="28"/>
          <w:rtl/>
          <w:lang w:bidi="fa-IR"/>
        </w:rPr>
        <w:t>بدون جاروبک</w:t>
      </w:r>
      <w:r w:rsidRPr="009B0837">
        <w:rPr>
          <w:rFonts w:cs="B Nazanin" w:hint="cs"/>
          <w:sz w:val="28"/>
          <w:szCs w:val="28"/>
          <w:rtl/>
          <w:lang w:bidi="fa-IR"/>
        </w:rPr>
        <w:t xml:space="preserve"> استفاده می</w:t>
      </w:r>
      <w:r w:rsidR="00597F19" w:rsidRPr="009B0837">
        <w:rPr>
          <w:rFonts w:cs="B Nazanin" w:hint="eastAsia"/>
          <w:sz w:val="28"/>
          <w:szCs w:val="28"/>
          <w:rtl/>
          <w:lang w:bidi="fa-IR"/>
        </w:rPr>
        <w:t>‌</w:t>
      </w:r>
      <w:r w:rsidRPr="009B0837">
        <w:rPr>
          <w:rFonts w:cs="B Nazanin" w:hint="cs"/>
          <w:sz w:val="28"/>
          <w:szCs w:val="28"/>
          <w:rtl/>
          <w:lang w:bidi="fa-IR"/>
        </w:rPr>
        <w:t xml:space="preserve">شود. در شکل </w:t>
      </w:r>
      <w:r w:rsidR="00980C76">
        <w:rPr>
          <w:rFonts w:cs="B Nazanin" w:hint="cs"/>
          <w:sz w:val="28"/>
          <w:szCs w:val="28"/>
          <w:rtl/>
          <w:lang w:bidi="fa-IR"/>
        </w:rPr>
        <w:t>2-3</w:t>
      </w:r>
      <w:r w:rsidRPr="009B0837">
        <w:rPr>
          <w:rFonts w:cs="B Nazanin" w:hint="cs"/>
          <w:sz w:val="28"/>
          <w:szCs w:val="28"/>
          <w:rtl/>
          <w:lang w:bidi="fa-IR"/>
        </w:rPr>
        <w:t xml:space="preserve"> تصویری از </w:t>
      </w:r>
      <w:r w:rsidR="005A457C">
        <w:rPr>
          <w:rFonts w:cs="B Nazanin" w:hint="cs"/>
          <w:sz w:val="28"/>
          <w:szCs w:val="28"/>
          <w:rtl/>
          <w:lang w:bidi="fa-IR"/>
        </w:rPr>
        <w:t>کارانداز</w:t>
      </w:r>
      <w:r w:rsidR="00597F19" w:rsidRPr="009B0837">
        <w:rPr>
          <w:rFonts w:cs="B Nazanin" w:hint="cs"/>
          <w:sz w:val="28"/>
          <w:szCs w:val="28"/>
          <w:rtl/>
          <w:lang w:bidi="fa-IR"/>
        </w:rPr>
        <w:t xml:space="preserve"> و</w:t>
      </w:r>
      <w:r w:rsidR="00980C76">
        <w:rPr>
          <w:rFonts w:cs="B Nazanin" w:hint="cs"/>
          <w:sz w:val="28"/>
          <w:szCs w:val="28"/>
          <w:rtl/>
          <w:lang w:bidi="fa-IR"/>
        </w:rPr>
        <w:t xml:space="preserve"> در شکل 2-4</w:t>
      </w:r>
      <w:r w:rsidR="00597F19" w:rsidRPr="009B0837">
        <w:rPr>
          <w:rFonts w:cs="B Nazanin" w:hint="cs"/>
          <w:sz w:val="28"/>
          <w:szCs w:val="28"/>
          <w:rtl/>
          <w:lang w:bidi="fa-IR"/>
        </w:rPr>
        <w:t xml:space="preserve"> نحوه متصل</w:t>
      </w:r>
      <w:r w:rsidR="002661C5">
        <w:rPr>
          <w:rFonts w:cs="B Nazanin" w:hint="eastAsia"/>
          <w:sz w:val="28"/>
          <w:szCs w:val="28"/>
          <w:rtl/>
          <w:lang w:bidi="fa-IR"/>
        </w:rPr>
        <w:t>‌</w:t>
      </w:r>
      <w:r w:rsidR="00597F19" w:rsidRPr="009B0837">
        <w:rPr>
          <w:rFonts w:cs="B Nazanin" w:hint="cs"/>
          <w:sz w:val="28"/>
          <w:szCs w:val="28"/>
          <w:rtl/>
          <w:lang w:bidi="fa-IR"/>
        </w:rPr>
        <w:t>کردن آن</w:t>
      </w:r>
      <w:r w:rsidRPr="009B0837">
        <w:rPr>
          <w:rFonts w:cs="B Nazanin" w:hint="cs"/>
          <w:sz w:val="28"/>
          <w:szCs w:val="28"/>
          <w:rtl/>
          <w:lang w:bidi="fa-IR"/>
        </w:rPr>
        <w:t xml:space="preserve"> مشاهده می</w:t>
      </w:r>
      <w:r w:rsidRPr="009B0837">
        <w:rPr>
          <w:rFonts w:cs="B Nazanin" w:hint="eastAsia"/>
          <w:sz w:val="28"/>
          <w:szCs w:val="28"/>
          <w:rtl/>
          <w:lang w:bidi="fa-IR"/>
        </w:rPr>
        <w:t>‌</w:t>
      </w:r>
      <w:r w:rsidRPr="009B0837">
        <w:rPr>
          <w:rFonts w:cs="B Nazanin" w:hint="cs"/>
          <w:sz w:val="28"/>
          <w:szCs w:val="28"/>
          <w:rtl/>
          <w:lang w:bidi="fa-IR"/>
        </w:rPr>
        <w:t>شود</w:t>
      </w:r>
      <w:r w:rsidR="00737E69" w:rsidRPr="009B0837">
        <w:rPr>
          <w:rFonts w:cs="B Nazanin" w:hint="cs"/>
          <w:sz w:val="28"/>
          <w:szCs w:val="28"/>
          <w:rtl/>
          <w:lang w:bidi="fa-IR"/>
        </w:rPr>
        <w:t>.</w:t>
      </w:r>
    </w:p>
    <w:p w14:paraId="26209DD8" w14:textId="31014F79" w:rsidR="00CC3402" w:rsidRDefault="00737E69" w:rsidP="00737E69">
      <w:pPr>
        <w:bidi/>
        <w:jc w:val="center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noProof/>
          <w:sz w:val="28"/>
          <w:szCs w:val="28"/>
        </w:rPr>
        <w:drawing>
          <wp:inline distT="0" distB="0" distL="0" distR="0" wp14:anchorId="0AE8E49E" wp14:editId="6EE68E82">
            <wp:extent cx="3042191" cy="2771775"/>
            <wp:effectExtent l="0" t="0" r="6350" b="0"/>
            <wp:docPr id="5" name="Picture 5" descr="C:\Users\Administrator\Desktop\Project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Project\Capture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11" cy="2781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2B432" w14:textId="7382436D" w:rsidR="00737E69" w:rsidRDefault="00737E69" w:rsidP="00737E69">
      <w:pPr>
        <w:bidi/>
        <w:jc w:val="center"/>
        <w:rPr>
          <w:rFonts w:cs="B Nazanin"/>
          <w:sz w:val="28"/>
          <w:szCs w:val="28"/>
          <w:lang w:bidi="fa-IR"/>
        </w:rPr>
      </w:pPr>
      <w:bookmarkStart w:id="183" w:name="_Hlk96694497"/>
      <w:r w:rsidRPr="00002E4F">
        <w:rPr>
          <w:rFonts w:cs="B Nazanin" w:hint="cs"/>
          <w:sz w:val="24"/>
          <w:szCs w:val="24"/>
          <w:rtl/>
          <w:lang w:bidi="fa-IR"/>
        </w:rPr>
        <w:t>شکل</w:t>
      </w:r>
      <w:r w:rsidR="00980C76">
        <w:rPr>
          <w:rFonts w:cs="B Nazanin" w:hint="cs"/>
          <w:sz w:val="24"/>
          <w:szCs w:val="24"/>
          <w:rtl/>
          <w:lang w:bidi="fa-IR"/>
        </w:rPr>
        <w:t>2-3</w:t>
      </w:r>
      <w:r w:rsidRPr="00002E4F">
        <w:rPr>
          <w:rFonts w:cs="B Nazanin" w:hint="cs"/>
          <w:sz w:val="24"/>
          <w:szCs w:val="24"/>
          <w:rtl/>
          <w:lang w:bidi="fa-IR"/>
        </w:rPr>
        <w:t xml:space="preserve">: تصویری از </w:t>
      </w:r>
      <w:r w:rsidR="005A457C">
        <w:rPr>
          <w:rFonts w:cs="B Nazanin" w:hint="cs"/>
          <w:sz w:val="24"/>
          <w:szCs w:val="24"/>
          <w:rtl/>
          <w:lang w:bidi="fa-IR"/>
        </w:rPr>
        <w:t>کارانداز</w:t>
      </w:r>
      <w:r w:rsidRPr="00002E4F">
        <w:rPr>
          <w:rFonts w:cs="B Nazanin" w:hint="cs"/>
          <w:sz w:val="24"/>
          <w:szCs w:val="24"/>
          <w:rtl/>
          <w:lang w:bidi="fa-IR"/>
        </w:rPr>
        <w:t xml:space="preserve"> استفاده</w:t>
      </w:r>
      <w:r w:rsidR="009B0837">
        <w:rPr>
          <w:rFonts w:cs="B Nazanin" w:hint="eastAsia"/>
          <w:sz w:val="24"/>
          <w:szCs w:val="24"/>
          <w:rtl/>
          <w:lang w:bidi="fa-IR"/>
        </w:rPr>
        <w:t>‌</w:t>
      </w:r>
      <w:r w:rsidRPr="00002E4F">
        <w:rPr>
          <w:rFonts w:cs="B Nazanin" w:hint="cs"/>
          <w:sz w:val="24"/>
          <w:szCs w:val="24"/>
          <w:rtl/>
          <w:lang w:bidi="fa-IR"/>
        </w:rPr>
        <w:t>شده در چهارپره</w:t>
      </w:r>
      <w:r w:rsidR="00115EE2">
        <w:rPr>
          <w:rFonts w:cs="B Nazanin"/>
          <w:sz w:val="24"/>
          <w:szCs w:val="24"/>
          <w:lang w:bidi="fa-IR"/>
        </w:rPr>
        <w:t>]</w:t>
      </w:r>
      <w:bookmarkEnd w:id="183"/>
      <w:r w:rsidR="00115EE2">
        <w:rPr>
          <w:rFonts w:cs="B Nazanin" w:hint="cs"/>
          <w:sz w:val="24"/>
          <w:szCs w:val="24"/>
          <w:rtl/>
          <w:lang w:bidi="fa-IR"/>
        </w:rPr>
        <w:t>4</w:t>
      </w:r>
      <w:r w:rsidR="00115EE2">
        <w:rPr>
          <w:rFonts w:cs="B Nazanin"/>
          <w:sz w:val="24"/>
          <w:szCs w:val="24"/>
          <w:lang w:bidi="fa-IR"/>
        </w:rPr>
        <w:t>[</w:t>
      </w:r>
    </w:p>
    <w:p w14:paraId="75CE2F2C" w14:textId="2CD51699" w:rsidR="00737E69" w:rsidRDefault="00737E69" w:rsidP="00737E69">
      <w:pPr>
        <w:bidi/>
        <w:jc w:val="center"/>
        <w:rPr>
          <w:rFonts w:cs="B Nazanin"/>
          <w:sz w:val="28"/>
          <w:szCs w:val="28"/>
          <w:rtl/>
          <w:lang w:bidi="fa-IR"/>
        </w:rPr>
      </w:pPr>
      <w:commentRangeStart w:id="184"/>
      <w:r>
        <w:rPr>
          <w:rFonts w:cs="B Nazanin"/>
          <w:noProof/>
          <w:sz w:val="28"/>
          <w:szCs w:val="28"/>
        </w:rPr>
        <w:drawing>
          <wp:inline distT="0" distB="0" distL="0" distR="0" wp14:anchorId="5B50B662" wp14:editId="01105C50">
            <wp:extent cx="5334000" cy="1790700"/>
            <wp:effectExtent l="0" t="0" r="0" b="0"/>
            <wp:docPr id="6" name="Picture 6" descr="C:\Users\Administrator\Desktop\Project\ESC and raspberry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Project\ESC and raspberry.jpe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184"/>
      <w:r w:rsidR="00AF6CDB">
        <w:rPr>
          <w:rStyle w:val="CommentReference"/>
          <w:rtl/>
        </w:rPr>
        <w:commentReference w:id="184"/>
      </w:r>
    </w:p>
    <w:p w14:paraId="36104781" w14:textId="1DA8DE16" w:rsidR="009B0837" w:rsidRPr="00980C76" w:rsidRDefault="00737E69" w:rsidP="00980C76">
      <w:pPr>
        <w:bidi/>
        <w:jc w:val="center"/>
        <w:rPr>
          <w:rFonts w:cs="B Nazanin"/>
          <w:sz w:val="24"/>
          <w:szCs w:val="24"/>
          <w:rtl/>
          <w:lang w:bidi="fa-IR"/>
        </w:rPr>
      </w:pPr>
      <w:bookmarkStart w:id="185" w:name="_Hlk96694506"/>
      <w:r w:rsidRPr="00002E4F">
        <w:rPr>
          <w:rFonts w:cs="B Nazanin" w:hint="cs"/>
          <w:sz w:val="24"/>
          <w:szCs w:val="24"/>
          <w:rtl/>
          <w:lang w:bidi="fa-IR"/>
        </w:rPr>
        <w:t>شکل</w:t>
      </w:r>
      <w:r w:rsidR="00980C76">
        <w:rPr>
          <w:rFonts w:cs="B Nazanin" w:hint="cs"/>
          <w:sz w:val="24"/>
          <w:szCs w:val="24"/>
          <w:rtl/>
          <w:lang w:bidi="fa-IR"/>
        </w:rPr>
        <w:t>2-4</w:t>
      </w:r>
      <w:r w:rsidRPr="00002E4F">
        <w:rPr>
          <w:rFonts w:cs="B Nazanin" w:hint="cs"/>
          <w:sz w:val="24"/>
          <w:szCs w:val="24"/>
          <w:rtl/>
          <w:lang w:bidi="fa-IR"/>
        </w:rPr>
        <w:t xml:space="preserve">: تصویری از </w:t>
      </w:r>
      <w:r>
        <w:rPr>
          <w:rFonts w:cs="B Nazanin" w:hint="cs"/>
          <w:sz w:val="24"/>
          <w:szCs w:val="24"/>
          <w:rtl/>
          <w:lang w:bidi="fa-IR"/>
        </w:rPr>
        <w:t xml:space="preserve">نحوه متصل کردن </w:t>
      </w:r>
      <w:r w:rsidR="005A457C">
        <w:rPr>
          <w:rFonts w:cs="B Nazanin" w:hint="cs"/>
          <w:sz w:val="24"/>
          <w:szCs w:val="24"/>
          <w:rtl/>
          <w:lang w:bidi="fa-IR"/>
        </w:rPr>
        <w:t>کارانداز</w:t>
      </w:r>
    </w:p>
    <w:p w14:paraId="3EB5FC86" w14:textId="693C0A8C" w:rsidR="000C1F74" w:rsidRPr="009B0837" w:rsidRDefault="00256043" w:rsidP="00980C76">
      <w:pPr>
        <w:bidi/>
        <w:spacing w:before="360" w:after="240" w:line="276" w:lineRule="auto"/>
        <w:rPr>
          <w:rFonts w:cs="B Nazanin"/>
          <w:b/>
          <w:bCs/>
          <w:sz w:val="36"/>
          <w:szCs w:val="36"/>
          <w:rtl/>
          <w:lang w:bidi="fa-IR"/>
        </w:rPr>
      </w:pPr>
      <w:bookmarkStart w:id="186" w:name="_Hlk96693155"/>
      <w:bookmarkEnd w:id="185"/>
      <w:r>
        <w:rPr>
          <w:rFonts w:cs="B Nazanin" w:hint="cs"/>
          <w:b/>
          <w:bCs/>
          <w:sz w:val="36"/>
          <w:szCs w:val="36"/>
          <w:rtl/>
          <w:lang w:bidi="fa-IR"/>
        </w:rPr>
        <w:lastRenderedPageBreak/>
        <w:t>5-2</w:t>
      </w:r>
      <w:r w:rsidR="000C1F74" w:rsidRPr="009B0837">
        <w:rPr>
          <w:rFonts w:cs="B Nazanin" w:hint="cs"/>
          <w:b/>
          <w:bCs/>
          <w:sz w:val="36"/>
          <w:szCs w:val="36"/>
          <w:rtl/>
          <w:lang w:bidi="fa-IR"/>
        </w:rPr>
        <w:t>-</w:t>
      </w:r>
      <w:r w:rsidR="009B0837" w:rsidRPr="009B0837">
        <w:rPr>
          <w:rFonts w:cs="B Nazanin" w:hint="cs"/>
          <w:b/>
          <w:bCs/>
          <w:sz w:val="36"/>
          <w:szCs w:val="36"/>
          <w:rtl/>
          <w:lang w:bidi="fa-IR"/>
        </w:rPr>
        <w:t xml:space="preserve"> سنسور ژ</w:t>
      </w:r>
      <w:del w:id="187" w:author="MF" w:date="2022-02-26T12:42:00Z">
        <w:r w:rsidR="009B0837" w:rsidRPr="009B0837" w:rsidDel="00D8102A">
          <w:rPr>
            <w:rFonts w:cs="B Nazanin" w:hint="cs"/>
            <w:b/>
            <w:bCs/>
            <w:sz w:val="36"/>
            <w:szCs w:val="36"/>
            <w:rtl/>
            <w:lang w:bidi="fa-IR"/>
          </w:rPr>
          <w:delText>ا</w:delText>
        </w:r>
      </w:del>
      <w:r w:rsidR="009B0837" w:rsidRPr="009B0837">
        <w:rPr>
          <w:rFonts w:cs="B Nazanin" w:hint="cs"/>
          <w:b/>
          <w:bCs/>
          <w:sz w:val="36"/>
          <w:szCs w:val="36"/>
          <w:rtl/>
          <w:lang w:bidi="fa-IR"/>
        </w:rPr>
        <w:t>یروسکوپ</w:t>
      </w:r>
    </w:p>
    <w:bookmarkEnd w:id="186"/>
    <w:p w14:paraId="08B24BCA" w14:textId="6602B3D0" w:rsidR="000C1F74" w:rsidRPr="009B0837" w:rsidRDefault="000C1F74" w:rsidP="00D8102A">
      <w:pPr>
        <w:bidi/>
        <w:spacing w:line="276" w:lineRule="auto"/>
        <w:ind w:firstLine="360"/>
        <w:jc w:val="lowKashida"/>
        <w:rPr>
          <w:rFonts w:cs="B Nazanin"/>
          <w:sz w:val="28"/>
          <w:szCs w:val="28"/>
          <w:rtl/>
          <w:lang w:bidi="fa-IR"/>
        </w:rPr>
      </w:pPr>
      <w:r w:rsidRPr="009B0837">
        <w:rPr>
          <w:rFonts w:cs="B Nazanin" w:hint="cs"/>
          <w:sz w:val="28"/>
          <w:szCs w:val="28"/>
          <w:rtl/>
          <w:lang w:bidi="fa-IR"/>
        </w:rPr>
        <w:t xml:space="preserve">برای ساخت این چهارپره از </w:t>
      </w:r>
      <w:del w:id="188" w:author="MF" w:date="2022-02-26T12:43:00Z">
        <w:r w:rsidRPr="009B0837" w:rsidDel="00D8102A">
          <w:rPr>
            <w:rFonts w:cs="B Nazanin" w:hint="cs"/>
            <w:sz w:val="28"/>
            <w:szCs w:val="28"/>
            <w:rtl/>
            <w:lang w:bidi="fa-IR"/>
          </w:rPr>
          <w:delText xml:space="preserve">یک </w:delText>
        </w:r>
      </w:del>
      <w:r w:rsidRPr="009B0837">
        <w:rPr>
          <w:rFonts w:cs="B Nazanin" w:hint="cs"/>
          <w:sz w:val="28"/>
          <w:szCs w:val="28"/>
          <w:rtl/>
          <w:lang w:bidi="fa-IR"/>
        </w:rPr>
        <w:t>سنسور ژ</w:t>
      </w:r>
      <w:del w:id="189" w:author="MF" w:date="2022-02-26T12:42:00Z">
        <w:r w:rsidRPr="009B0837" w:rsidDel="00D8102A">
          <w:rPr>
            <w:rFonts w:cs="B Nazanin" w:hint="cs"/>
            <w:sz w:val="28"/>
            <w:szCs w:val="28"/>
            <w:rtl/>
            <w:lang w:bidi="fa-IR"/>
          </w:rPr>
          <w:delText>ا</w:delText>
        </w:r>
      </w:del>
      <w:r w:rsidRPr="009B0837">
        <w:rPr>
          <w:rFonts w:cs="B Nazanin" w:hint="cs"/>
          <w:sz w:val="28"/>
          <w:szCs w:val="28"/>
          <w:rtl/>
          <w:lang w:bidi="fa-IR"/>
        </w:rPr>
        <w:t xml:space="preserve">یروسکوپ </w:t>
      </w:r>
      <w:ins w:id="190" w:author="MF" w:date="2022-02-26T12:43:00Z">
        <w:r w:rsidR="00D8102A">
          <w:rPr>
            <w:rFonts w:cs="B Nazanin" w:hint="cs"/>
            <w:sz w:val="28"/>
            <w:szCs w:val="28"/>
            <w:rtl/>
            <w:lang w:bidi="fa-IR"/>
          </w:rPr>
          <w:t xml:space="preserve">برای تعیین وضعیت چهارپره </w:t>
        </w:r>
      </w:ins>
      <w:r w:rsidRPr="009B0837">
        <w:rPr>
          <w:rFonts w:cs="B Nazanin" w:hint="cs"/>
          <w:sz w:val="28"/>
          <w:szCs w:val="28"/>
          <w:rtl/>
          <w:lang w:bidi="fa-IR"/>
        </w:rPr>
        <w:t>استفاده</w:t>
      </w:r>
      <w:r w:rsidR="002661C5">
        <w:rPr>
          <w:rFonts w:cs="B Nazanin" w:hint="eastAsia"/>
          <w:sz w:val="28"/>
          <w:szCs w:val="28"/>
          <w:rtl/>
          <w:lang w:bidi="fa-IR"/>
        </w:rPr>
        <w:t>‌</w:t>
      </w:r>
      <w:r w:rsidRPr="009B0837">
        <w:rPr>
          <w:rFonts w:cs="B Nazanin" w:hint="cs"/>
          <w:sz w:val="28"/>
          <w:szCs w:val="28"/>
          <w:rtl/>
          <w:lang w:bidi="fa-IR"/>
        </w:rPr>
        <w:t>شده</w:t>
      </w:r>
      <w:ins w:id="191" w:author="MF" w:date="2022-02-26T12:42:00Z">
        <w:r w:rsidR="00D8102A">
          <w:rPr>
            <w:rFonts w:cs="B Nazanin" w:hint="cs"/>
            <w:sz w:val="28"/>
            <w:szCs w:val="28"/>
            <w:rtl/>
            <w:lang w:bidi="fa-IR"/>
          </w:rPr>
          <w:t xml:space="preserve"> </w:t>
        </w:r>
      </w:ins>
      <w:r w:rsidR="002661C5">
        <w:rPr>
          <w:rFonts w:cs="B Nazanin" w:hint="eastAsia"/>
          <w:sz w:val="28"/>
          <w:szCs w:val="28"/>
          <w:rtl/>
          <w:lang w:bidi="fa-IR"/>
        </w:rPr>
        <w:t>‌</w:t>
      </w:r>
      <w:r w:rsidRPr="009B0837">
        <w:rPr>
          <w:rFonts w:cs="B Nazanin" w:hint="cs"/>
          <w:sz w:val="28"/>
          <w:szCs w:val="28"/>
          <w:rtl/>
          <w:lang w:bidi="fa-IR"/>
        </w:rPr>
        <w:t>است. مدل انتخاب</w:t>
      </w:r>
      <w:r w:rsidR="002661C5">
        <w:rPr>
          <w:rFonts w:cs="B Nazanin" w:hint="eastAsia"/>
          <w:sz w:val="28"/>
          <w:szCs w:val="28"/>
          <w:rtl/>
          <w:lang w:bidi="fa-IR"/>
        </w:rPr>
        <w:t>‌</w:t>
      </w:r>
      <w:r w:rsidRPr="009B0837">
        <w:rPr>
          <w:rFonts w:cs="B Nazanin" w:hint="cs"/>
          <w:sz w:val="28"/>
          <w:szCs w:val="28"/>
          <w:rtl/>
          <w:lang w:bidi="fa-IR"/>
        </w:rPr>
        <w:t xml:space="preserve">شده از نوع </w:t>
      </w:r>
      <w:r w:rsidRPr="009B0837">
        <w:rPr>
          <w:rFonts w:asciiTheme="majorBidi" w:hAnsiTheme="majorBidi" w:cstheme="majorBidi"/>
          <w:sz w:val="24"/>
          <w:szCs w:val="24"/>
          <w:lang w:bidi="fa-IR"/>
        </w:rPr>
        <w:t>MPU9250</w:t>
      </w:r>
      <w:r w:rsidRPr="009B0837">
        <w:rPr>
          <w:rFonts w:cs="B Nazanin" w:hint="cs"/>
          <w:sz w:val="28"/>
          <w:szCs w:val="28"/>
          <w:rtl/>
          <w:lang w:bidi="fa-IR"/>
        </w:rPr>
        <w:t xml:space="preserve"> است که </w:t>
      </w:r>
      <w:commentRangeStart w:id="192"/>
      <w:r w:rsidRPr="009B0837">
        <w:rPr>
          <w:rFonts w:cs="B Nazanin" w:hint="cs"/>
          <w:sz w:val="28"/>
          <w:szCs w:val="28"/>
          <w:rtl/>
          <w:lang w:bidi="fa-IR"/>
        </w:rPr>
        <w:t>دارای سنسور شتاب</w:t>
      </w:r>
      <w:r w:rsidR="009B0837">
        <w:rPr>
          <w:rFonts w:cs="B Nazanin" w:hint="eastAsia"/>
          <w:sz w:val="28"/>
          <w:szCs w:val="28"/>
          <w:rtl/>
          <w:lang w:bidi="fa-IR"/>
        </w:rPr>
        <w:t>‌</w:t>
      </w:r>
      <w:r w:rsidRPr="009B0837">
        <w:rPr>
          <w:rFonts w:cs="B Nazanin" w:hint="cs"/>
          <w:sz w:val="28"/>
          <w:szCs w:val="28"/>
          <w:rtl/>
          <w:lang w:bidi="fa-IR"/>
        </w:rPr>
        <w:t xml:space="preserve">سنج و ژایروسکوپ </w:t>
      </w:r>
      <w:commentRangeEnd w:id="192"/>
      <w:r w:rsidR="00D8102A">
        <w:rPr>
          <w:rStyle w:val="CommentReference"/>
          <w:rtl/>
        </w:rPr>
        <w:commentReference w:id="192"/>
      </w:r>
      <w:r w:rsidRPr="009B0837">
        <w:rPr>
          <w:rFonts w:cs="B Nazanin" w:hint="cs"/>
          <w:sz w:val="28"/>
          <w:szCs w:val="28"/>
          <w:rtl/>
          <w:lang w:bidi="fa-IR"/>
        </w:rPr>
        <w:t>و قطب</w:t>
      </w:r>
      <w:r w:rsidR="009B0837">
        <w:rPr>
          <w:rFonts w:cs="B Nazanin" w:hint="eastAsia"/>
          <w:sz w:val="28"/>
          <w:szCs w:val="28"/>
          <w:rtl/>
          <w:lang w:bidi="fa-IR"/>
        </w:rPr>
        <w:t>‌</w:t>
      </w:r>
      <w:r w:rsidRPr="009B0837">
        <w:rPr>
          <w:rFonts w:cs="B Nazanin" w:hint="cs"/>
          <w:sz w:val="28"/>
          <w:szCs w:val="28"/>
          <w:rtl/>
          <w:lang w:bidi="fa-IR"/>
        </w:rPr>
        <w:t>نما</w:t>
      </w:r>
      <w:r w:rsidR="009B0837">
        <w:rPr>
          <w:rFonts w:cs="B Nazanin" w:hint="cs"/>
          <w:sz w:val="28"/>
          <w:szCs w:val="28"/>
          <w:rtl/>
          <w:lang w:bidi="fa-IR"/>
        </w:rPr>
        <w:t xml:space="preserve"> می‌باشد</w:t>
      </w:r>
      <w:r w:rsidRPr="009B0837">
        <w:rPr>
          <w:rFonts w:cs="B Nazanin" w:hint="cs"/>
          <w:sz w:val="28"/>
          <w:szCs w:val="28"/>
          <w:rtl/>
          <w:lang w:bidi="fa-IR"/>
        </w:rPr>
        <w:t>. مشخصات ژ</w:t>
      </w:r>
      <w:r w:rsidR="009B0837">
        <w:rPr>
          <w:rFonts w:cs="B Nazanin" w:hint="cs"/>
          <w:sz w:val="28"/>
          <w:szCs w:val="28"/>
          <w:rtl/>
          <w:lang w:bidi="fa-IR"/>
        </w:rPr>
        <w:t>ا</w:t>
      </w:r>
      <w:r w:rsidRPr="009B0837">
        <w:rPr>
          <w:rFonts w:cs="B Nazanin" w:hint="cs"/>
          <w:sz w:val="28"/>
          <w:szCs w:val="28"/>
          <w:rtl/>
          <w:lang w:bidi="fa-IR"/>
        </w:rPr>
        <w:t>یروسکوپ آن به صورت زیر است:</w:t>
      </w:r>
    </w:p>
    <w:p w14:paraId="24F135B7" w14:textId="64B990A8" w:rsidR="000C1F74" w:rsidRPr="009B0837" w:rsidRDefault="000C1F74" w:rsidP="005A457C">
      <w:pPr>
        <w:pStyle w:val="ListParagraph"/>
        <w:numPr>
          <w:ilvl w:val="0"/>
          <w:numId w:val="1"/>
        </w:numPr>
        <w:bidi/>
        <w:spacing w:line="276" w:lineRule="auto"/>
        <w:jc w:val="lowKashida"/>
        <w:rPr>
          <w:rFonts w:ascii="irans" w:hAnsi="irans" w:cs="B Nazanin"/>
          <w:color w:val="000000" w:themeColor="text1"/>
          <w:sz w:val="28"/>
          <w:szCs w:val="28"/>
        </w:rPr>
      </w:pPr>
      <w:r w:rsidRPr="009B0837">
        <w:rPr>
          <w:rFonts w:ascii="irans" w:hAnsi="irans" w:cs="B Nazanin"/>
          <w:color w:val="000000" w:themeColor="text1"/>
          <w:sz w:val="28"/>
          <w:szCs w:val="28"/>
          <w:rtl/>
        </w:rPr>
        <w:t>خروجی دیجیتال برای سه محور</w:t>
      </w:r>
      <w:commentRangeStart w:id="193"/>
      <w:r w:rsidRPr="009B0837">
        <w:rPr>
          <w:rFonts w:ascii="irans" w:hAnsi="irans" w:cs="B Nazanin"/>
          <w:color w:val="000000" w:themeColor="text1"/>
          <w:sz w:val="28"/>
          <w:szCs w:val="28"/>
        </w:rPr>
        <w:t xml:space="preserve"> </w:t>
      </w:r>
      <w:r w:rsidRPr="009B0837">
        <w:rPr>
          <w:rFonts w:asciiTheme="majorBidi" w:hAnsiTheme="majorBidi" w:cstheme="majorBidi"/>
          <w:color w:val="000000" w:themeColor="text1"/>
          <w:sz w:val="24"/>
          <w:szCs w:val="24"/>
        </w:rPr>
        <w:t>x</w:t>
      </w:r>
      <w:r w:rsidRPr="009B0837">
        <w:rPr>
          <w:rFonts w:ascii="irans" w:hAnsi="irans" w:cs="B Nazanin"/>
          <w:color w:val="000000" w:themeColor="text1"/>
          <w:sz w:val="28"/>
          <w:szCs w:val="28"/>
        </w:rPr>
        <w:t>,</w:t>
      </w:r>
      <w:r w:rsidRPr="009B0837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y</w:t>
      </w:r>
      <w:r w:rsidRPr="009B0837">
        <w:rPr>
          <w:rFonts w:ascii="irans" w:hAnsi="irans" w:cs="B Nazanin"/>
          <w:color w:val="000000" w:themeColor="text1"/>
          <w:sz w:val="28"/>
          <w:szCs w:val="28"/>
        </w:rPr>
        <w:t xml:space="preserve"> </w:t>
      </w:r>
      <w:r w:rsidRPr="009B0837">
        <w:rPr>
          <w:rFonts w:ascii="irans" w:hAnsi="irans" w:cs="B Nazanin"/>
          <w:color w:val="000000" w:themeColor="text1"/>
          <w:sz w:val="28"/>
          <w:szCs w:val="28"/>
          <w:rtl/>
        </w:rPr>
        <w:t>و</w:t>
      </w:r>
      <w:r w:rsidRPr="009B0837">
        <w:rPr>
          <w:rFonts w:ascii="irans" w:hAnsi="irans" w:cs="B Nazanin"/>
          <w:color w:val="000000" w:themeColor="text1"/>
          <w:sz w:val="28"/>
          <w:szCs w:val="28"/>
        </w:rPr>
        <w:t xml:space="preserve"> </w:t>
      </w:r>
      <w:r w:rsidRPr="009B0837">
        <w:rPr>
          <w:rFonts w:asciiTheme="majorBidi" w:hAnsiTheme="majorBidi" w:cstheme="majorBidi"/>
          <w:color w:val="000000" w:themeColor="text1"/>
          <w:sz w:val="24"/>
          <w:szCs w:val="24"/>
        </w:rPr>
        <w:t>z</w:t>
      </w:r>
      <w:r w:rsidRPr="009B0837">
        <w:rPr>
          <w:rFonts w:ascii="irans" w:hAnsi="irans" w:cs="B Nazanin"/>
          <w:color w:val="000000" w:themeColor="text1"/>
          <w:sz w:val="28"/>
          <w:szCs w:val="28"/>
        </w:rPr>
        <w:t xml:space="preserve"> </w:t>
      </w:r>
      <w:commentRangeEnd w:id="193"/>
      <w:r w:rsidR="00502BF5">
        <w:rPr>
          <w:rStyle w:val="CommentReference"/>
          <w:rtl/>
        </w:rPr>
        <w:commentReference w:id="193"/>
      </w:r>
      <w:r w:rsidRPr="009B0837">
        <w:rPr>
          <w:rFonts w:ascii="irans" w:hAnsi="irans" w:cs="B Nazanin"/>
          <w:color w:val="000000" w:themeColor="text1"/>
          <w:sz w:val="28"/>
          <w:szCs w:val="28"/>
          <w:rtl/>
        </w:rPr>
        <w:t xml:space="preserve">در </w:t>
      </w:r>
      <w:r w:rsidR="009B0837">
        <w:rPr>
          <w:rFonts w:ascii="irans" w:hAnsi="irans" w:cs="B Nazanin" w:hint="cs"/>
          <w:color w:val="000000" w:themeColor="text1"/>
          <w:sz w:val="28"/>
          <w:szCs w:val="28"/>
          <w:rtl/>
        </w:rPr>
        <w:t>گستره</w:t>
      </w:r>
      <w:r w:rsidRPr="009B0837">
        <w:rPr>
          <w:rFonts w:ascii="irans" w:hAnsi="irans" w:cs="B Nazanin"/>
          <w:color w:val="000000" w:themeColor="text1"/>
          <w:sz w:val="28"/>
          <w:szCs w:val="28"/>
          <w:rtl/>
        </w:rPr>
        <w:t xml:space="preserve"> قابل برنامه</w:t>
      </w:r>
      <w:r w:rsidR="009B0837">
        <w:rPr>
          <w:rFonts w:ascii="irans" w:hAnsi="irans" w:cs="B Nazanin" w:hint="eastAsia"/>
          <w:color w:val="000000" w:themeColor="text1"/>
          <w:sz w:val="28"/>
          <w:szCs w:val="28"/>
          <w:rtl/>
        </w:rPr>
        <w:t>‌</w:t>
      </w:r>
      <w:r w:rsidRPr="009B0837">
        <w:rPr>
          <w:rFonts w:ascii="irans" w:hAnsi="irans" w:cs="B Nazanin"/>
          <w:sz w:val="28"/>
          <w:szCs w:val="28"/>
          <w:rtl/>
        </w:rPr>
        <w:t>ریزی</w:t>
      </w:r>
      <w:r w:rsidRPr="009B0837">
        <w:rPr>
          <w:rFonts w:ascii="irans" w:hAnsi="irans" w:cs="B Nazanin"/>
          <w:sz w:val="28"/>
          <w:szCs w:val="28"/>
        </w:rPr>
        <w:t> </w:t>
      </w:r>
      <w:r w:rsidR="00597F19" w:rsidRPr="009B0837">
        <w:rPr>
          <w:rFonts w:ascii="Cambria" w:hAnsi="Cambria" w:cs="B Nazanin" w:hint="cs"/>
          <w:sz w:val="28"/>
          <w:szCs w:val="28"/>
          <w:rtl/>
        </w:rPr>
        <w:t>250</w:t>
      </w:r>
      <w:r w:rsidR="00597F19" w:rsidRPr="009B0837">
        <w:rPr>
          <w:rFonts w:ascii="Cambria" w:hAnsi="Cambria" w:cs="Cambria" w:hint="cs"/>
          <w:sz w:val="28"/>
          <w:szCs w:val="28"/>
          <w:rtl/>
        </w:rPr>
        <w:t>±</w:t>
      </w:r>
      <w:r w:rsidRPr="009B0837">
        <w:rPr>
          <w:rFonts w:ascii="Tahoma" w:hAnsi="Tahoma" w:cs="B Nazanin"/>
          <w:sz w:val="28"/>
          <w:szCs w:val="28"/>
          <w:rtl/>
        </w:rPr>
        <w:t>،</w:t>
      </w:r>
      <w:r w:rsidRPr="009B0837">
        <w:rPr>
          <w:rFonts w:ascii="Cambria" w:hAnsi="Cambria" w:cs="Cambria" w:hint="cs"/>
          <w:sz w:val="28"/>
          <w:szCs w:val="28"/>
          <w:rtl/>
        </w:rPr>
        <w:t> </w:t>
      </w:r>
      <w:r w:rsidR="00597F19" w:rsidRPr="009B0837">
        <w:rPr>
          <w:rFonts w:ascii="Cambria" w:hAnsi="Cambria" w:cs="B Nazanin" w:hint="cs"/>
          <w:sz w:val="28"/>
          <w:szCs w:val="28"/>
          <w:rtl/>
        </w:rPr>
        <w:t>500</w:t>
      </w:r>
      <w:r w:rsidR="00597F19" w:rsidRPr="009B0837">
        <w:rPr>
          <w:rFonts w:ascii="Cambria" w:hAnsi="Cambria" w:cs="Cambria" w:hint="cs"/>
          <w:sz w:val="28"/>
          <w:szCs w:val="28"/>
          <w:rtl/>
        </w:rPr>
        <w:t>±</w:t>
      </w:r>
      <w:r w:rsidRPr="009B0837">
        <w:rPr>
          <w:rFonts w:ascii="Tahoma" w:hAnsi="Tahoma" w:cs="B Nazanin"/>
          <w:sz w:val="28"/>
          <w:szCs w:val="28"/>
          <w:rtl/>
        </w:rPr>
        <w:t>،</w:t>
      </w:r>
      <w:r w:rsidRPr="009B0837">
        <w:rPr>
          <w:rFonts w:ascii="Cambria" w:hAnsi="Cambria" w:cs="Cambria" w:hint="cs"/>
          <w:sz w:val="28"/>
          <w:szCs w:val="28"/>
          <w:rtl/>
        </w:rPr>
        <w:t> </w:t>
      </w:r>
      <w:r w:rsidR="00EC218A" w:rsidRPr="009B0837">
        <w:rPr>
          <w:rFonts w:ascii="Cambria" w:hAnsi="Cambria" w:cs="B Nazanin" w:hint="cs"/>
          <w:sz w:val="28"/>
          <w:szCs w:val="28"/>
          <w:rtl/>
        </w:rPr>
        <w:t>1000</w:t>
      </w:r>
      <w:r w:rsidR="00EC218A" w:rsidRPr="009B0837">
        <w:rPr>
          <w:rFonts w:ascii="Cambria" w:hAnsi="Cambria" w:cs="Cambria" w:hint="cs"/>
          <w:sz w:val="28"/>
          <w:szCs w:val="28"/>
          <w:rtl/>
        </w:rPr>
        <w:t>±</w:t>
      </w:r>
      <w:r w:rsidRPr="009B0837">
        <w:rPr>
          <w:rFonts w:ascii="Tahoma" w:hAnsi="Tahoma" w:cs="B Nazanin"/>
          <w:sz w:val="28"/>
          <w:szCs w:val="28"/>
          <w:rtl/>
        </w:rPr>
        <w:t xml:space="preserve"> </w:t>
      </w:r>
      <w:r w:rsidRPr="009B0837">
        <w:rPr>
          <w:rFonts w:ascii="Tahoma" w:hAnsi="Tahoma" w:cs="B Nazanin"/>
          <w:color w:val="000000" w:themeColor="text1"/>
          <w:sz w:val="28"/>
          <w:szCs w:val="28"/>
          <w:rtl/>
        </w:rPr>
        <w:t>و</w:t>
      </w:r>
      <w:r w:rsidR="00EC218A" w:rsidRPr="009B0837">
        <w:rPr>
          <w:rFonts w:ascii="Cambria" w:hAnsi="Cambria" w:cs="B Nazanin" w:hint="cs"/>
          <w:sz w:val="28"/>
          <w:szCs w:val="28"/>
          <w:rtl/>
        </w:rPr>
        <w:t>2000</w:t>
      </w:r>
      <w:r w:rsidR="00EC218A" w:rsidRPr="009B0837">
        <w:rPr>
          <w:rFonts w:ascii="Cambria" w:hAnsi="Cambria" w:cs="Cambria" w:hint="cs"/>
          <w:color w:val="000000" w:themeColor="text1"/>
          <w:sz w:val="28"/>
          <w:szCs w:val="28"/>
          <w:rtl/>
        </w:rPr>
        <w:t>±</w:t>
      </w:r>
      <w:r w:rsidRPr="009B0837">
        <w:rPr>
          <w:rFonts w:ascii="Cambria" w:hAnsi="Cambria" w:cs="Cambria" w:hint="cs"/>
          <w:color w:val="000000" w:themeColor="text1"/>
          <w:sz w:val="28"/>
          <w:szCs w:val="28"/>
          <w:rtl/>
        </w:rPr>
        <w:t> </w:t>
      </w:r>
      <w:r w:rsidRPr="009B0837">
        <w:rPr>
          <w:rFonts w:ascii="irans" w:hAnsi="irans" w:cs="B Nazanin"/>
          <w:color w:val="000000" w:themeColor="text1"/>
          <w:sz w:val="28"/>
          <w:szCs w:val="28"/>
          <w:rtl/>
        </w:rPr>
        <w:t>درجه بر ثانیه</w:t>
      </w:r>
      <w:del w:id="194" w:author="MF" w:date="2022-02-26T12:47:00Z">
        <w:r w:rsidR="00EC218A" w:rsidRPr="009B0837" w:rsidDel="00502BF5">
          <w:rPr>
            <w:rFonts w:ascii="irans" w:hAnsi="irans" w:cs="B Nazanin" w:hint="cs"/>
            <w:color w:val="000000" w:themeColor="text1"/>
            <w:sz w:val="28"/>
            <w:szCs w:val="28"/>
            <w:rtl/>
          </w:rPr>
          <w:delText>.</w:delText>
        </w:r>
      </w:del>
    </w:p>
    <w:p w14:paraId="54A6788F" w14:textId="31865ED8" w:rsidR="000C1F74" w:rsidRPr="009B0837" w:rsidRDefault="000C1F74" w:rsidP="005A457C">
      <w:pPr>
        <w:pStyle w:val="NormalWeb"/>
        <w:numPr>
          <w:ilvl w:val="0"/>
          <w:numId w:val="1"/>
        </w:numPr>
        <w:shd w:val="clear" w:color="auto" w:fill="FFFFFF"/>
        <w:bidi/>
        <w:spacing w:before="0" w:beforeAutospacing="0" w:after="135" w:afterAutospacing="0" w:line="276" w:lineRule="auto"/>
        <w:jc w:val="lowKashida"/>
        <w:rPr>
          <w:rFonts w:ascii="irans" w:hAnsi="irans" w:cs="B Nazanin"/>
          <w:color w:val="000000" w:themeColor="text1"/>
          <w:sz w:val="28"/>
          <w:szCs w:val="28"/>
        </w:rPr>
      </w:pPr>
      <w:r w:rsidRPr="009B0837">
        <w:rPr>
          <w:rFonts w:ascii="irans" w:hAnsi="irans" w:cs="B Nazanin"/>
          <w:color w:val="000000" w:themeColor="text1"/>
          <w:sz w:val="28"/>
          <w:szCs w:val="28"/>
          <w:rtl/>
        </w:rPr>
        <w:t>نمونه</w:t>
      </w:r>
      <w:r w:rsidR="009B0837">
        <w:rPr>
          <w:rFonts w:ascii="irans" w:hAnsi="irans" w:cs="B Nazanin" w:hint="eastAsia"/>
          <w:color w:val="000000" w:themeColor="text1"/>
          <w:sz w:val="28"/>
          <w:szCs w:val="28"/>
          <w:rtl/>
        </w:rPr>
        <w:t>‌</w:t>
      </w:r>
      <w:r w:rsidRPr="009B0837">
        <w:rPr>
          <w:rFonts w:ascii="irans" w:hAnsi="irans" w:cs="B Nazanin"/>
          <w:color w:val="000000" w:themeColor="text1"/>
          <w:sz w:val="28"/>
          <w:szCs w:val="28"/>
          <w:rtl/>
        </w:rPr>
        <w:t>گیری داده</w:t>
      </w:r>
      <w:r w:rsidR="009B0837">
        <w:rPr>
          <w:rFonts w:ascii="irans" w:hAnsi="irans" w:cs="B Nazanin" w:hint="eastAsia"/>
          <w:color w:val="000000" w:themeColor="text1"/>
          <w:sz w:val="28"/>
          <w:szCs w:val="28"/>
          <w:rtl/>
        </w:rPr>
        <w:t>‌</w:t>
      </w:r>
      <w:r w:rsidRPr="009B0837">
        <w:rPr>
          <w:rFonts w:ascii="irans" w:hAnsi="irans" w:cs="B Nazanin"/>
          <w:color w:val="000000" w:themeColor="text1"/>
          <w:sz w:val="28"/>
          <w:szCs w:val="28"/>
          <w:rtl/>
        </w:rPr>
        <w:t>ها به صورت 16 بیتی</w:t>
      </w:r>
      <w:del w:id="195" w:author="MF" w:date="2022-02-26T12:47:00Z">
        <w:r w:rsidR="00EC218A" w:rsidRPr="009B0837" w:rsidDel="00502BF5">
          <w:rPr>
            <w:rFonts w:ascii="irans" w:hAnsi="irans" w:cs="B Nazanin" w:hint="cs"/>
            <w:color w:val="000000" w:themeColor="text1"/>
            <w:sz w:val="28"/>
            <w:szCs w:val="28"/>
            <w:rtl/>
          </w:rPr>
          <w:delText>.</w:delText>
        </w:r>
      </w:del>
    </w:p>
    <w:p w14:paraId="116BDFF1" w14:textId="66436AD2" w:rsidR="000C1F74" w:rsidRPr="009B0837" w:rsidRDefault="000C1F74" w:rsidP="005A457C">
      <w:pPr>
        <w:pStyle w:val="NormalWeb"/>
        <w:numPr>
          <w:ilvl w:val="0"/>
          <w:numId w:val="1"/>
        </w:numPr>
        <w:shd w:val="clear" w:color="auto" w:fill="FFFFFF"/>
        <w:bidi/>
        <w:spacing w:before="0" w:beforeAutospacing="0" w:after="135" w:afterAutospacing="0" w:line="276" w:lineRule="auto"/>
        <w:jc w:val="lowKashida"/>
        <w:rPr>
          <w:rFonts w:ascii="irans" w:hAnsi="irans" w:cs="B Nazanin"/>
          <w:color w:val="000000" w:themeColor="text1"/>
          <w:sz w:val="28"/>
          <w:szCs w:val="28"/>
        </w:rPr>
      </w:pPr>
      <w:r w:rsidRPr="009B0837">
        <w:rPr>
          <w:rFonts w:ascii="irans" w:hAnsi="irans" w:cs="B Nazanin"/>
          <w:color w:val="000000" w:themeColor="text1"/>
          <w:sz w:val="28"/>
          <w:szCs w:val="28"/>
          <w:rtl/>
        </w:rPr>
        <w:t>دارای فیلتر قابل برنامه</w:t>
      </w:r>
      <w:r w:rsidR="009B0837">
        <w:rPr>
          <w:rFonts w:ascii="irans" w:hAnsi="irans" w:cs="B Nazanin" w:hint="eastAsia"/>
          <w:color w:val="000000" w:themeColor="text1"/>
          <w:sz w:val="28"/>
          <w:szCs w:val="28"/>
          <w:rtl/>
        </w:rPr>
        <w:t>‌</w:t>
      </w:r>
      <w:r w:rsidRPr="009B0837">
        <w:rPr>
          <w:rFonts w:ascii="irans" w:hAnsi="irans" w:cs="B Nazanin"/>
          <w:color w:val="000000" w:themeColor="text1"/>
          <w:sz w:val="28"/>
          <w:szCs w:val="28"/>
          <w:rtl/>
        </w:rPr>
        <w:t>ریزی دیجیتال</w:t>
      </w:r>
      <w:del w:id="196" w:author="MF" w:date="2022-02-26T12:47:00Z">
        <w:r w:rsidR="00EC218A" w:rsidRPr="009B0837" w:rsidDel="00502BF5">
          <w:rPr>
            <w:rFonts w:ascii="irans" w:hAnsi="irans" w:cs="B Nazanin" w:hint="cs"/>
            <w:color w:val="000000" w:themeColor="text1"/>
            <w:sz w:val="28"/>
            <w:szCs w:val="28"/>
            <w:rtl/>
          </w:rPr>
          <w:delText>.</w:delText>
        </w:r>
      </w:del>
    </w:p>
    <w:p w14:paraId="727AD9CB" w14:textId="4DF40DA4" w:rsidR="000C1F74" w:rsidRPr="009B0837" w:rsidRDefault="000C1F74" w:rsidP="005A457C">
      <w:pPr>
        <w:pStyle w:val="NormalWeb"/>
        <w:numPr>
          <w:ilvl w:val="0"/>
          <w:numId w:val="1"/>
        </w:numPr>
        <w:shd w:val="clear" w:color="auto" w:fill="FFFFFF"/>
        <w:bidi/>
        <w:spacing w:before="0" w:beforeAutospacing="0" w:after="135" w:afterAutospacing="0" w:line="276" w:lineRule="auto"/>
        <w:jc w:val="lowKashida"/>
        <w:rPr>
          <w:rFonts w:ascii="irans" w:hAnsi="irans" w:cs="B Nazanin"/>
          <w:color w:val="000000" w:themeColor="text1"/>
          <w:sz w:val="28"/>
          <w:szCs w:val="28"/>
        </w:rPr>
      </w:pPr>
      <w:r w:rsidRPr="009B0837">
        <w:rPr>
          <w:rFonts w:ascii="irans" w:hAnsi="irans" w:cs="B Nazanin"/>
          <w:color w:val="000000" w:themeColor="text1"/>
          <w:sz w:val="28"/>
          <w:szCs w:val="28"/>
          <w:rtl/>
        </w:rPr>
        <w:t>جریان مصرفی بسیار ناچیز در محدوده 5 میکروآمپر تا 3.6 میلی</w:t>
      </w:r>
      <w:r w:rsidR="002661C5">
        <w:rPr>
          <w:rFonts w:ascii="irans" w:hAnsi="irans" w:cs="B Nazanin" w:hint="eastAsia"/>
          <w:color w:val="000000" w:themeColor="text1"/>
          <w:sz w:val="28"/>
          <w:szCs w:val="28"/>
          <w:rtl/>
        </w:rPr>
        <w:t>‌</w:t>
      </w:r>
      <w:r w:rsidRPr="009B0837">
        <w:rPr>
          <w:rFonts w:ascii="irans" w:hAnsi="irans" w:cs="B Nazanin"/>
          <w:color w:val="000000" w:themeColor="text1"/>
          <w:sz w:val="28"/>
          <w:szCs w:val="28"/>
          <w:rtl/>
        </w:rPr>
        <w:t>آمپر</w:t>
      </w:r>
      <w:del w:id="197" w:author="MF" w:date="2022-02-26T12:47:00Z">
        <w:r w:rsidR="00EC218A" w:rsidRPr="009B0837" w:rsidDel="00502BF5">
          <w:rPr>
            <w:rFonts w:ascii="irans" w:hAnsi="irans" w:cs="B Nazanin" w:hint="cs"/>
            <w:color w:val="000000" w:themeColor="text1"/>
            <w:sz w:val="28"/>
            <w:szCs w:val="28"/>
            <w:rtl/>
          </w:rPr>
          <w:delText>.</w:delText>
        </w:r>
      </w:del>
    </w:p>
    <w:p w14:paraId="36556346" w14:textId="1A293369" w:rsidR="000C1F74" w:rsidRPr="009B0837" w:rsidRDefault="000C1F74" w:rsidP="005A457C">
      <w:pPr>
        <w:pStyle w:val="NormalWeb"/>
        <w:shd w:val="clear" w:color="auto" w:fill="FFFFFF"/>
        <w:bidi/>
        <w:spacing w:before="0" w:beforeAutospacing="0" w:after="135" w:afterAutospacing="0" w:line="276" w:lineRule="auto"/>
        <w:jc w:val="lowKashida"/>
        <w:rPr>
          <w:rFonts w:ascii="irans" w:hAnsi="irans" w:cs="B Nazanin"/>
          <w:color w:val="000000" w:themeColor="text1"/>
          <w:sz w:val="28"/>
          <w:szCs w:val="28"/>
          <w:rtl/>
        </w:rPr>
      </w:pPr>
      <w:r w:rsidRPr="009B0837">
        <w:rPr>
          <w:rFonts w:ascii="irans" w:hAnsi="irans" w:cs="B Nazanin" w:hint="cs"/>
          <w:color w:val="000000" w:themeColor="text1"/>
          <w:sz w:val="28"/>
          <w:szCs w:val="28"/>
          <w:rtl/>
        </w:rPr>
        <w:t>و مشخصات شتاب</w:t>
      </w:r>
      <w:r w:rsidR="002661C5">
        <w:rPr>
          <w:rFonts w:ascii="irans" w:hAnsi="irans" w:cs="B Nazanin" w:hint="eastAsia"/>
          <w:color w:val="000000" w:themeColor="text1"/>
          <w:sz w:val="28"/>
          <w:szCs w:val="28"/>
          <w:rtl/>
        </w:rPr>
        <w:t>‌</w:t>
      </w:r>
      <w:r w:rsidRPr="009B0837">
        <w:rPr>
          <w:rFonts w:ascii="irans" w:hAnsi="irans" w:cs="B Nazanin" w:hint="cs"/>
          <w:color w:val="000000" w:themeColor="text1"/>
          <w:sz w:val="28"/>
          <w:szCs w:val="28"/>
          <w:rtl/>
        </w:rPr>
        <w:t>سنج آن به صورت زیر است:</w:t>
      </w:r>
    </w:p>
    <w:p w14:paraId="16A177D1" w14:textId="66232F53" w:rsidR="000C1F74" w:rsidRPr="009B0837" w:rsidRDefault="000C1F74" w:rsidP="005A457C">
      <w:pPr>
        <w:pStyle w:val="NormalWeb"/>
        <w:numPr>
          <w:ilvl w:val="0"/>
          <w:numId w:val="2"/>
        </w:numPr>
        <w:shd w:val="clear" w:color="auto" w:fill="FFFFFF"/>
        <w:bidi/>
        <w:spacing w:before="0" w:beforeAutospacing="0" w:after="135" w:afterAutospacing="0" w:line="276" w:lineRule="auto"/>
        <w:jc w:val="lowKashida"/>
        <w:rPr>
          <w:rFonts w:ascii="irans" w:hAnsi="irans" w:cs="B Nazanin"/>
          <w:color w:val="000000" w:themeColor="text1"/>
          <w:sz w:val="28"/>
          <w:szCs w:val="28"/>
        </w:rPr>
      </w:pPr>
      <w:r w:rsidRPr="009B0837">
        <w:rPr>
          <w:rFonts w:ascii="irans" w:hAnsi="irans" w:cs="B Nazanin"/>
          <w:color w:val="000000" w:themeColor="text1"/>
          <w:sz w:val="28"/>
          <w:szCs w:val="28"/>
        </w:rPr>
        <w:t xml:space="preserve"> </w:t>
      </w:r>
      <w:r w:rsidRPr="009B0837">
        <w:rPr>
          <w:rFonts w:ascii="irans" w:hAnsi="irans" w:cs="B Nazanin"/>
          <w:color w:val="000000" w:themeColor="text1"/>
          <w:sz w:val="28"/>
          <w:szCs w:val="28"/>
          <w:rtl/>
        </w:rPr>
        <w:t>خروجی دیجیتال برای سه محور</w:t>
      </w:r>
      <w:r w:rsidRPr="009B0837">
        <w:rPr>
          <w:rFonts w:ascii="irans" w:hAnsi="irans" w:cs="B Nazanin"/>
          <w:color w:val="000000" w:themeColor="text1"/>
          <w:sz w:val="28"/>
          <w:szCs w:val="28"/>
        </w:rPr>
        <w:t xml:space="preserve"> </w:t>
      </w:r>
      <w:r w:rsidRPr="009B0837">
        <w:rPr>
          <w:rFonts w:asciiTheme="majorBidi" w:hAnsiTheme="majorBidi" w:cstheme="majorBidi"/>
          <w:color w:val="000000" w:themeColor="text1"/>
        </w:rPr>
        <w:t>x</w:t>
      </w:r>
      <w:r w:rsidRPr="009B0837">
        <w:rPr>
          <w:rFonts w:ascii="irans" w:hAnsi="irans" w:cs="B Nazanin"/>
          <w:color w:val="000000" w:themeColor="text1"/>
          <w:sz w:val="28"/>
          <w:szCs w:val="28"/>
        </w:rPr>
        <w:t xml:space="preserve">, </w:t>
      </w:r>
      <w:r w:rsidRPr="009B0837">
        <w:rPr>
          <w:rFonts w:asciiTheme="majorBidi" w:hAnsiTheme="majorBidi" w:cstheme="majorBidi"/>
          <w:color w:val="000000" w:themeColor="text1"/>
        </w:rPr>
        <w:t>y</w:t>
      </w:r>
      <w:r w:rsidRPr="009B0837">
        <w:rPr>
          <w:rFonts w:ascii="irans" w:hAnsi="irans" w:cs="B Nazanin"/>
          <w:color w:val="000000" w:themeColor="text1"/>
          <w:sz w:val="28"/>
          <w:szCs w:val="28"/>
        </w:rPr>
        <w:t xml:space="preserve"> </w:t>
      </w:r>
      <w:r w:rsidRPr="009B0837">
        <w:rPr>
          <w:rFonts w:ascii="irans" w:hAnsi="irans" w:cs="B Nazanin"/>
          <w:color w:val="000000" w:themeColor="text1"/>
          <w:sz w:val="28"/>
          <w:szCs w:val="28"/>
          <w:rtl/>
        </w:rPr>
        <w:t>و</w:t>
      </w:r>
      <w:r w:rsidRPr="009B0837">
        <w:rPr>
          <w:rFonts w:ascii="irans" w:hAnsi="irans" w:cs="B Nazanin"/>
          <w:color w:val="000000" w:themeColor="text1"/>
          <w:sz w:val="28"/>
          <w:szCs w:val="28"/>
        </w:rPr>
        <w:t xml:space="preserve"> </w:t>
      </w:r>
      <w:r w:rsidRPr="009B0837">
        <w:rPr>
          <w:rFonts w:asciiTheme="majorBidi" w:hAnsiTheme="majorBidi" w:cstheme="majorBidi"/>
          <w:color w:val="000000" w:themeColor="text1"/>
        </w:rPr>
        <w:t>z</w:t>
      </w:r>
      <w:r w:rsidRPr="009B0837">
        <w:rPr>
          <w:rFonts w:ascii="irans" w:hAnsi="irans" w:cs="B Nazanin"/>
          <w:color w:val="000000" w:themeColor="text1"/>
          <w:sz w:val="28"/>
          <w:szCs w:val="28"/>
        </w:rPr>
        <w:t xml:space="preserve"> </w:t>
      </w:r>
      <w:r w:rsidRPr="009B0837">
        <w:rPr>
          <w:rFonts w:ascii="irans" w:hAnsi="irans" w:cs="B Nazanin"/>
          <w:color w:val="000000" w:themeColor="text1"/>
          <w:sz w:val="28"/>
          <w:szCs w:val="28"/>
          <w:rtl/>
        </w:rPr>
        <w:t xml:space="preserve">در </w:t>
      </w:r>
      <w:r w:rsidR="009B0837">
        <w:rPr>
          <w:rFonts w:ascii="irans" w:hAnsi="irans" w:cs="B Nazanin" w:hint="cs"/>
          <w:color w:val="000000" w:themeColor="text1"/>
          <w:sz w:val="28"/>
          <w:szCs w:val="28"/>
          <w:rtl/>
        </w:rPr>
        <w:t>گستره</w:t>
      </w:r>
      <w:r w:rsidRPr="009B0837">
        <w:rPr>
          <w:rFonts w:ascii="irans" w:hAnsi="irans" w:cs="B Nazanin"/>
          <w:color w:val="000000" w:themeColor="text1"/>
          <w:sz w:val="28"/>
          <w:szCs w:val="28"/>
          <w:rtl/>
        </w:rPr>
        <w:t xml:space="preserve"> قابل </w:t>
      </w:r>
      <w:r w:rsidRPr="009B0837">
        <w:rPr>
          <w:rFonts w:ascii="irans" w:hAnsi="irans" w:cs="B Nazanin"/>
          <w:sz w:val="28"/>
          <w:szCs w:val="28"/>
          <w:rtl/>
        </w:rPr>
        <w:t>برنامه</w:t>
      </w:r>
      <w:r w:rsidR="009B0837" w:rsidRPr="009B0837">
        <w:rPr>
          <w:rFonts w:ascii="irans" w:hAnsi="irans" w:cs="B Nazanin" w:hint="eastAsia"/>
          <w:sz w:val="28"/>
          <w:szCs w:val="28"/>
          <w:rtl/>
        </w:rPr>
        <w:t>‌</w:t>
      </w:r>
      <w:r w:rsidRPr="009B0837">
        <w:rPr>
          <w:rFonts w:ascii="irans" w:hAnsi="irans" w:cs="B Nazanin"/>
          <w:sz w:val="28"/>
          <w:szCs w:val="28"/>
          <w:rtl/>
        </w:rPr>
        <w:t>ریزی</w:t>
      </w:r>
      <w:r w:rsidRPr="009B0837">
        <w:rPr>
          <w:rFonts w:ascii="irans" w:hAnsi="irans" w:cs="B Nazanin"/>
          <w:sz w:val="28"/>
          <w:szCs w:val="28"/>
        </w:rPr>
        <w:t>  </w:t>
      </w:r>
      <w:r w:rsidR="00EC218A" w:rsidRPr="009B0837">
        <w:rPr>
          <w:rFonts w:ascii="Cambria" w:hAnsi="Cambria" w:cs="B Nazanin" w:hint="cs"/>
          <w:sz w:val="28"/>
          <w:szCs w:val="28"/>
          <w:rtl/>
        </w:rPr>
        <w:t>2</w:t>
      </w:r>
      <w:r w:rsidR="00EC218A" w:rsidRPr="009B0837">
        <w:rPr>
          <w:rFonts w:ascii="Cambria" w:hAnsi="Cambria" w:cs="Cambria" w:hint="cs"/>
          <w:sz w:val="28"/>
          <w:szCs w:val="28"/>
          <w:rtl/>
        </w:rPr>
        <w:t>±</w:t>
      </w:r>
      <w:r w:rsidRPr="009B0837">
        <w:rPr>
          <w:rFonts w:ascii="Tahoma" w:hAnsi="Tahoma" w:cs="B Nazanin"/>
          <w:sz w:val="28"/>
          <w:szCs w:val="28"/>
          <w:rtl/>
        </w:rPr>
        <w:t>،</w:t>
      </w:r>
      <w:r w:rsidRPr="009B0837">
        <w:rPr>
          <w:rFonts w:ascii="Cambria" w:hAnsi="Cambria" w:cs="Cambria" w:hint="cs"/>
          <w:sz w:val="28"/>
          <w:szCs w:val="28"/>
          <w:rtl/>
        </w:rPr>
        <w:t> </w:t>
      </w:r>
      <w:r w:rsidR="00EC218A" w:rsidRPr="009B0837">
        <w:rPr>
          <w:rFonts w:ascii="Tahoma" w:hAnsi="Tahoma" w:cs="B Nazanin" w:hint="cs"/>
          <w:sz w:val="28"/>
          <w:szCs w:val="28"/>
          <w:rtl/>
        </w:rPr>
        <w:t>4</w:t>
      </w:r>
      <w:r w:rsidR="00EC218A" w:rsidRPr="009B0837">
        <w:rPr>
          <w:rFonts w:ascii="Cambria" w:hAnsi="Cambria" w:cs="Cambria" w:hint="cs"/>
          <w:sz w:val="28"/>
          <w:szCs w:val="28"/>
          <w:rtl/>
        </w:rPr>
        <w:t>±</w:t>
      </w:r>
      <w:r w:rsidRPr="009B0837">
        <w:rPr>
          <w:rFonts w:ascii="Tahoma" w:hAnsi="Tahoma" w:cs="B Nazanin"/>
          <w:sz w:val="28"/>
          <w:szCs w:val="28"/>
          <w:rtl/>
        </w:rPr>
        <w:t>،</w:t>
      </w:r>
      <w:r w:rsidRPr="009B0837">
        <w:rPr>
          <w:rFonts w:ascii="Cambria" w:hAnsi="Cambria" w:cs="Cambria" w:hint="cs"/>
          <w:sz w:val="28"/>
          <w:szCs w:val="28"/>
          <w:rtl/>
        </w:rPr>
        <w:t> </w:t>
      </w:r>
      <w:r w:rsidR="00EC218A" w:rsidRPr="009B0837">
        <w:rPr>
          <w:rFonts w:ascii="Cambria" w:hAnsi="Cambria" w:cs="B Nazanin" w:hint="cs"/>
          <w:sz w:val="28"/>
          <w:szCs w:val="28"/>
          <w:rtl/>
          <w:lang w:bidi="fa-IR"/>
        </w:rPr>
        <w:t>8</w:t>
      </w:r>
      <w:r w:rsidR="00EC218A" w:rsidRPr="009B0837">
        <w:rPr>
          <w:rFonts w:ascii="Cambria" w:hAnsi="Cambria" w:cs="Cambria" w:hint="cs"/>
          <w:sz w:val="28"/>
          <w:szCs w:val="28"/>
          <w:rtl/>
          <w:lang w:bidi="fa-IR"/>
        </w:rPr>
        <w:t>±</w:t>
      </w:r>
      <w:r w:rsidR="00EC218A" w:rsidRPr="009B0837">
        <w:rPr>
          <w:rFonts w:ascii="Cambria" w:hAnsi="Cambria" w:cs="B Nazanin" w:hint="cs"/>
          <w:sz w:val="28"/>
          <w:szCs w:val="28"/>
          <w:rtl/>
        </w:rPr>
        <w:t xml:space="preserve"> </w:t>
      </w:r>
      <w:r w:rsidRPr="009B0837">
        <w:rPr>
          <w:rFonts w:ascii="Tahoma" w:hAnsi="Tahoma" w:cs="B Nazanin"/>
          <w:sz w:val="28"/>
          <w:szCs w:val="28"/>
          <w:rtl/>
        </w:rPr>
        <w:t>و</w:t>
      </w:r>
      <w:r w:rsidR="00EC218A" w:rsidRPr="009B0837">
        <w:rPr>
          <w:rFonts w:ascii="Cambria" w:hAnsi="Cambria" w:cs="Cambria" w:hint="cs"/>
          <w:sz w:val="28"/>
          <w:szCs w:val="28"/>
          <w:rtl/>
          <w:lang w:bidi="fa-IR"/>
        </w:rPr>
        <w:t>±</w:t>
      </w:r>
      <w:r w:rsidR="00EC218A" w:rsidRPr="009B0837">
        <w:rPr>
          <w:rFonts w:ascii="Tahoma" w:hAnsi="Tahoma" w:cs="B Nazanin" w:hint="cs"/>
          <w:sz w:val="28"/>
          <w:szCs w:val="28"/>
          <w:rtl/>
          <w:lang w:bidi="fa-IR"/>
        </w:rPr>
        <w:t xml:space="preserve">16 </w:t>
      </w:r>
      <w:r w:rsidRPr="009B0837">
        <w:rPr>
          <w:rFonts w:ascii="Cambria" w:hAnsi="Cambria" w:cs="Cambria" w:hint="cs"/>
          <w:sz w:val="28"/>
          <w:szCs w:val="28"/>
          <w:rtl/>
        </w:rPr>
        <w:t> </w:t>
      </w:r>
      <w:commentRangeStart w:id="198"/>
      <w:r w:rsidRPr="009B0837">
        <w:rPr>
          <w:rFonts w:ascii="irans" w:hAnsi="irans" w:cs="B Nazanin"/>
          <w:color w:val="000000" w:themeColor="text1"/>
          <w:sz w:val="28"/>
          <w:szCs w:val="28"/>
          <w:rtl/>
        </w:rPr>
        <w:t>درجه بر ثانیه</w:t>
      </w:r>
      <w:r w:rsidR="009B0837">
        <w:rPr>
          <w:rFonts w:ascii="irans" w:hAnsi="irans" w:cs="B Nazanin" w:hint="cs"/>
          <w:color w:val="000000" w:themeColor="text1"/>
          <w:sz w:val="28"/>
          <w:szCs w:val="28"/>
          <w:rtl/>
        </w:rPr>
        <w:t>.</w:t>
      </w:r>
      <w:commentRangeEnd w:id="198"/>
      <w:r w:rsidR="00E01700">
        <w:rPr>
          <w:rStyle w:val="CommentReference"/>
          <w:rFonts w:asciiTheme="minorHAnsi" w:eastAsiaTheme="minorHAnsi" w:hAnsiTheme="minorHAnsi" w:cstheme="minorBidi"/>
          <w:rtl/>
        </w:rPr>
        <w:commentReference w:id="198"/>
      </w:r>
    </w:p>
    <w:p w14:paraId="4B7E56A8" w14:textId="4B725A17" w:rsidR="000C1F74" w:rsidRPr="009B0837" w:rsidRDefault="000C1F74" w:rsidP="005A457C">
      <w:pPr>
        <w:pStyle w:val="NormalWeb"/>
        <w:numPr>
          <w:ilvl w:val="0"/>
          <w:numId w:val="2"/>
        </w:numPr>
        <w:shd w:val="clear" w:color="auto" w:fill="FFFFFF"/>
        <w:bidi/>
        <w:spacing w:before="0" w:beforeAutospacing="0" w:after="135" w:afterAutospacing="0" w:line="276" w:lineRule="auto"/>
        <w:jc w:val="lowKashida"/>
        <w:rPr>
          <w:rFonts w:ascii="irans" w:hAnsi="irans" w:cs="B Nazanin"/>
          <w:color w:val="000000" w:themeColor="text1"/>
          <w:sz w:val="28"/>
          <w:szCs w:val="28"/>
        </w:rPr>
      </w:pPr>
      <w:r w:rsidRPr="009B0837">
        <w:rPr>
          <w:rFonts w:ascii="irans" w:hAnsi="irans" w:cs="B Nazanin"/>
          <w:color w:val="000000" w:themeColor="text1"/>
          <w:sz w:val="28"/>
          <w:szCs w:val="28"/>
          <w:rtl/>
        </w:rPr>
        <w:t>نمونه</w:t>
      </w:r>
      <w:r w:rsidR="009B0837">
        <w:rPr>
          <w:rFonts w:ascii="irans" w:hAnsi="irans" w:cs="B Nazanin" w:hint="eastAsia"/>
          <w:color w:val="000000" w:themeColor="text1"/>
          <w:sz w:val="28"/>
          <w:szCs w:val="28"/>
          <w:rtl/>
        </w:rPr>
        <w:t>‌</w:t>
      </w:r>
      <w:r w:rsidRPr="009B0837">
        <w:rPr>
          <w:rFonts w:ascii="irans" w:hAnsi="irans" w:cs="B Nazanin"/>
          <w:color w:val="000000" w:themeColor="text1"/>
          <w:sz w:val="28"/>
          <w:szCs w:val="28"/>
          <w:rtl/>
        </w:rPr>
        <w:t>گیری داده</w:t>
      </w:r>
      <w:r w:rsidR="009B0837">
        <w:rPr>
          <w:rFonts w:ascii="irans" w:hAnsi="irans" w:cs="B Nazanin" w:hint="eastAsia"/>
          <w:color w:val="000000" w:themeColor="text1"/>
          <w:sz w:val="28"/>
          <w:szCs w:val="28"/>
          <w:rtl/>
        </w:rPr>
        <w:t>‌</w:t>
      </w:r>
      <w:r w:rsidRPr="009B0837">
        <w:rPr>
          <w:rFonts w:ascii="irans" w:hAnsi="irans" w:cs="B Nazanin"/>
          <w:color w:val="000000" w:themeColor="text1"/>
          <w:sz w:val="28"/>
          <w:szCs w:val="28"/>
          <w:rtl/>
        </w:rPr>
        <w:t>ها به صورت 16 بیتی</w:t>
      </w:r>
      <w:del w:id="199" w:author="MF" w:date="2022-02-26T12:47:00Z">
        <w:r w:rsidR="00EC218A" w:rsidRPr="009B0837" w:rsidDel="00E01700">
          <w:rPr>
            <w:rFonts w:ascii="irans" w:hAnsi="irans" w:cs="B Nazanin" w:hint="cs"/>
            <w:color w:val="000000" w:themeColor="text1"/>
            <w:sz w:val="28"/>
            <w:szCs w:val="28"/>
            <w:rtl/>
          </w:rPr>
          <w:delText>.</w:delText>
        </w:r>
      </w:del>
    </w:p>
    <w:p w14:paraId="48CF3AAE" w14:textId="77C04990" w:rsidR="000C1F74" w:rsidRPr="009B0837" w:rsidRDefault="000C1F74" w:rsidP="005A457C">
      <w:pPr>
        <w:pStyle w:val="NormalWeb"/>
        <w:numPr>
          <w:ilvl w:val="0"/>
          <w:numId w:val="2"/>
        </w:numPr>
        <w:shd w:val="clear" w:color="auto" w:fill="FFFFFF"/>
        <w:bidi/>
        <w:spacing w:before="0" w:beforeAutospacing="0" w:after="135" w:afterAutospacing="0" w:line="276" w:lineRule="auto"/>
        <w:jc w:val="lowKashida"/>
        <w:rPr>
          <w:rFonts w:ascii="irans" w:hAnsi="irans" w:cs="B Nazanin"/>
          <w:color w:val="000000" w:themeColor="text1"/>
          <w:sz w:val="28"/>
          <w:szCs w:val="28"/>
        </w:rPr>
      </w:pPr>
      <w:r w:rsidRPr="009B0837">
        <w:rPr>
          <w:rFonts w:ascii="irans" w:hAnsi="irans" w:cs="B Nazanin"/>
          <w:color w:val="000000" w:themeColor="text1"/>
          <w:sz w:val="28"/>
          <w:szCs w:val="28"/>
        </w:rPr>
        <w:t xml:space="preserve"> </w:t>
      </w:r>
      <w:r w:rsidRPr="009B0837">
        <w:rPr>
          <w:rFonts w:ascii="irans" w:hAnsi="irans" w:cs="B Nazanin"/>
          <w:color w:val="000000" w:themeColor="text1"/>
          <w:sz w:val="28"/>
          <w:szCs w:val="28"/>
          <w:rtl/>
        </w:rPr>
        <w:t>جریان مصرفی در حدود 500 میکروآم</w:t>
      </w:r>
      <w:r w:rsidR="00EC218A" w:rsidRPr="009B0837">
        <w:rPr>
          <w:rFonts w:ascii="irans" w:hAnsi="irans" w:cs="B Nazanin" w:hint="cs"/>
          <w:color w:val="000000" w:themeColor="text1"/>
          <w:sz w:val="28"/>
          <w:szCs w:val="28"/>
          <w:rtl/>
        </w:rPr>
        <w:t>پر</w:t>
      </w:r>
      <w:del w:id="200" w:author="MF" w:date="2022-02-26T12:47:00Z">
        <w:r w:rsidR="00EC218A" w:rsidRPr="009B0837" w:rsidDel="00E01700">
          <w:rPr>
            <w:rFonts w:ascii="irans" w:hAnsi="irans" w:cs="B Nazanin" w:hint="cs"/>
            <w:color w:val="000000" w:themeColor="text1"/>
            <w:sz w:val="28"/>
            <w:szCs w:val="28"/>
            <w:rtl/>
          </w:rPr>
          <w:delText>.</w:delText>
        </w:r>
      </w:del>
    </w:p>
    <w:p w14:paraId="2E6301D6" w14:textId="39A5F712" w:rsidR="000C1F74" w:rsidRPr="009B0837" w:rsidRDefault="000C1F74" w:rsidP="005A457C">
      <w:pPr>
        <w:pStyle w:val="NormalWeb"/>
        <w:numPr>
          <w:ilvl w:val="0"/>
          <w:numId w:val="2"/>
        </w:numPr>
        <w:shd w:val="clear" w:color="auto" w:fill="FFFFFF"/>
        <w:bidi/>
        <w:spacing w:before="0" w:beforeAutospacing="0" w:after="135" w:afterAutospacing="0" w:line="276" w:lineRule="auto"/>
        <w:jc w:val="lowKashida"/>
        <w:rPr>
          <w:rFonts w:ascii="irans" w:hAnsi="irans" w:cs="B Nazanin"/>
          <w:color w:val="000000" w:themeColor="text1"/>
          <w:sz w:val="28"/>
          <w:szCs w:val="28"/>
        </w:rPr>
      </w:pPr>
      <w:r w:rsidRPr="009B0837">
        <w:rPr>
          <w:rFonts w:ascii="irans" w:hAnsi="irans" w:cs="B Nazanin"/>
          <w:color w:val="000000" w:themeColor="text1"/>
          <w:sz w:val="28"/>
          <w:szCs w:val="28"/>
        </w:rPr>
        <w:t xml:space="preserve"> </w:t>
      </w:r>
      <w:r w:rsidRPr="009B0837">
        <w:rPr>
          <w:rFonts w:ascii="irans" w:hAnsi="irans" w:cs="B Nazanin"/>
          <w:color w:val="000000" w:themeColor="text1"/>
          <w:sz w:val="28"/>
          <w:szCs w:val="28"/>
          <w:rtl/>
        </w:rPr>
        <w:t>تشخیص ضربه و وقفه</w:t>
      </w:r>
      <w:r w:rsidR="009B0837">
        <w:rPr>
          <w:rFonts w:ascii="irans" w:hAnsi="irans" w:cs="B Nazanin" w:hint="eastAsia"/>
          <w:color w:val="000000" w:themeColor="text1"/>
          <w:sz w:val="28"/>
          <w:szCs w:val="28"/>
          <w:rtl/>
        </w:rPr>
        <w:t>‌</w:t>
      </w:r>
      <w:r w:rsidRPr="009B0837">
        <w:rPr>
          <w:rFonts w:ascii="irans" w:hAnsi="irans" w:cs="B Nazanin"/>
          <w:color w:val="000000" w:themeColor="text1"/>
          <w:sz w:val="28"/>
          <w:szCs w:val="28"/>
          <w:rtl/>
        </w:rPr>
        <w:t>های درحال برنامه</w:t>
      </w:r>
      <w:r w:rsidR="009B0837">
        <w:rPr>
          <w:rFonts w:ascii="irans" w:hAnsi="irans" w:cs="B Nazanin" w:hint="eastAsia"/>
          <w:color w:val="000000" w:themeColor="text1"/>
          <w:sz w:val="28"/>
          <w:szCs w:val="28"/>
          <w:rtl/>
        </w:rPr>
        <w:t>‌</w:t>
      </w:r>
      <w:r w:rsidRPr="009B0837">
        <w:rPr>
          <w:rFonts w:ascii="irans" w:hAnsi="irans" w:cs="B Nazanin"/>
          <w:color w:val="000000" w:themeColor="text1"/>
          <w:sz w:val="28"/>
          <w:szCs w:val="28"/>
          <w:rtl/>
        </w:rPr>
        <w:t>ریزی</w:t>
      </w:r>
      <w:del w:id="201" w:author="MF" w:date="2022-02-26T12:47:00Z">
        <w:r w:rsidR="00EC218A" w:rsidRPr="009B0837" w:rsidDel="00E01700">
          <w:rPr>
            <w:rFonts w:ascii="irans" w:hAnsi="irans" w:cs="B Nazanin" w:hint="cs"/>
            <w:color w:val="000000" w:themeColor="text1"/>
            <w:sz w:val="28"/>
            <w:szCs w:val="28"/>
            <w:rtl/>
          </w:rPr>
          <w:delText>.</w:delText>
        </w:r>
      </w:del>
    </w:p>
    <w:p w14:paraId="1EF2E373" w14:textId="6CC6D53F" w:rsidR="005D5A58" w:rsidRPr="009B0837" w:rsidRDefault="005D5A58" w:rsidP="005A457C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 w:rsidRPr="009B0837">
        <w:rPr>
          <w:rFonts w:cs="B Nazanin" w:hint="cs"/>
          <w:sz w:val="28"/>
          <w:szCs w:val="28"/>
          <w:rtl/>
          <w:lang w:bidi="fa-IR"/>
        </w:rPr>
        <w:t xml:space="preserve">در شکل </w:t>
      </w:r>
      <w:r w:rsidR="00980C76">
        <w:rPr>
          <w:rFonts w:cs="B Nazanin" w:hint="cs"/>
          <w:sz w:val="28"/>
          <w:szCs w:val="28"/>
          <w:rtl/>
          <w:lang w:bidi="fa-IR"/>
        </w:rPr>
        <w:t>2-5</w:t>
      </w:r>
      <w:r w:rsidRPr="009B0837">
        <w:rPr>
          <w:rFonts w:cs="B Nazanin" w:hint="cs"/>
          <w:sz w:val="28"/>
          <w:szCs w:val="28"/>
          <w:rtl/>
          <w:lang w:bidi="fa-IR"/>
        </w:rPr>
        <w:t xml:space="preserve"> تصویری از این سنسور مشاهده می</w:t>
      </w:r>
      <w:r w:rsidRPr="009B0837">
        <w:rPr>
          <w:rFonts w:cs="B Nazanin" w:hint="eastAsia"/>
          <w:sz w:val="28"/>
          <w:szCs w:val="28"/>
          <w:rtl/>
          <w:lang w:bidi="fa-IR"/>
        </w:rPr>
        <w:t>‌</w:t>
      </w:r>
      <w:r w:rsidRPr="009B0837">
        <w:rPr>
          <w:rFonts w:cs="B Nazanin" w:hint="cs"/>
          <w:sz w:val="28"/>
          <w:szCs w:val="28"/>
          <w:rtl/>
          <w:lang w:bidi="fa-IR"/>
        </w:rPr>
        <w:t>شود.</w:t>
      </w:r>
    </w:p>
    <w:p w14:paraId="53279BAC" w14:textId="012EEFCB" w:rsidR="005D5A58" w:rsidRDefault="005D5A58" w:rsidP="005D5A58">
      <w:pPr>
        <w:bidi/>
        <w:jc w:val="center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11CD12CC" wp14:editId="138D900A">
            <wp:extent cx="2331720" cy="15773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9984" b="6250"/>
                    <a:stretch/>
                  </pic:blipFill>
                  <pic:spPr bwMode="auto">
                    <a:xfrm>
                      <a:off x="0" y="0"/>
                      <a:ext cx="2341284" cy="1583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6B6B3" w14:textId="18001D3A" w:rsidR="005D5A58" w:rsidRDefault="005D5A58" w:rsidP="005D5A58">
      <w:pPr>
        <w:bidi/>
        <w:jc w:val="center"/>
        <w:rPr>
          <w:rFonts w:cs="B Nazanin"/>
          <w:sz w:val="28"/>
          <w:szCs w:val="28"/>
          <w:rtl/>
          <w:lang w:bidi="fa-IR"/>
        </w:rPr>
      </w:pPr>
      <w:bookmarkStart w:id="202" w:name="_Hlk96694516"/>
      <w:r w:rsidRPr="00002E4F">
        <w:rPr>
          <w:rFonts w:cs="B Nazanin" w:hint="cs"/>
          <w:sz w:val="24"/>
          <w:szCs w:val="24"/>
          <w:rtl/>
          <w:lang w:bidi="fa-IR"/>
        </w:rPr>
        <w:t>شک</w:t>
      </w:r>
      <w:r w:rsidR="00980C76">
        <w:rPr>
          <w:rFonts w:cs="B Nazanin" w:hint="cs"/>
          <w:sz w:val="24"/>
          <w:szCs w:val="24"/>
          <w:rtl/>
          <w:lang w:bidi="fa-IR"/>
        </w:rPr>
        <w:t>ل2-5</w:t>
      </w:r>
      <w:r w:rsidRPr="00002E4F">
        <w:rPr>
          <w:rFonts w:cs="B Nazanin" w:hint="cs"/>
          <w:sz w:val="24"/>
          <w:szCs w:val="24"/>
          <w:rtl/>
          <w:lang w:bidi="fa-IR"/>
        </w:rPr>
        <w:t xml:space="preserve">: تصویری از </w:t>
      </w:r>
      <w:r>
        <w:rPr>
          <w:rFonts w:cs="B Nazanin" w:hint="cs"/>
          <w:sz w:val="24"/>
          <w:szCs w:val="24"/>
          <w:rtl/>
          <w:lang w:bidi="fa-IR"/>
        </w:rPr>
        <w:t>سنسور</w:t>
      </w:r>
      <w:r w:rsidRPr="00002E4F">
        <w:rPr>
          <w:rFonts w:cs="B Nazanin" w:hint="cs"/>
          <w:sz w:val="24"/>
          <w:szCs w:val="24"/>
          <w:rtl/>
          <w:lang w:bidi="fa-IR"/>
        </w:rPr>
        <w:t xml:space="preserve"> استفاده</w:t>
      </w:r>
      <w:r w:rsidR="009B0837">
        <w:rPr>
          <w:rFonts w:cs="B Nazanin" w:hint="eastAsia"/>
          <w:sz w:val="24"/>
          <w:szCs w:val="24"/>
          <w:rtl/>
          <w:lang w:bidi="fa-IR"/>
        </w:rPr>
        <w:t>‌</w:t>
      </w:r>
      <w:r w:rsidRPr="00002E4F">
        <w:rPr>
          <w:rFonts w:cs="B Nazanin" w:hint="cs"/>
          <w:sz w:val="24"/>
          <w:szCs w:val="24"/>
          <w:rtl/>
          <w:lang w:bidi="fa-IR"/>
        </w:rPr>
        <w:t>شده در چهارپره</w:t>
      </w:r>
    </w:p>
    <w:p w14:paraId="49021819" w14:textId="4438EB9F" w:rsidR="0039656E" w:rsidRPr="009B0837" w:rsidRDefault="00256043" w:rsidP="00980C76">
      <w:pPr>
        <w:bidi/>
        <w:spacing w:before="360" w:after="240" w:line="276" w:lineRule="auto"/>
        <w:rPr>
          <w:rFonts w:cs="B Nazanin"/>
          <w:b/>
          <w:bCs/>
          <w:sz w:val="36"/>
          <w:szCs w:val="36"/>
          <w:rtl/>
          <w:lang w:bidi="fa-IR"/>
        </w:rPr>
      </w:pPr>
      <w:bookmarkStart w:id="203" w:name="_Hlk96693164"/>
      <w:bookmarkEnd w:id="202"/>
      <w:r>
        <w:rPr>
          <w:rFonts w:cs="B Nazanin" w:hint="cs"/>
          <w:b/>
          <w:bCs/>
          <w:sz w:val="36"/>
          <w:szCs w:val="36"/>
          <w:rtl/>
          <w:lang w:bidi="fa-IR"/>
        </w:rPr>
        <w:lastRenderedPageBreak/>
        <w:t>6-2</w:t>
      </w:r>
      <w:r w:rsidR="0039656E" w:rsidRPr="009B0837">
        <w:rPr>
          <w:rFonts w:cs="B Nazanin" w:hint="cs"/>
          <w:b/>
          <w:bCs/>
          <w:sz w:val="36"/>
          <w:szCs w:val="36"/>
          <w:rtl/>
          <w:lang w:bidi="fa-IR"/>
        </w:rPr>
        <w:t>-</w:t>
      </w:r>
      <w:r w:rsidR="00825FEC" w:rsidRPr="009B0837">
        <w:rPr>
          <w:rFonts w:cs="B Nazanin"/>
          <w:b/>
          <w:bCs/>
          <w:sz w:val="36"/>
          <w:szCs w:val="36"/>
          <w:lang w:bidi="fa-IR"/>
        </w:rPr>
        <w:t xml:space="preserve"> </w:t>
      </w:r>
      <w:r w:rsidR="0039656E" w:rsidRPr="009B0837">
        <w:rPr>
          <w:rFonts w:cs="B Nazanin" w:hint="cs"/>
          <w:b/>
          <w:bCs/>
          <w:sz w:val="36"/>
          <w:szCs w:val="36"/>
          <w:rtl/>
          <w:lang w:bidi="fa-IR"/>
        </w:rPr>
        <w:t>باتری</w:t>
      </w:r>
    </w:p>
    <w:bookmarkEnd w:id="203"/>
    <w:p w14:paraId="5F50E257" w14:textId="144E2677" w:rsidR="0039656E" w:rsidRDefault="00980C76" w:rsidP="00E01700">
      <w:pPr>
        <w:bidi/>
        <w:spacing w:line="276" w:lineRule="auto"/>
        <w:ind w:firstLine="720"/>
        <w:jc w:val="both"/>
        <w:rPr>
          <w:rFonts w:cs="B Nazanin"/>
          <w:sz w:val="28"/>
          <w:szCs w:val="28"/>
          <w:lang w:bidi="fa-IR"/>
        </w:rPr>
      </w:pPr>
      <w:r>
        <w:rPr>
          <w:noProof/>
        </w:rPr>
        <w:drawing>
          <wp:anchor distT="0" distB="0" distL="114300" distR="114300" simplePos="0" relativeHeight="251905024" behindDoc="0" locked="0" layoutInCell="1" allowOverlap="1" wp14:anchorId="723C942C" wp14:editId="03E6071D">
            <wp:simplePos x="0" y="0"/>
            <wp:positionH relativeFrom="margin">
              <wp:align>center</wp:align>
            </wp:positionH>
            <wp:positionV relativeFrom="paragraph">
              <wp:posOffset>1581150</wp:posOffset>
            </wp:positionV>
            <wp:extent cx="3122930" cy="2442210"/>
            <wp:effectExtent l="0" t="0" r="1270" b="0"/>
            <wp:wrapNone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293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656E">
        <w:rPr>
          <w:rFonts w:cs="B Nazanin" w:hint="cs"/>
          <w:sz w:val="28"/>
          <w:szCs w:val="28"/>
          <w:rtl/>
          <w:lang w:bidi="fa-IR"/>
        </w:rPr>
        <w:t xml:space="preserve">برای ساخت این چهارپره از </w:t>
      </w:r>
      <w:r w:rsidR="005A457C">
        <w:rPr>
          <w:rFonts w:cs="B Nazanin" w:hint="cs"/>
          <w:sz w:val="28"/>
          <w:szCs w:val="28"/>
          <w:rtl/>
          <w:lang w:bidi="fa-IR"/>
        </w:rPr>
        <w:t>یک</w:t>
      </w:r>
      <w:r w:rsidR="0039656E">
        <w:rPr>
          <w:rFonts w:cs="B Nazanin" w:hint="cs"/>
          <w:sz w:val="28"/>
          <w:szCs w:val="28"/>
          <w:rtl/>
          <w:lang w:bidi="fa-IR"/>
        </w:rPr>
        <w:t xml:space="preserve"> باتری لیتیوم پلیمر </w:t>
      </w:r>
      <w:del w:id="204" w:author="MF" w:date="2022-02-26T12:48:00Z">
        <w:r w:rsidR="0039656E" w:rsidDel="00E01700">
          <w:rPr>
            <w:rFonts w:cs="B Nazanin" w:hint="cs"/>
            <w:sz w:val="28"/>
            <w:szCs w:val="28"/>
            <w:rtl/>
            <w:lang w:bidi="fa-IR"/>
          </w:rPr>
          <w:delText xml:space="preserve">4 سل </w:delText>
        </w:r>
      </w:del>
      <w:r w:rsidR="0039656E">
        <w:rPr>
          <w:rFonts w:cs="B Nazanin" w:hint="cs"/>
          <w:sz w:val="28"/>
          <w:szCs w:val="28"/>
          <w:rtl/>
          <w:lang w:bidi="fa-IR"/>
        </w:rPr>
        <w:t>استفاده</w:t>
      </w:r>
      <w:r w:rsidR="002661C5">
        <w:rPr>
          <w:rFonts w:cs="B Nazanin" w:hint="eastAsia"/>
          <w:sz w:val="28"/>
          <w:szCs w:val="28"/>
          <w:rtl/>
          <w:lang w:bidi="fa-IR"/>
        </w:rPr>
        <w:t>‌</w:t>
      </w:r>
      <w:r w:rsidR="0039656E">
        <w:rPr>
          <w:rFonts w:cs="B Nazanin" w:hint="cs"/>
          <w:sz w:val="28"/>
          <w:szCs w:val="28"/>
          <w:rtl/>
          <w:lang w:bidi="fa-IR"/>
        </w:rPr>
        <w:t>شده</w:t>
      </w:r>
      <w:ins w:id="205" w:author="MF" w:date="2022-02-26T12:48:00Z">
        <w:r w:rsidR="00E01700">
          <w:rPr>
            <w:rFonts w:cs="B Nazanin" w:hint="cs"/>
            <w:sz w:val="28"/>
            <w:szCs w:val="28"/>
            <w:rtl/>
            <w:lang w:bidi="fa-IR"/>
          </w:rPr>
          <w:t xml:space="preserve"> </w:t>
        </w:r>
      </w:ins>
      <w:r w:rsidR="002661C5">
        <w:rPr>
          <w:rFonts w:cs="B Nazanin" w:hint="eastAsia"/>
          <w:sz w:val="28"/>
          <w:szCs w:val="28"/>
          <w:rtl/>
          <w:lang w:bidi="fa-IR"/>
        </w:rPr>
        <w:t>‌</w:t>
      </w:r>
      <w:r w:rsidR="0039656E">
        <w:rPr>
          <w:rFonts w:cs="B Nazanin" w:hint="cs"/>
          <w:sz w:val="28"/>
          <w:szCs w:val="28"/>
          <w:rtl/>
          <w:lang w:bidi="fa-IR"/>
        </w:rPr>
        <w:t>است.</w:t>
      </w:r>
      <w:r w:rsidR="00B0693B">
        <w:rPr>
          <w:rFonts w:cs="B Nazanin" w:hint="cs"/>
          <w:sz w:val="28"/>
          <w:szCs w:val="28"/>
          <w:rtl/>
          <w:lang w:bidi="fa-IR"/>
        </w:rPr>
        <w:t xml:space="preserve"> این باتری</w:t>
      </w:r>
      <w:r w:rsidR="009B0837">
        <w:rPr>
          <w:rFonts w:cs="B Nazanin" w:hint="eastAsia"/>
          <w:sz w:val="28"/>
          <w:szCs w:val="28"/>
          <w:rtl/>
          <w:lang w:bidi="fa-IR"/>
        </w:rPr>
        <w:t>‌</w:t>
      </w:r>
      <w:r w:rsidR="00B0693B">
        <w:rPr>
          <w:rFonts w:cs="B Nazanin" w:hint="cs"/>
          <w:sz w:val="28"/>
          <w:szCs w:val="28"/>
          <w:rtl/>
          <w:lang w:bidi="fa-IR"/>
        </w:rPr>
        <w:t>ها با میلی</w:t>
      </w:r>
      <w:r w:rsidR="009B0837">
        <w:rPr>
          <w:rFonts w:cs="B Nazanin" w:hint="eastAsia"/>
          <w:sz w:val="28"/>
          <w:szCs w:val="28"/>
          <w:rtl/>
          <w:lang w:bidi="fa-IR"/>
        </w:rPr>
        <w:t>‌</w:t>
      </w:r>
      <w:r w:rsidR="00B0693B">
        <w:rPr>
          <w:rFonts w:cs="B Nazanin" w:hint="cs"/>
          <w:sz w:val="28"/>
          <w:szCs w:val="28"/>
          <w:rtl/>
          <w:lang w:bidi="fa-IR"/>
        </w:rPr>
        <w:t>آمپر</w:t>
      </w:r>
      <w:r w:rsidR="009B0837">
        <w:rPr>
          <w:rFonts w:cs="B Nazanin" w:hint="cs"/>
          <w:sz w:val="28"/>
          <w:szCs w:val="28"/>
          <w:rtl/>
          <w:lang w:bidi="fa-IR"/>
        </w:rPr>
        <w:t>ساعت‌</w:t>
      </w:r>
      <w:r w:rsidR="009B0837">
        <w:rPr>
          <w:rFonts w:cs="B Nazanin" w:hint="eastAsia"/>
          <w:sz w:val="28"/>
          <w:szCs w:val="28"/>
          <w:rtl/>
          <w:lang w:bidi="fa-IR"/>
        </w:rPr>
        <w:t>‌</w:t>
      </w:r>
      <w:r w:rsidR="00B0693B">
        <w:rPr>
          <w:rFonts w:cs="B Nazanin" w:hint="cs"/>
          <w:sz w:val="28"/>
          <w:szCs w:val="28"/>
          <w:rtl/>
          <w:lang w:bidi="fa-IR"/>
        </w:rPr>
        <w:t>های مختلف عرضه می</w:t>
      </w:r>
      <w:r w:rsidR="00511B31">
        <w:rPr>
          <w:rFonts w:cs="B Nazanin" w:hint="eastAsia"/>
          <w:sz w:val="28"/>
          <w:szCs w:val="28"/>
          <w:rtl/>
          <w:lang w:bidi="fa-IR"/>
        </w:rPr>
        <w:t>‌</w:t>
      </w:r>
      <w:r w:rsidR="00B0693B">
        <w:rPr>
          <w:rFonts w:cs="B Nazanin" w:hint="cs"/>
          <w:sz w:val="28"/>
          <w:szCs w:val="28"/>
          <w:rtl/>
          <w:lang w:bidi="fa-IR"/>
        </w:rPr>
        <w:t>شوند و هرچه میلی</w:t>
      </w:r>
      <w:r w:rsidR="009B0837">
        <w:rPr>
          <w:rFonts w:cs="B Nazanin" w:hint="eastAsia"/>
          <w:sz w:val="28"/>
          <w:szCs w:val="28"/>
          <w:rtl/>
          <w:lang w:bidi="fa-IR"/>
        </w:rPr>
        <w:t>‌</w:t>
      </w:r>
      <w:r w:rsidR="00B0693B">
        <w:rPr>
          <w:rFonts w:cs="B Nazanin" w:hint="cs"/>
          <w:sz w:val="28"/>
          <w:szCs w:val="28"/>
          <w:rtl/>
          <w:lang w:bidi="fa-IR"/>
        </w:rPr>
        <w:t>آمپر</w:t>
      </w:r>
      <w:r w:rsidR="009B0837">
        <w:rPr>
          <w:rFonts w:cs="B Nazanin" w:hint="cs"/>
          <w:sz w:val="28"/>
          <w:szCs w:val="28"/>
          <w:rtl/>
          <w:lang w:bidi="fa-IR"/>
        </w:rPr>
        <w:t>ساعت</w:t>
      </w:r>
      <w:r w:rsidR="00B0693B">
        <w:rPr>
          <w:rFonts w:cs="B Nazanin" w:hint="cs"/>
          <w:sz w:val="28"/>
          <w:szCs w:val="28"/>
          <w:rtl/>
          <w:lang w:bidi="fa-IR"/>
        </w:rPr>
        <w:t xml:space="preserve"> آن بیشتر باشد مدت زمان پرواز افزایش می</w:t>
      </w:r>
      <w:r w:rsidR="00EC218A">
        <w:rPr>
          <w:rFonts w:cs="B Nazanin" w:hint="eastAsia"/>
          <w:sz w:val="28"/>
          <w:szCs w:val="28"/>
          <w:rtl/>
          <w:lang w:bidi="fa-IR"/>
        </w:rPr>
        <w:t>‌</w:t>
      </w:r>
      <w:r w:rsidR="00EC218A">
        <w:rPr>
          <w:rFonts w:cs="B Nazanin" w:hint="cs"/>
          <w:sz w:val="28"/>
          <w:szCs w:val="28"/>
          <w:rtl/>
          <w:lang w:bidi="fa-IR"/>
        </w:rPr>
        <w:t>ی</w:t>
      </w:r>
      <w:r w:rsidR="00B0693B">
        <w:rPr>
          <w:rFonts w:cs="B Nazanin" w:hint="cs"/>
          <w:sz w:val="28"/>
          <w:szCs w:val="28"/>
          <w:rtl/>
          <w:lang w:bidi="fa-IR"/>
        </w:rPr>
        <w:t>ابد.</w:t>
      </w:r>
      <w:r w:rsidR="0039656E">
        <w:rPr>
          <w:rFonts w:cs="B Nazanin" w:hint="cs"/>
          <w:sz w:val="28"/>
          <w:szCs w:val="28"/>
          <w:rtl/>
          <w:lang w:bidi="fa-IR"/>
        </w:rPr>
        <w:t xml:space="preserve"> </w:t>
      </w:r>
      <w:ins w:id="206" w:author="MF" w:date="2022-02-26T12:48:00Z">
        <w:r w:rsidR="00E01700">
          <w:rPr>
            <w:rFonts w:cs="B Nazanin" w:hint="cs"/>
            <w:sz w:val="28"/>
            <w:szCs w:val="28"/>
            <w:rtl/>
            <w:lang w:bidi="fa-IR"/>
          </w:rPr>
          <w:t xml:space="preserve">ولتاژ </w:t>
        </w:r>
      </w:ins>
      <w:r w:rsidR="0039656E">
        <w:rPr>
          <w:rFonts w:cs="B Nazanin" w:hint="cs"/>
          <w:sz w:val="28"/>
          <w:szCs w:val="28"/>
          <w:rtl/>
          <w:lang w:bidi="fa-IR"/>
        </w:rPr>
        <w:t xml:space="preserve">هر </w:t>
      </w:r>
      <w:del w:id="207" w:author="MF" w:date="2022-02-26T12:48:00Z">
        <w:r w:rsidR="0039656E" w:rsidDel="00E01700">
          <w:rPr>
            <w:rFonts w:cs="B Nazanin" w:hint="cs"/>
            <w:sz w:val="28"/>
            <w:szCs w:val="28"/>
            <w:rtl/>
            <w:lang w:bidi="fa-IR"/>
          </w:rPr>
          <w:delText xml:space="preserve">سل </w:delText>
        </w:r>
      </w:del>
      <w:ins w:id="208" w:author="MF" w:date="2022-02-26T12:48:00Z">
        <w:r w:rsidR="00E01700">
          <w:rPr>
            <w:rFonts w:cs="B Nazanin" w:hint="cs"/>
            <w:sz w:val="28"/>
            <w:szCs w:val="28"/>
            <w:rtl/>
            <w:lang w:bidi="fa-IR"/>
          </w:rPr>
          <w:t xml:space="preserve">سلول </w:t>
        </w:r>
      </w:ins>
      <w:r w:rsidR="0039656E">
        <w:rPr>
          <w:rFonts w:cs="B Nazanin" w:hint="cs"/>
          <w:sz w:val="28"/>
          <w:szCs w:val="28"/>
          <w:rtl/>
          <w:lang w:bidi="fa-IR"/>
        </w:rPr>
        <w:t>از با</w:t>
      </w:r>
      <w:r w:rsidR="009B0837">
        <w:rPr>
          <w:rFonts w:cs="B Nazanin" w:hint="cs"/>
          <w:sz w:val="28"/>
          <w:szCs w:val="28"/>
          <w:rtl/>
          <w:lang w:bidi="fa-IR"/>
        </w:rPr>
        <w:t>ت</w:t>
      </w:r>
      <w:r w:rsidR="0039656E">
        <w:rPr>
          <w:rFonts w:cs="B Nazanin" w:hint="cs"/>
          <w:sz w:val="28"/>
          <w:szCs w:val="28"/>
          <w:rtl/>
          <w:lang w:bidi="fa-IR"/>
        </w:rPr>
        <w:t>ری</w:t>
      </w:r>
      <w:r w:rsidR="009B0837">
        <w:rPr>
          <w:rFonts w:cs="B Nazanin" w:hint="eastAsia"/>
          <w:sz w:val="28"/>
          <w:szCs w:val="28"/>
          <w:rtl/>
          <w:lang w:bidi="fa-IR"/>
        </w:rPr>
        <w:t>‌</w:t>
      </w:r>
      <w:r w:rsidR="0039656E">
        <w:rPr>
          <w:rFonts w:cs="B Nazanin" w:hint="cs"/>
          <w:sz w:val="28"/>
          <w:szCs w:val="28"/>
          <w:rtl/>
          <w:lang w:bidi="fa-IR"/>
        </w:rPr>
        <w:t xml:space="preserve">های لیتیوم پلیمر 3.7 ولت است و بنابراین باتری </w:t>
      </w:r>
      <w:del w:id="209" w:author="MF" w:date="2022-02-26T12:48:00Z">
        <w:r w:rsidR="0039656E" w:rsidDel="00E01700">
          <w:rPr>
            <w:rFonts w:cs="B Nazanin" w:hint="cs"/>
            <w:sz w:val="28"/>
            <w:szCs w:val="28"/>
            <w:rtl/>
            <w:lang w:bidi="fa-IR"/>
          </w:rPr>
          <w:delText xml:space="preserve">4 سل </w:delText>
        </w:r>
      </w:del>
      <w:ins w:id="210" w:author="MF" w:date="2022-02-26T12:48:00Z">
        <w:r w:rsidR="00E01700">
          <w:rPr>
            <w:rFonts w:cs="B Nazanin" w:hint="cs"/>
            <w:sz w:val="28"/>
            <w:szCs w:val="28"/>
            <w:rtl/>
            <w:lang w:bidi="fa-IR"/>
          </w:rPr>
          <w:t xml:space="preserve">با 4 سلول </w:t>
        </w:r>
      </w:ins>
      <w:del w:id="211" w:author="MF" w:date="2022-02-26T12:48:00Z">
        <w:r w:rsidR="0039656E" w:rsidDel="00E01700">
          <w:rPr>
            <w:rFonts w:cs="B Nazanin" w:hint="cs"/>
            <w:sz w:val="28"/>
            <w:szCs w:val="28"/>
            <w:rtl/>
            <w:lang w:bidi="fa-IR"/>
          </w:rPr>
          <w:delText xml:space="preserve">ولتاژی </w:delText>
        </w:r>
      </w:del>
      <w:ins w:id="212" w:author="MF" w:date="2022-02-26T12:48:00Z">
        <w:r w:rsidR="00E01700">
          <w:rPr>
            <w:rFonts w:cs="B Nazanin" w:hint="cs"/>
            <w:sz w:val="28"/>
            <w:szCs w:val="28"/>
            <w:rtl/>
            <w:lang w:bidi="fa-IR"/>
          </w:rPr>
          <w:t xml:space="preserve">ولتاژ </w:t>
        </w:r>
      </w:ins>
      <w:del w:id="213" w:author="MF" w:date="2022-02-26T12:48:00Z">
        <w:r w:rsidR="0039656E" w:rsidDel="00E01700">
          <w:rPr>
            <w:rFonts w:cs="B Nazanin" w:hint="cs"/>
            <w:sz w:val="28"/>
            <w:szCs w:val="28"/>
            <w:rtl/>
            <w:lang w:bidi="fa-IR"/>
          </w:rPr>
          <w:delText xml:space="preserve">برابر </w:delText>
        </w:r>
      </w:del>
      <w:r w:rsidR="0039656E">
        <w:rPr>
          <w:rFonts w:cs="B Nazanin" w:hint="cs"/>
          <w:sz w:val="28"/>
          <w:szCs w:val="28"/>
          <w:rtl/>
          <w:lang w:bidi="fa-IR"/>
        </w:rPr>
        <w:t xml:space="preserve">14.8 ولت دارد که باتوجه به موتورها بهترین </w:t>
      </w:r>
      <w:r w:rsidR="00EC218A">
        <w:rPr>
          <w:rFonts w:cs="B Nazanin" w:hint="cs"/>
          <w:sz w:val="28"/>
          <w:szCs w:val="28"/>
          <w:rtl/>
          <w:lang w:bidi="fa-IR"/>
        </w:rPr>
        <w:t xml:space="preserve">باتری </w:t>
      </w:r>
      <w:r w:rsidR="0039656E">
        <w:rPr>
          <w:rFonts w:cs="B Nazanin" w:hint="cs"/>
          <w:sz w:val="28"/>
          <w:szCs w:val="28"/>
          <w:rtl/>
          <w:lang w:bidi="fa-IR"/>
        </w:rPr>
        <w:t xml:space="preserve">برای </w:t>
      </w:r>
      <w:r w:rsidR="00EC218A">
        <w:rPr>
          <w:rFonts w:cs="B Nazanin" w:hint="cs"/>
          <w:sz w:val="28"/>
          <w:szCs w:val="28"/>
          <w:rtl/>
          <w:lang w:bidi="fa-IR"/>
        </w:rPr>
        <w:t xml:space="preserve">استفاده در </w:t>
      </w:r>
      <w:r w:rsidR="0039656E">
        <w:rPr>
          <w:rFonts w:cs="B Nazanin" w:hint="cs"/>
          <w:sz w:val="28"/>
          <w:szCs w:val="28"/>
          <w:rtl/>
          <w:lang w:bidi="fa-IR"/>
        </w:rPr>
        <w:t>این پروژه است</w:t>
      </w:r>
      <w:r w:rsidR="002661C5">
        <w:rPr>
          <w:rFonts w:cs="B Nazanin" w:hint="cs"/>
          <w:sz w:val="28"/>
          <w:szCs w:val="28"/>
          <w:rtl/>
          <w:lang w:bidi="fa-IR"/>
        </w:rPr>
        <w:t xml:space="preserve">. </w:t>
      </w:r>
      <w:r w:rsidR="00B0693B">
        <w:rPr>
          <w:rFonts w:cs="B Nazanin" w:hint="cs"/>
          <w:sz w:val="28"/>
          <w:szCs w:val="28"/>
          <w:rtl/>
          <w:lang w:bidi="fa-IR"/>
        </w:rPr>
        <w:t>باتری استفاده</w:t>
      </w:r>
      <w:r w:rsidR="002661C5">
        <w:rPr>
          <w:rFonts w:cs="B Nazanin" w:hint="eastAsia"/>
          <w:sz w:val="28"/>
          <w:szCs w:val="28"/>
          <w:rtl/>
          <w:lang w:bidi="fa-IR"/>
        </w:rPr>
        <w:t>‌</w:t>
      </w:r>
      <w:r w:rsidR="00B0693B">
        <w:rPr>
          <w:rFonts w:cs="B Nazanin" w:hint="cs"/>
          <w:sz w:val="28"/>
          <w:szCs w:val="28"/>
          <w:rtl/>
          <w:lang w:bidi="fa-IR"/>
        </w:rPr>
        <w:t>شده</w:t>
      </w:r>
      <w:r w:rsidR="002661C5">
        <w:rPr>
          <w:rFonts w:cs="B Nazanin" w:hint="cs"/>
          <w:sz w:val="28"/>
          <w:szCs w:val="28"/>
          <w:rtl/>
          <w:lang w:bidi="fa-IR"/>
        </w:rPr>
        <w:t xml:space="preserve"> ظرفیت</w:t>
      </w:r>
      <w:r w:rsidR="00B0693B">
        <w:rPr>
          <w:rFonts w:cs="B Nazanin" w:hint="cs"/>
          <w:sz w:val="28"/>
          <w:szCs w:val="28"/>
          <w:rtl/>
          <w:lang w:bidi="fa-IR"/>
        </w:rPr>
        <w:t xml:space="preserve"> </w:t>
      </w:r>
      <w:r w:rsidR="0027250C">
        <w:rPr>
          <w:rFonts w:cs="B Nazanin" w:hint="cs"/>
          <w:sz w:val="28"/>
          <w:szCs w:val="28"/>
          <w:rtl/>
          <w:lang w:bidi="fa-IR"/>
        </w:rPr>
        <w:t>37</w:t>
      </w:r>
      <w:r w:rsidR="00B0693B">
        <w:rPr>
          <w:rFonts w:cs="B Nazanin" w:hint="cs"/>
          <w:sz w:val="28"/>
          <w:szCs w:val="28"/>
          <w:rtl/>
          <w:lang w:bidi="fa-IR"/>
        </w:rPr>
        <w:t>00 میلی</w:t>
      </w:r>
      <w:r w:rsidR="009B0837">
        <w:rPr>
          <w:rFonts w:cs="B Nazanin" w:hint="eastAsia"/>
          <w:sz w:val="28"/>
          <w:szCs w:val="28"/>
          <w:rtl/>
          <w:lang w:bidi="fa-IR"/>
        </w:rPr>
        <w:t>‌</w:t>
      </w:r>
      <w:r w:rsidR="00B0693B">
        <w:rPr>
          <w:rFonts w:cs="B Nazanin" w:hint="cs"/>
          <w:sz w:val="28"/>
          <w:szCs w:val="28"/>
          <w:rtl/>
          <w:lang w:bidi="fa-IR"/>
        </w:rPr>
        <w:t>آمپر</w:t>
      </w:r>
      <w:r w:rsidR="0027250C">
        <w:rPr>
          <w:rFonts w:cs="B Nazanin" w:hint="cs"/>
          <w:sz w:val="28"/>
          <w:szCs w:val="28"/>
          <w:rtl/>
          <w:lang w:bidi="fa-IR"/>
        </w:rPr>
        <w:t>ساعت</w:t>
      </w:r>
      <w:r w:rsidR="002661C5">
        <w:rPr>
          <w:rFonts w:cs="B Nazanin" w:hint="cs"/>
          <w:sz w:val="28"/>
          <w:szCs w:val="28"/>
          <w:rtl/>
          <w:lang w:bidi="fa-IR"/>
        </w:rPr>
        <w:t xml:space="preserve"> را دارا </w:t>
      </w:r>
      <w:r w:rsidR="009B0837">
        <w:rPr>
          <w:rFonts w:cs="B Nazanin" w:hint="cs"/>
          <w:sz w:val="28"/>
          <w:szCs w:val="28"/>
          <w:rtl/>
          <w:lang w:bidi="fa-IR"/>
        </w:rPr>
        <w:t>می‌باشد</w:t>
      </w:r>
      <w:r w:rsidR="0039656E">
        <w:rPr>
          <w:rFonts w:cs="B Nazanin" w:hint="cs"/>
          <w:sz w:val="28"/>
          <w:szCs w:val="28"/>
          <w:rtl/>
          <w:lang w:bidi="fa-IR"/>
        </w:rPr>
        <w:t xml:space="preserve">. در شکل </w:t>
      </w:r>
      <w:r>
        <w:rPr>
          <w:rFonts w:cs="B Nazanin" w:hint="cs"/>
          <w:sz w:val="28"/>
          <w:szCs w:val="28"/>
          <w:rtl/>
          <w:lang w:bidi="fa-IR"/>
        </w:rPr>
        <w:t>2-6</w:t>
      </w:r>
      <w:r w:rsidR="0039656E">
        <w:rPr>
          <w:rFonts w:cs="B Nazanin" w:hint="cs"/>
          <w:sz w:val="28"/>
          <w:szCs w:val="28"/>
          <w:rtl/>
          <w:lang w:bidi="fa-IR"/>
        </w:rPr>
        <w:t xml:space="preserve"> تصویری از این باتری مشاهده می</w:t>
      </w:r>
      <w:r w:rsidR="0039656E">
        <w:rPr>
          <w:rFonts w:cs="B Nazanin" w:hint="eastAsia"/>
          <w:sz w:val="28"/>
          <w:szCs w:val="28"/>
          <w:rtl/>
          <w:lang w:bidi="fa-IR"/>
        </w:rPr>
        <w:t>‌</w:t>
      </w:r>
      <w:r w:rsidR="0039656E">
        <w:rPr>
          <w:rFonts w:cs="B Nazanin" w:hint="cs"/>
          <w:sz w:val="28"/>
          <w:szCs w:val="28"/>
          <w:rtl/>
          <w:lang w:bidi="fa-IR"/>
        </w:rPr>
        <w:t>شود.</w:t>
      </w:r>
    </w:p>
    <w:p w14:paraId="3DC232F4" w14:textId="0682290B" w:rsidR="00793F1C" w:rsidRDefault="00793F1C" w:rsidP="00793F1C">
      <w:pPr>
        <w:bidi/>
        <w:spacing w:line="360" w:lineRule="auto"/>
        <w:ind w:firstLine="720"/>
        <w:rPr>
          <w:rFonts w:cs="B Nazanin"/>
          <w:sz w:val="28"/>
          <w:szCs w:val="28"/>
          <w:rtl/>
          <w:lang w:bidi="fa-IR"/>
        </w:rPr>
      </w:pPr>
    </w:p>
    <w:p w14:paraId="287836FD" w14:textId="53A8D1C2" w:rsidR="005D5A58" w:rsidRDefault="005D5A58" w:rsidP="00B0693B">
      <w:pPr>
        <w:bidi/>
        <w:jc w:val="center"/>
        <w:rPr>
          <w:rFonts w:cs="B Nazanin"/>
          <w:sz w:val="28"/>
          <w:szCs w:val="28"/>
          <w:lang w:bidi="fa-IR"/>
        </w:rPr>
      </w:pPr>
    </w:p>
    <w:p w14:paraId="1E52131A" w14:textId="4DB3A037" w:rsidR="00793F1C" w:rsidRDefault="00793F1C" w:rsidP="00793F1C">
      <w:pPr>
        <w:bidi/>
        <w:jc w:val="center"/>
        <w:rPr>
          <w:rFonts w:cs="B Nazanin"/>
          <w:sz w:val="28"/>
          <w:szCs w:val="28"/>
          <w:lang w:bidi="fa-IR"/>
        </w:rPr>
      </w:pPr>
    </w:p>
    <w:p w14:paraId="7F163AAA" w14:textId="3A93D3A1" w:rsidR="00793F1C" w:rsidRDefault="00793F1C" w:rsidP="00793F1C">
      <w:pPr>
        <w:bidi/>
        <w:jc w:val="center"/>
        <w:rPr>
          <w:rFonts w:cs="B Nazanin"/>
          <w:sz w:val="28"/>
          <w:szCs w:val="28"/>
          <w:lang w:bidi="fa-IR"/>
        </w:rPr>
      </w:pPr>
    </w:p>
    <w:p w14:paraId="239E229B" w14:textId="04A24A69" w:rsidR="00793F1C" w:rsidRDefault="00793F1C" w:rsidP="00793F1C">
      <w:pPr>
        <w:bidi/>
        <w:jc w:val="center"/>
        <w:rPr>
          <w:rFonts w:cs="B Nazanin"/>
          <w:sz w:val="28"/>
          <w:szCs w:val="28"/>
          <w:lang w:bidi="fa-IR"/>
        </w:rPr>
      </w:pPr>
    </w:p>
    <w:p w14:paraId="610D572A" w14:textId="57D5C8DD" w:rsidR="00793F1C" w:rsidRDefault="00793F1C" w:rsidP="00793F1C">
      <w:pPr>
        <w:bidi/>
        <w:jc w:val="center"/>
        <w:rPr>
          <w:rFonts w:cs="B Nazanin"/>
          <w:sz w:val="28"/>
          <w:szCs w:val="28"/>
          <w:lang w:bidi="fa-IR"/>
        </w:rPr>
      </w:pPr>
    </w:p>
    <w:p w14:paraId="3F87A1A0" w14:textId="77777777" w:rsidR="00793F1C" w:rsidRDefault="00793F1C" w:rsidP="00793F1C">
      <w:pPr>
        <w:bidi/>
        <w:jc w:val="center"/>
        <w:rPr>
          <w:rFonts w:cs="B Nazanin"/>
          <w:sz w:val="28"/>
          <w:szCs w:val="28"/>
          <w:rtl/>
          <w:lang w:bidi="fa-IR"/>
        </w:rPr>
      </w:pPr>
    </w:p>
    <w:p w14:paraId="0853F4F8" w14:textId="1B5E63FE" w:rsidR="00B0693B" w:rsidRPr="00793F1C" w:rsidRDefault="00B0693B" w:rsidP="00980C76">
      <w:pPr>
        <w:bidi/>
        <w:jc w:val="center"/>
        <w:rPr>
          <w:rFonts w:cs="B Nazanin"/>
          <w:sz w:val="24"/>
          <w:szCs w:val="24"/>
          <w:rtl/>
          <w:lang w:bidi="fa-IR"/>
        </w:rPr>
      </w:pPr>
      <w:bookmarkStart w:id="214" w:name="_Hlk96694523"/>
      <w:r w:rsidRPr="00793F1C">
        <w:rPr>
          <w:rFonts w:cs="B Nazanin" w:hint="cs"/>
          <w:sz w:val="24"/>
          <w:szCs w:val="24"/>
          <w:rtl/>
          <w:lang w:bidi="fa-IR"/>
        </w:rPr>
        <w:t>شکل</w:t>
      </w:r>
      <w:r w:rsidR="00980C76">
        <w:rPr>
          <w:rFonts w:cs="B Nazanin" w:hint="cs"/>
          <w:sz w:val="24"/>
          <w:szCs w:val="24"/>
          <w:rtl/>
          <w:lang w:bidi="fa-IR"/>
        </w:rPr>
        <w:t xml:space="preserve">2-6: </w:t>
      </w:r>
      <w:r w:rsidRPr="00793F1C">
        <w:rPr>
          <w:rFonts w:cs="B Nazanin" w:hint="cs"/>
          <w:sz w:val="24"/>
          <w:szCs w:val="24"/>
          <w:rtl/>
          <w:lang w:bidi="fa-IR"/>
        </w:rPr>
        <w:t>تصویری از باتری استفاده</w:t>
      </w:r>
      <w:r w:rsidR="002661C5">
        <w:rPr>
          <w:rFonts w:cs="B Nazanin" w:hint="eastAsia"/>
          <w:sz w:val="24"/>
          <w:szCs w:val="24"/>
          <w:rtl/>
          <w:lang w:bidi="fa-IR"/>
        </w:rPr>
        <w:t>‌</w:t>
      </w:r>
      <w:r w:rsidRPr="00793F1C">
        <w:rPr>
          <w:rFonts w:cs="B Nazanin" w:hint="cs"/>
          <w:sz w:val="24"/>
          <w:szCs w:val="24"/>
          <w:rtl/>
          <w:lang w:bidi="fa-IR"/>
        </w:rPr>
        <w:t>شده در چهارپره</w:t>
      </w:r>
    </w:p>
    <w:bookmarkEnd w:id="214"/>
    <w:p w14:paraId="3AF61326" w14:textId="3683151B" w:rsidR="009B0837" w:rsidRDefault="00793F1C" w:rsidP="00793F1C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مشخصات باتری استفاده</w:t>
      </w:r>
      <w:r w:rsidR="002661C5">
        <w:rPr>
          <w:rFonts w:cs="B Nazanin" w:hint="eastAsia"/>
          <w:sz w:val="28"/>
          <w:szCs w:val="28"/>
          <w:rtl/>
          <w:lang w:bidi="fa-IR"/>
        </w:rPr>
        <w:t>‌</w:t>
      </w:r>
      <w:r>
        <w:rPr>
          <w:rFonts w:cs="B Nazanin" w:hint="cs"/>
          <w:sz w:val="28"/>
          <w:szCs w:val="28"/>
          <w:rtl/>
          <w:lang w:bidi="fa-IR"/>
        </w:rPr>
        <w:t>شده در جدول2-2 بیان شده‌است.</w:t>
      </w:r>
    </w:p>
    <w:p w14:paraId="5DCD8513" w14:textId="07015167" w:rsidR="00980C76" w:rsidRPr="00980C76" w:rsidRDefault="00980C76" w:rsidP="00980C76">
      <w:pPr>
        <w:tabs>
          <w:tab w:val="left" w:pos="3984"/>
        </w:tabs>
        <w:bidi/>
        <w:spacing w:line="276" w:lineRule="auto"/>
        <w:jc w:val="center"/>
        <w:rPr>
          <w:rFonts w:cs="B Nazanin"/>
          <w:sz w:val="24"/>
          <w:szCs w:val="24"/>
          <w:lang w:bidi="fa-IR"/>
        </w:rPr>
      </w:pPr>
      <w:bookmarkStart w:id="215" w:name="_Hlk96695944"/>
      <w:r w:rsidRPr="006E2538">
        <w:rPr>
          <w:rFonts w:cs="B Nazanin" w:hint="cs"/>
          <w:sz w:val="24"/>
          <w:szCs w:val="24"/>
          <w:rtl/>
          <w:lang w:bidi="fa-IR"/>
        </w:rPr>
        <w:t>جدول2-2:</w:t>
      </w:r>
      <w:r w:rsidR="00526BA2">
        <w:rPr>
          <w:rFonts w:cs="B Nazanin" w:hint="cs"/>
          <w:sz w:val="24"/>
          <w:szCs w:val="24"/>
          <w:rtl/>
          <w:lang w:bidi="fa-IR"/>
        </w:rPr>
        <w:t xml:space="preserve"> </w:t>
      </w:r>
      <w:r w:rsidRPr="006E2538">
        <w:rPr>
          <w:rFonts w:cs="B Nazanin" w:hint="cs"/>
          <w:sz w:val="24"/>
          <w:szCs w:val="24"/>
          <w:rtl/>
          <w:lang w:bidi="fa-IR"/>
        </w:rPr>
        <w:t>مشخصات باتری</w:t>
      </w:r>
      <w:r w:rsidR="005A457C">
        <w:rPr>
          <w:rFonts w:cs="B Nazanin" w:hint="cs"/>
          <w:sz w:val="24"/>
          <w:szCs w:val="24"/>
          <w:rtl/>
          <w:lang w:bidi="fa-IR"/>
        </w:rPr>
        <w:t xml:space="preserve"> </w:t>
      </w:r>
      <w:r w:rsidR="005A457C">
        <w:rPr>
          <w:rFonts w:cs="B Nazanin"/>
          <w:sz w:val="24"/>
          <w:szCs w:val="24"/>
          <w:lang w:bidi="fa-IR"/>
        </w:rPr>
        <w:t>Tattu</w:t>
      </w:r>
    </w:p>
    <w:tbl>
      <w:tblPr>
        <w:tblStyle w:val="TableGrid"/>
        <w:bidiVisual/>
        <w:tblW w:w="0" w:type="auto"/>
        <w:tblInd w:w="2436" w:type="dxa"/>
        <w:tblLook w:val="04A0" w:firstRow="1" w:lastRow="0" w:firstColumn="1" w:lastColumn="0" w:noHBand="0" w:noVBand="1"/>
      </w:tblPr>
      <w:tblGrid>
        <w:gridCol w:w="2292"/>
        <w:gridCol w:w="2292"/>
      </w:tblGrid>
      <w:tr w:rsidR="00793F1C" w14:paraId="78F746D5" w14:textId="77777777" w:rsidTr="00526BA2">
        <w:tc>
          <w:tcPr>
            <w:tcW w:w="2292" w:type="dxa"/>
            <w:vAlign w:val="center"/>
          </w:tcPr>
          <w:bookmarkEnd w:id="215"/>
          <w:p w14:paraId="4771568F" w14:textId="776B88EC" w:rsidR="00793F1C" w:rsidRPr="00526BA2" w:rsidRDefault="005A457C" w:rsidP="00526BA2">
            <w:pPr>
              <w:bidi/>
              <w:jc w:val="center"/>
              <w:rPr>
                <w:rFonts w:cs="B Nazanin"/>
                <w:sz w:val="26"/>
                <w:szCs w:val="26"/>
                <w:rtl/>
                <w:lang w:bidi="fa-IR"/>
              </w:rPr>
            </w:pPr>
            <w:r w:rsidRPr="00526BA2">
              <w:rPr>
                <w:rFonts w:cs="B Nazanin" w:hint="cs"/>
                <w:sz w:val="26"/>
                <w:szCs w:val="26"/>
                <w:rtl/>
                <w:lang w:bidi="fa-IR"/>
              </w:rPr>
              <w:t>ولتاژ</w:t>
            </w:r>
          </w:p>
        </w:tc>
        <w:tc>
          <w:tcPr>
            <w:tcW w:w="2292" w:type="dxa"/>
            <w:vAlign w:val="center"/>
          </w:tcPr>
          <w:p w14:paraId="621273F4" w14:textId="136C2B7F" w:rsidR="00793F1C" w:rsidRPr="00526BA2" w:rsidRDefault="005A457C" w:rsidP="00526BA2">
            <w:pPr>
              <w:bidi/>
              <w:jc w:val="center"/>
              <w:rPr>
                <w:rFonts w:cs="B Nazanin"/>
                <w:sz w:val="26"/>
                <w:szCs w:val="26"/>
                <w:rtl/>
                <w:lang w:bidi="fa-IR"/>
              </w:rPr>
            </w:pPr>
            <w:r w:rsidRPr="00526BA2">
              <w:rPr>
                <w:rFonts w:cs="B Nazanin" w:hint="cs"/>
                <w:sz w:val="26"/>
                <w:szCs w:val="26"/>
                <w:rtl/>
                <w:lang w:bidi="fa-IR"/>
              </w:rPr>
              <w:t>14.8 ولت</w:t>
            </w:r>
          </w:p>
        </w:tc>
      </w:tr>
      <w:tr w:rsidR="00793F1C" w14:paraId="0A0274AA" w14:textId="77777777" w:rsidTr="00526BA2">
        <w:tc>
          <w:tcPr>
            <w:tcW w:w="2292" w:type="dxa"/>
            <w:vAlign w:val="center"/>
          </w:tcPr>
          <w:p w14:paraId="4165487F" w14:textId="435DB631" w:rsidR="00793F1C" w:rsidRPr="0063301D" w:rsidRDefault="005A457C" w:rsidP="00526BA2">
            <w:pPr>
              <w:bidi/>
              <w:jc w:val="center"/>
              <w:rPr>
                <w:rFonts w:cs="B Nazanin"/>
                <w:sz w:val="26"/>
                <w:szCs w:val="26"/>
                <w:rtl/>
                <w:lang w:bidi="fa-IR"/>
              </w:rPr>
            </w:pPr>
            <w:r w:rsidRPr="0063301D">
              <w:rPr>
                <w:rFonts w:asciiTheme="majorBidi" w:hAnsiTheme="majorBidi" w:cs="B Nazanin" w:hint="cs"/>
                <w:sz w:val="26"/>
                <w:szCs w:val="26"/>
                <w:rtl/>
                <w:lang w:bidi="fa-IR"/>
              </w:rPr>
              <w:t>ظرفیت</w:t>
            </w:r>
          </w:p>
        </w:tc>
        <w:tc>
          <w:tcPr>
            <w:tcW w:w="2292" w:type="dxa"/>
            <w:vAlign w:val="center"/>
          </w:tcPr>
          <w:p w14:paraId="659B185C" w14:textId="2E47C508" w:rsidR="00793F1C" w:rsidRPr="00526BA2" w:rsidRDefault="005A457C" w:rsidP="00526BA2">
            <w:pPr>
              <w:bidi/>
              <w:jc w:val="center"/>
              <w:rPr>
                <w:rFonts w:cs="B Nazanin"/>
                <w:sz w:val="26"/>
                <w:szCs w:val="26"/>
                <w:rtl/>
                <w:lang w:bidi="fa-IR"/>
              </w:rPr>
            </w:pPr>
            <w:r w:rsidRPr="00526BA2">
              <w:rPr>
                <w:rFonts w:cs="B Nazanin" w:hint="cs"/>
                <w:sz w:val="26"/>
                <w:szCs w:val="26"/>
                <w:rtl/>
                <w:lang w:bidi="fa-IR"/>
              </w:rPr>
              <w:t>3700 میلی‌آمپرساعت</w:t>
            </w:r>
          </w:p>
        </w:tc>
      </w:tr>
      <w:tr w:rsidR="00793F1C" w14:paraId="19CC90A6" w14:textId="77777777" w:rsidTr="00526BA2">
        <w:tc>
          <w:tcPr>
            <w:tcW w:w="2292" w:type="dxa"/>
            <w:vAlign w:val="center"/>
          </w:tcPr>
          <w:p w14:paraId="1B425F2C" w14:textId="492B2080" w:rsidR="00793F1C" w:rsidRPr="00526BA2" w:rsidRDefault="005A457C" w:rsidP="00526BA2">
            <w:pPr>
              <w:bidi/>
              <w:jc w:val="center"/>
              <w:rPr>
                <w:rFonts w:cs="B Nazanin"/>
                <w:sz w:val="26"/>
                <w:szCs w:val="26"/>
                <w:rtl/>
                <w:lang w:bidi="fa-IR"/>
              </w:rPr>
            </w:pPr>
            <w:r w:rsidRPr="00526BA2">
              <w:rPr>
                <w:rFonts w:cs="B Nazanin" w:hint="cs"/>
                <w:sz w:val="26"/>
                <w:szCs w:val="26"/>
                <w:rtl/>
                <w:lang w:bidi="fa-IR"/>
              </w:rPr>
              <w:t>ظرفیت دشارژ پیوسته</w:t>
            </w:r>
          </w:p>
        </w:tc>
        <w:tc>
          <w:tcPr>
            <w:tcW w:w="2292" w:type="dxa"/>
            <w:vAlign w:val="center"/>
          </w:tcPr>
          <w:p w14:paraId="5C49E46A" w14:textId="2500254A" w:rsidR="00793F1C" w:rsidRPr="00526BA2" w:rsidRDefault="005A457C" w:rsidP="00526BA2">
            <w:pPr>
              <w:bidi/>
              <w:jc w:val="center"/>
              <w:rPr>
                <w:rFonts w:cs="B Nazanin"/>
                <w:sz w:val="26"/>
                <w:szCs w:val="26"/>
                <w:rtl/>
                <w:lang w:bidi="fa-IR"/>
              </w:rPr>
            </w:pPr>
            <w:r w:rsidRPr="00526BA2">
              <w:rPr>
                <w:rFonts w:cs="B Nazanin"/>
                <w:sz w:val="26"/>
                <w:szCs w:val="26"/>
                <w:lang w:bidi="fa-IR"/>
              </w:rPr>
              <w:t>C</w:t>
            </w:r>
            <w:r w:rsidRPr="00526BA2">
              <w:rPr>
                <w:rFonts w:cs="B Nazanin" w:hint="cs"/>
                <w:sz w:val="26"/>
                <w:szCs w:val="26"/>
                <w:rtl/>
                <w:lang w:bidi="fa-IR"/>
              </w:rPr>
              <w:t xml:space="preserve"> 45</w:t>
            </w:r>
          </w:p>
        </w:tc>
      </w:tr>
      <w:tr w:rsidR="00793F1C" w14:paraId="5A7DD626" w14:textId="77777777" w:rsidTr="00526BA2">
        <w:tc>
          <w:tcPr>
            <w:tcW w:w="2292" w:type="dxa"/>
            <w:vAlign w:val="center"/>
          </w:tcPr>
          <w:p w14:paraId="57D5F77C" w14:textId="3F7E7FE3" w:rsidR="00793F1C" w:rsidRPr="0063301D" w:rsidRDefault="005A457C" w:rsidP="00526BA2">
            <w:pPr>
              <w:bidi/>
              <w:jc w:val="center"/>
              <w:rPr>
                <w:rFonts w:cs="B Nazanin"/>
                <w:sz w:val="26"/>
                <w:szCs w:val="26"/>
                <w:rtl/>
                <w:lang w:bidi="fa-IR"/>
              </w:rPr>
            </w:pPr>
            <w:r w:rsidRPr="0063301D">
              <w:rPr>
                <w:rFonts w:asciiTheme="majorBidi" w:hAnsiTheme="majorBidi" w:cs="B Nazanin" w:hint="cs"/>
                <w:sz w:val="26"/>
                <w:szCs w:val="26"/>
                <w:rtl/>
                <w:lang w:bidi="fa-IR"/>
              </w:rPr>
              <w:t>ابعاد</w:t>
            </w:r>
          </w:p>
        </w:tc>
        <w:tc>
          <w:tcPr>
            <w:tcW w:w="2292" w:type="dxa"/>
            <w:vAlign w:val="center"/>
          </w:tcPr>
          <w:p w14:paraId="46843F51" w14:textId="769B1D6D" w:rsidR="00793F1C" w:rsidRPr="00526BA2" w:rsidRDefault="00526BA2" w:rsidP="00526BA2">
            <w:pPr>
              <w:bidi/>
              <w:jc w:val="center"/>
              <w:rPr>
                <w:rFonts w:cs="B Nazanin"/>
                <w:sz w:val="26"/>
                <w:szCs w:val="26"/>
                <w:rtl/>
                <w:lang w:bidi="fa-IR"/>
              </w:rPr>
            </w:pPr>
            <w:r w:rsidRPr="00526BA2">
              <w:rPr>
                <w:rFonts w:cs="B Nazanin" w:hint="cs"/>
                <w:sz w:val="26"/>
                <w:szCs w:val="26"/>
                <w:rtl/>
                <w:lang w:bidi="fa-IR"/>
              </w:rPr>
              <w:t>43</w:t>
            </w:r>
            <w:r w:rsidRPr="00526BA2">
              <w:rPr>
                <w:rFonts w:ascii="Calibri" w:hAnsi="Calibri" w:cs="Calibri"/>
                <w:sz w:val="26"/>
                <w:szCs w:val="26"/>
                <w:rtl/>
                <w:lang w:bidi="fa-IR"/>
              </w:rPr>
              <w:t>×</w:t>
            </w:r>
            <w:r w:rsidRPr="00526BA2">
              <w:rPr>
                <w:rFonts w:cs="B Nazanin" w:hint="cs"/>
                <w:sz w:val="26"/>
                <w:szCs w:val="26"/>
                <w:rtl/>
                <w:lang w:bidi="fa-IR"/>
              </w:rPr>
              <w:t>27</w:t>
            </w:r>
            <w:r w:rsidRPr="00526BA2">
              <w:rPr>
                <w:rFonts w:ascii="Calibri" w:hAnsi="Calibri" w:cs="Calibri"/>
                <w:sz w:val="26"/>
                <w:szCs w:val="26"/>
                <w:rtl/>
                <w:lang w:bidi="fa-IR"/>
              </w:rPr>
              <w:t>×</w:t>
            </w:r>
            <w:r w:rsidRPr="00526BA2">
              <w:rPr>
                <w:rFonts w:cs="B Nazanin" w:hint="cs"/>
                <w:sz w:val="26"/>
                <w:szCs w:val="26"/>
                <w:rtl/>
                <w:lang w:bidi="fa-IR"/>
              </w:rPr>
              <w:t>149 میلی‌متر</w:t>
            </w:r>
          </w:p>
        </w:tc>
      </w:tr>
      <w:tr w:rsidR="00793F1C" w14:paraId="3CA5718E" w14:textId="77777777" w:rsidTr="00526BA2">
        <w:tc>
          <w:tcPr>
            <w:tcW w:w="2292" w:type="dxa"/>
            <w:vAlign w:val="center"/>
          </w:tcPr>
          <w:p w14:paraId="288D53D6" w14:textId="4BFABE99" w:rsidR="00793F1C" w:rsidRPr="00526BA2" w:rsidRDefault="005A457C" w:rsidP="00526BA2">
            <w:pPr>
              <w:bidi/>
              <w:jc w:val="center"/>
              <w:rPr>
                <w:rFonts w:cs="B Nazanin"/>
                <w:sz w:val="26"/>
                <w:szCs w:val="26"/>
                <w:rtl/>
                <w:lang w:bidi="fa-IR"/>
              </w:rPr>
            </w:pPr>
            <w:r w:rsidRPr="00526BA2">
              <w:rPr>
                <w:rFonts w:cs="B Nazanin" w:hint="cs"/>
                <w:sz w:val="26"/>
                <w:szCs w:val="26"/>
                <w:rtl/>
                <w:lang w:bidi="fa-IR"/>
              </w:rPr>
              <w:t>وزن</w:t>
            </w:r>
          </w:p>
        </w:tc>
        <w:tc>
          <w:tcPr>
            <w:tcW w:w="2292" w:type="dxa"/>
            <w:vAlign w:val="center"/>
          </w:tcPr>
          <w:p w14:paraId="50D5FF06" w14:textId="7D3951FF" w:rsidR="00793F1C" w:rsidRPr="00526BA2" w:rsidRDefault="005A457C" w:rsidP="00526BA2">
            <w:pPr>
              <w:bidi/>
              <w:jc w:val="center"/>
              <w:rPr>
                <w:rFonts w:cs="B Nazanin"/>
                <w:sz w:val="26"/>
                <w:szCs w:val="26"/>
                <w:rtl/>
                <w:lang w:bidi="fa-IR"/>
              </w:rPr>
            </w:pPr>
            <w:r w:rsidRPr="00526BA2">
              <w:rPr>
                <w:rFonts w:cs="B Nazanin" w:hint="cs"/>
                <w:sz w:val="26"/>
                <w:szCs w:val="26"/>
                <w:rtl/>
                <w:lang w:bidi="fa-IR"/>
              </w:rPr>
              <w:t>347 گرم</w:t>
            </w:r>
          </w:p>
        </w:tc>
      </w:tr>
    </w:tbl>
    <w:p w14:paraId="681F133D" w14:textId="0FAE7E7B" w:rsidR="00B239D0" w:rsidRPr="00793F1C" w:rsidRDefault="00256043" w:rsidP="00980C76">
      <w:pPr>
        <w:bidi/>
        <w:spacing w:before="360" w:after="240" w:line="276" w:lineRule="auto"/>
        <w:rPr>
          <w:rFonts w:cs="B Nazanin"/>
          <w:b/>
          <w:bCs/>
          <w:sz w:val="36"/>
          <w:szCs w:val="36"/>
          <w:rtl/>
          <w:lang w:bidi="fa-IR"/>
        </w:rPr>
      </w:pPr>
      <w:bookmarkStart w:id="216" w:name="_Hlk96693178"/>
      <w:r>
        <w:rPr>
          <w:rFonts w:cs="B Nazanin" w:hint="cs"/>
          <w:b/>
          <w:bCs/>
          <w:sz w:val="36"/>
          <w:szCs w:val="36"/>
          <w:rtl/>
          <w:lang w:bidi="fa-IR"/>
        </w:rPr>
        <w:t>7-2</w:t>
      </w:r>
      <w:r w:rsidR="00B239D0" w:rsidRPr="00793F1C">
        <w:rPr>
          <w:rFonts w:cs="B Nazanin" w:hint="cs"/>
          <w:b/>
          <w:bCs/>
          <w:sz w:val="36"/>
          <w:szCs w:val="36"/>
          <w:rtl/>
          <w:lang w:bidi="fa-IR"/>
        </w:rPr>
        <w:t>-</w:t>
      </w:r>
      <w:r w:rsidR="00D24685" w:rsidRPr="00793F1C">
        <w:rPr>
          <w:rFonts w:cs="B Nazanin" w:hint="cs"/>
          <w:b/>
          <w:bCs/>
          <w:sz w:val="36"/>
          <w:szCs w:val="36"/>
          <w:rtl/>
          <w:lang w:bidi="fa-IR"/>
        </w:rPr>
        <w:t xml:space="preserve"> </w:t>
      </w:r>
      <w:r w:rsidR="00B239D0" w:rsidRPr="00793F1C">
        <w:rPr>
          <w:rFonts w:cs="B Nazanin" w:hint="cs"/>
          <w:b/>
          <w:bCs/>
          <w:sz w:val="36"/>
          <w:szCs w:val="36"/>
          <w:rtl/>
          <w:lang w:bidi="fa-IR"/>
        </w:rPr>
        <w:t>برد رزبری</w:t>
      </w:r>
      <w:r w:rsidR="002661C5">
        <w:rPr>
          <w:rFonts w:cs="B Nazanin" w:hint="eastAsia"/>
          <w:b/>
          <w:bCs/>
          <w:sz w:val="36"/>
          <w:szCs w:val="36"/>
          <w:rtl/>
          <w:lang w:bidi="fa-IR"/>
        </w:rPr>
        <w:t>‌</w:t>
      </w:r>
      <w:r w:rsidR="00B239D0" w:rsidRPr="00793F1C">
        <w:rPr>
          <w:rFonts w:cs="B Nazanin" w:hint="cs"/>
          <w:b/>
          <w:bCs/>
          <w:sz w:val="36"/>
          <w:szCs w:val="36"/>
          <w:rtl/>
          <w:lang w:bidi="fa-IR"/>
        </w:rPr>
        <w:t>پای</w:t>
      </w:r>
    </w:p>
    <w:bookmarkEnd w:id="216"/>
    <w:p w14:paraId="1919AFD8" w14:textId="384DCCA1" w:rsidR="007C61B7" w:rsidRDefault="00825FEC" w:rsidP="00404989">
      <w:pPr>
        <w:autoSpaceDE w:val="0"/>
        <w:autoSpaceDN w:val="0"/>
        <w:bidi/>
        <w:adjustRightInd w:val="0"/>
        <w:spacing w:after="0" w:line="276" w:lineRule="auto"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 xml:space="preserve"> </w:t>
      </w:r>
      <w:r w:rsidR="00793F1C">
        <w:rPr>
          <w:rFonts w:cs="B Nazanin"/>
          <w:sz w:val="28"/>
          <w:szCs w:val="28"/>
          <w:lang w:bidi="fa-IR"/>
        </w:rPr>
        <w:tab/>
      </w:r>
      <w:r w:rsidRPr="00825FEC">
        <w:rPr>
          <w:rFonts w:cs="B Nazanin" w:hint="cs"/>
          <w:sz w:val="28"/>
          <w:szCs w:val="28"/>
          <w:rtl/>
          <w:lang w:bidi="fa-IR"/>
        </w:rPr>
        <w:t>رزبری</w:t>
      </w:r>
      <w:r w:rsidRPr="00825FEC">
        <w:rPr>
          <w:rFonts w:cs="B Nazanin" w:hint="eastAsia"/>
          <w:sz w:val="28"/>
          <w:szCs w:val="28"/>
          <w:rtl/>
          <w:lang w:bidi="fa-IR"/>
        </w:rPr>
        <w:t>‌</w:t>
      </w:r>
      <w:r w:rsidRPr="00825FEC">
        <w:rPr>
          <w:rFonts w:cs="B Nazanin" w:hint="cs"/>
          <w:sz w:val="28"/>
          <w:szCs w:val="28"/>
          <w:rtl/>
          <w:lang w:bidi="fa-IR"/>
        </w:rPr>
        <w:t xml:space="preserve">پای </w:t>
      </w:r>
      <w:del w:id="217" w:author="MF" w:date="2022-02-26T12:49:00Z">
        <w:r w:rsidRPr="00825FEC" w:rsidDel="00642435">
          <w:rPr>
            <w:rFonts w:cs="B Nazanin" w:hint="cs"/>
            <w:sz w:val="28"/>
            <w:szCs w:val="28"/>
            <w:rtl/>
            <w:lang w:bidi="fa-IR"/>
          </w:rPr>
          <w:delText xml:space="preserve">یک برد </w:delText>
        </w:r>
      </w:del>
      <w:ins w:id="218" w:author="MF" w:date="2022-02-26T12:49:00Z">
        <w:r w:rsidR="00642435">
          <w:rPr>
            <w:rFonts w:cs="B Nazanin" w:hint="cs"/>
            <w:sz w:val="28"/>
            <w:szCs w:val="28"/>
            <w:rtl/>
            <w:lang w:bidi="fa-IR"/>
          </w:rPr>
          <w:t xml:space="preserve">سخت افزار </w:t>
        </w:r>
      </w:ins>
      <w:r w:rsidRPr="00825FEC">
        <w:rPr>
          <w:rFonts w:cs="B Nazanin" w:hint="cs"/>
          <w:sz w:val="28"/>
          <w:szCs w:val="28"/>
          <w:rtl/>
          <w:lang w:bidi="fa-IR"/>
        </w:rPr>
        <w:t xml:space="preserve">مبتنی بر </w:t>
      </w:r>
      <w:r w:rsidRPr="00793F1C">
        <w:rPr>
          <w:rFonts w:asciiTheme="majorBidi" w:hAnsiTheme="majorBidi" w:cstheme="majorBidi"/>
          <w:sz w:val="24"/>
          <w:szCs w:val="24"/>
          <w:lang w:bidi="fa-IR"/>
        </w:rPr>
        <w:t>ARM</w:t>
      </w:r>
      <w:r w:rsidRPr="00825FEC">
        <w:rPr>
          <w:rFonts w:cs="B Nazanin" w:hint="cs"/>
          <w:sz w:val="28"/>
          <w:szCs w:val="28"/>
          <w:rtl/>
          <w:lang w:bidi="fa-IR"/>
        </w:rPr>
        <w:t xml:space="preserve"> است </w:t>
      </w:r>
      <w:r w:rsidRPr="00180F82">
        <w:rPr>
          <w:rFonts w:cs="B Nazanin" w:hint="cs"/>
          <w:sz w:val="28"/>
          <w:szCs w:val="28"/>
          <w:rtl/>
          <w:lang w:bidi="fa-IR"/>
        </w:rPr>
        <w:t>که دارای قدرت پردازش و سرعت مناسب جهت انجام بسیاری از امور می</w:t>
      </w:r>
      <w:r w:rsidR="006E2538">
        <w:rPr>
          <w:rFonts w:cs="B Nazanin" w:hint="eastAsia"/>
          <w:sz w:val="28"/>
          <w:szCs w:val="28"/>
          <w:rtl/>
          <w:lang w:bidi="fa-IR"/>
        </w:rPr>
        <w:t>‌</w:t>
      </w:r>
      <w:r w:rsidRPr="00180F82">
        <w:rPr>
          <w:rFonts w:cs="B Nazanin" w:hint="cs"/>
          <w:sz w:val="28"/>
          <w:szCs w:val="28"/>
          <w:rtl/>
          <w:lang w:bidi="fa-IR"/>
        </w:rPr>
        <w:t>باشد</w:t>
      </w:r>
      <w:ins w:id="219" w:author="MF" w:date="2022-02-26T13:36:00Z">
        <w:r w:rsidR="00404989">
          <w:rPr>
            <w:rFonts w:cs="B Nazanin" w:hint="cs"/>
            <w:sz w:val="28"/>
            <w:szCs w:val="28"/>
            <w:rtl/>
            <w:lang w:bidi="fa-IR"/>
          </w:rPr>
          <w:t xml:space="preserve"> (شکل 2-7)</w:t>
        </w:r>
      </w:ins>
      <w:r w:rsidRPr="00180F82">
        <w:rPr>
          <w:rFonts w:cs="B Nazanin" w:hint="cs"/>
          <w:sz w:val="28"/>
          <w:szCs w:val="28"/>
          <w:rtl/>
          <w:lang w:bidi="fa-IR"/>
        </w:rPr>
        <w:t>.</w:t>
      </w:r>
      <w:r w:rsidRPr="00180F82">
        <w:rPr>
          <w:rFonts w:ascii="IRANSansWeb_Light" w:hAnsi="IRANSansWeb_Light" w:cs="B Nazanin"/>
          <w:sz w:val="28"/>
          <w:szCs w:val="28"/>
          <w:bdr w:val="none" w:sz="0" w:space="0" w:color="auto" w:frame="1"/>
          <w:shd w:val="clear" w:color="auto" w:fill="FFFFFF"/>
          <w:rtl/>
        </w:rPr>
        <w:t xml:space="preserve"> </w:t>
      </w:r>
      <w:r w:rsidRPr="00180F82">
        <w:rPr>
          <w:rStyle w:val="Strong"/>
          <w:rFonts w:ascii="IRANSansWeb_Light" w:hAnsi="IRANSansWeb_Light" w:cs="B Nazanin" w:hint="cs"/>
          <w:b w:val="0"/>
          <w:bCs w:val="0"/>
          <w:sz w:val="28"/>
          <w:szCs w:val="28"/>
          <w:bdr w:val="none" w:sz="0" w:space="0" w:color="auto" w:frame="1"/>
          <w:shd w:val="clear" w:color="auto" w:fill="FFFFFF"/>
          <w:rtl/>
          <w:lang w:bidi="fa-IR"/>
        </w:rPr>
        <w:t>این برد</w:t>
      </w:r>
      <w:r w:rsidRPr="00180F82">
        <w:rPr>
          <w:rStyle w:val="Strong"/>
          <w:rFonts w:ascii="IRANSansWeb_Light" w:hAnsi="IRANSansWeb_Light" w:cs="B Nazanin" w:hint="cs"/>
          <w:sz w:val="28"/>
          <w:szCs w:val="28"/>
          <w:bdr w:val="none" w:sz="0" w:space="0" w:color="auto" w:frame="1"/>
          <w:shd w:val="clear" w:color="auto" w:fill="FFFFFF"/>
          <w:rtl/>
          <w:lang w:bidi="fa-IR"/>
        </w:rPr>
        <w:t xml:space="preserve"> </w:t>
      </w:r>
      <w:r w:rsidRPr="00180F82">
        <w:rPr>
          <w:rFonts w:ascii="IRANSansWeb_Light" w:hAnsi="IRANSansWeb_Light" w:cs="B Nazanin"/>
          <w:sz w:val="28"/>
          <w:szCs w:val="28"/>
          <w:shd w:val="clear" w:color="auto" w:fill="FFFFFF"/>
          <w:rtl/>
        </w:rPr>
        <w:t>مانند یک کامپیوتر خیلی</w:t>
      </w:r>
      <w:r w:rsidR="002661C5">
        <w:rPr>
          <w:rFonts w:ascii="IRANSansWeb_Light" w:hAnsi="IRANSansWeb_Light" w:cs="B Nazanin" w:hint="eastAsia"/>
          <w:sz w:val="28"/>
          <w:szCs w:val="28"/>
          <w:shd w:val="clear" w:color="auto" w:fill="FFFFFF"/>
          <w:rtl/>
        </w:rPr>
        <w:t>‌</w:t>
      </w:r>
      <w:r w:rsidRPr="00180F82">
        <w:rPr>
          <w:rFonts w:ascii="IRANSansWeb_Light" w:hAnsi="IRANSansWeb_Light" w:cs="B Nazanin"/>
          <w:sz w:val="28"/>
          <w:szCs w:val="28"/>
          <w:shd w:val="clear" w:color="auto" w:fill="FFFFFF"/>
          <w:rtl/>
        </w:rPr>
        <w:t>کوچک عمل می</w:t>
      </w:r>
      <w:r w:rsidR="006E2538">
        <w:rPr>
          <w:rFonts w:ascii="IRANSansWeb_Light" w:hAnsi="IRANSansWeb_Light" w:cs="B Nazanin" w:hint="eastAsia"/>
          <w:sz w:val="28"/>
          <w:szCs w:val="28"/>
          <w:shd w:val="clear" w:color="auto" w:fill="FFFFFF"/>
          <w:rtl/>
        </w:rPr>
        <w:t>‌</w:t>
      </w:r>
      <w:r w:rsidRPr="00180F82">
        <w:rPr>
          <w:rFonts w:ascii="IRANSansWeb_Light" w:hAnsi="IRANSansWeb_Light" w:cs="B Nazanin"/>
          <w:sz w:val="28"/>
          <w:szCs w:val="28"/>
          <w:shd w:val="clear" w:color="auto" w:fill="FFFFFF"/>
          <w:rtl/>
        </w:rPr>
        <w:t>کند و دارای پردازنده و قطعات کنترل ورودی و خروجی است و می</w:t>
      </w:r>
      <w:r w:rsidR="006E2538">
        <w:rPr>
          <w:rFonts w:ascii="IRANSansWeb_Light" w:hAnsi="IRANSansWeb_Light" w:cs="B Nazanin" w:hint="eastAsia"/>
          <w:sz w:val="28"/>
          <w:szCs w:val="28"/>
          <w:shd w:val="clear" w:color="auto" w:fill="FFFFFF"/>
          <w:rtl/>
        </w:rPr>
        <w:t>‌</w:t>
      </w:r>
      <w:r w:rsidRPr="00180F82">
        <w:rPr>
          <w:rFonts w:ascii="IRANSansWeb_Light" w:hAnsi="IRANSansWeb_Light" w:cs="B Nazanin"/>
          <w:sz w:val="28"/>
          <w:szCs w:val="28"/>
          <w:shd w:val="clear" w:color="auto" w:fill="FFFFFF"/>
          <w:rtl/>
        </w:rPr>
        <w:t xml:space="preserve">توان آن را به عنوان یک </w:t>
      </w:r>
      <w:r w:rsidR="00115EE2">
        <w:rPr>
          <w:rFonts w:ascii="IRANSansWeb_Light" w:hAnsi="IRANSansWeb_Light" w:cs="B Nazanin" w:hint="cs"/>
          <w:sz w:val="28"/>
          <w:szCs w:val="28"/>
          <w:shd w:val="clear" w:color="auto" w:fill="FFFFFF"/>
          <w:rtl/>
        </w:rPr>
        <w:t>مادربورد</w:t>
      </w:r>
      <w:r w:rsidR="00EA2289" w:rsidRPr="00EA2289">
        <w:rPr>
          <w:rStyle w:val="FootnoteReference"/>
          <w:rFonts w:ascii="IRANSansWeb_Light" w:hAnsi="IRANSansWeb_Light" w:cs="B Nazanin"/>
          <w:sz w:val="28"/>
          <w:szCs w:val="28"/>
          <w:shd w:val="clear" w:color="auto" w:fill="FFFFFF"/>
          <w:rtl/>
        </w:rPr>
        <w:footnoteReference w:id="17"/>
      </w:r>
      <w:r w:rsidRPr="00EA2289">
        <w:rPr>
          <w:rFonts w:ascii="IRANSansWeb_Light" w:hAnsi="IRANSansWeb_Light" w:cs="B Nazanin"/>
          <w:sz w:val="28"/>
          <w:szCs w:val="28"/>
          <w:shd w:val="clear" w:color="auto" w:fill="FFFFFF"/>
          <w:rtl/>
        </w:rPr>
        <w:t xml:space="preserve"> </w:t>
      </w:r>
      <w:r w:rsidR="006E2538">
        <w:rPr>
          <w:rFonts w:ascii="IRANSansWeb_Light" w:hAnsi="IRANSansWeb_Light" w:cs="B Nazanin" w:hint="cs"/>
          <w:sz w:val="28"/>
          <w:szCs w:val="28"/>
          <w:shd w:val="clear" w:color="auto" w:fill="FFFFFF"/>
          <w:rtl/>
        </w:rPr>
        <w:t>بسیار</w:t>
      </w:r>
      <w:r w:rsidRPr="00180F82">
        <w:rPr>
          <w:rFonts w:ascii="IRANSansWeb_Light" w:hAnsi="IRANSansWeb_Light" w:cs="B Nazanin"/>
          <w:sz w:val="28"/>
          <w:szCs w:val="28"/>
          <w:shd w:val="clear" w:color="auto" w:fill="FFFFFF"/>
          <w:rtl/>
        </w:rPr>
        <w:t>کوچک در نظرگرفت</w:t>
      </w:r>
      <w:r w:rsidRPr="00180F82">
        <w:rPr>
          <w:rFonts w:ascii="IRANSansWeb_Light" w:hAnsi="IRANSansWeb_Light" w:cs="B Nazanin" w:hint="cs"/>
          <w:sz w:val="28"/>
          <w:szCs w:val="28"/>
          <w:shd w:val="clear" w:color="auto" w:fill="FFFFFF"/>
          <w:rtl/>
        </w:rPr>
        <w:t xml:space="preserve">. </w:t>
      </w:r>
      <w:del w:id="220" w:author="MF" w:date="2022-02-26T13:33:00Z">
        <w:r w:rsidRPr="00180F82" w:rsidDel="008523A3">
          <w:rPr>
            <w:rFonts w:ascii="IRANSansWeb_Light" w:hAnsi="IRANSansWeb_Light" w:cs="B Nazanin"/>
            <w:sz w:val="28"/>
            <w:szCs w:val="28"/>
            <w:shd w:val="clear" w:color="auto" w:fill="FFFFFF"/>
            <w:rtl/>
          </w:rPr>
          <w:delText>تمام نسخه</w:delText>
        </w:r>
        <w:r w:rsidR="006E2538" w:rsidDel="008523A3">
          <w:rPr>
            <w:rFonts w:ascii="IRANSansWeb_Light" w:hAnsi="IRANSansWeb_Light" w:cs="B Nazanin" w:hint="eastAsia"/>
            <w:sz w:val="28"/>
            <w:szCs w:val="28"/>
            <w:shd w:val="clear" w:color="auto" w:fill="FFFFFF"/>
            <w:rtl/>
          </w:rPr>
          <w:delText>‌</w:delText>
        </w:r>
        <w:r w:rsidRPr="00180F82" w:rsidDel="008523A3">
          <w:rPr>
            <w:rFonts w:ascii="IRANSansWeb_Light" w:hAnsi="IRANSansWeb_Light" w:cs="B Nazanin"/>
            <w:sz w:val="28"/>
            <w:szCs w:val="28"/>
            <w:shd w:val="clear" w:color="auto" w:fill="FFFFFF"/>
            <w:rtl/>
          </w:rPr>
          <w:delText xml:space="preserve">های </w:delText>
        </w:r>
      </w:del>
      <w:r w:rsidRPr="00180F82">
        <w:rPr>
          <w:rFonts w:ascii="IRANSansWeb_Light" w:hAnsi="IRANSansWeb_Light" w:cs="B Nazanin"/>
          <w:sz w:val="28"/>
          <w:szCs w:val="28"/>
          <w:shd w:val="clear" w:color="auto" w:fill="FFFFFF"/>
          <w:rtl/>
        </w:rPr>
        <w:t xml:space="preserve">این </w:t>
      </w:r>
      <w:r w:rsidRPr="00180F82">
        <w:rPr>
          <w:rFonts w:ascii="IRANSansWeb_Light" w:hAnsi="IRANSansWeb_Light" w:cs="B Nazanin" w:hint="cs"/>
          <w:sz w:val="28"/>
          <w:szCs w:val="28"/>
          <w:shd w:val="clear" w:color="auto" w:fill="FFFFFF"/>
          <w:rtl/>
        </w:rPr>
        <w:t xml:space="preserve">برد </w:t>
      </w:r>
      <w:r w:rsidRPr="00180F82">
        <w:rPr>
          <w:rFonts w:ascii="IRANSansWeb_Light" w:hAnsi="IRANSansWeb_Light" w:cs="B Nazanin"/>
          <w:sz w:val="28"/>
          <w:szCs w:val="28"/>
          <w:shd w:val="clear" w:color="auto" w:fill="FFFFFF"/>
          <w:rtl/>
        </w:rPr>
        <w:t>با استفاده از حافظه</w:t>
      </w:r>
      <w:r w:rsidRPr="00180F82">
        <w:rPr>
          <w:rFonts w:ascii="IRANSansWeb_Light" w:hAnsi="IRANSansWeb_Light" w:cs="B Nazanin"/>
          <w:sz w:val="28"/>
          <w:szCs w:val="28"/>
          <w:shd w:val="clear" w:color="auto" w:fill="FFFFFF"/>
        </w:rPr>
        <w:t xml:space="preserve"> </w:t>
      </w:r>
      <w:r w:rsidRPr="00793F1C">
        <w:rPr>
          <w:rFonts w:asciiTheme="majorBidi" w:hAnsiTheme="majorBidi" w:cstheme="majorBidi"/>
          <w:sz w:val="24"/>
          <w:szCs w:val="24"/>
          <w:shd w:val="clear" w:color="auto" w:fill="FFFFFF"/>
        </w:rPr>
        <w:t>SD</w:t>
      </w:r>
      <w:r w:rsidRPr="00180F82">
        <w:rPr>
          <w:rFonts w:ascii="IRANSansWeb_Light" w:hAnsi="IRANSansWeb_Light" w:cs="B Nazanin"/>
          <w:sz w:val="28"/>
          <w:szCs w:val="28"/>
          <w:shd w:val="clear" w:color="auto" w:fill="FFFFFF"/>
        </w:rPr>
        <w:t xml:space="preserve"> </w:t>
      </w:r>
      <w:r w:rsidRPr="00180F82">
        <w:rPr>
          <w:rFonts w:ascii="IRANSansWeb_Light" w:hAnsi="IRANSansWeb_Light" w:cs="B Nazanin"/>
          <w:sz w:val="28"/>
          <w:szCs w:val="28"/>
          <w:shd w:val="clear" w:color="auto" w:fill="FFFFFF"/>
          <w:rtl/>
        </w:rPr>
        <w:t xml:space="preserve">خود </w:t>
      </w:r>
      <w:del w:id="221" w:author="MF" w:date="2022-02-26T13:33:00Z">
        <w:r w:rsidRPr="00180F82" w:rsidDel="008523A3">
          <w:rPr>
            <w:rFonts w:ascii="IRANSansWeb_Light" w:hAnsi="IRANSansWeb_Light" w:cs="B Nazanin"/>
            <w:sz w:val="28"/>
            <w:szCs w:val="28"/>
            <w:shd w:val="clear" w:color="auto" w:fill="FFFFFF"/>
            <w:rtl/>
          </w:rPr>
          <w:delText xml:space="preserve">را </w:delText>
        </w:r>
      </w:del>
      <w:r w:rsidRPr="00180F82">
        <w:rPr>
          <w:rFonts w:ascii="IRANSansWeb_Light" w:hAnsi="IRANSansWeb_Light" w:cs="B Nazanin"/>
          <w:sz w:val="28"/>
          <w:szCs w:val="28"/>
          <w:shd w:val="clear" w:color="auto" w:fill="FFFFFF"/>
          <w:rtl/>
        </w:rPr>
        <w:t>راه</w:t>
      </w:r>
      <w:r w:rsidR="006E2538">
        <w:rPr>
          <w:rFonts w:ascii="IRANSansWeb_Light" w:hAnsi="IRANSansWeb_Light" w:cs="B Nazanin" w:hint="eastAsia"/>
          <w:sz w:val="28"/>
          <w:szCs w:val="28"/>
          <w:shd w:val="clear" w:color="auto" w:fill="FFFFFF"/>
          <w:rtl/>
        </w:rPr>
        <w:t>‌</w:t>
      </w:r>
      <w:r w:rsidRPr="00180F82">
        <w:rPr>
          <w:rFonts w:ascii="IRANSansWeb_Light" w:hAnsi="IRANSansWeb_Light" w:cs="B Nazanin"/>
          <w:sz w:val="28"/>
          <w:szCs w:val="28"/>
          <w:shd w:val="clear" w:color="auto" w:fill="FFFFFF"/>
          <w:rtl/>
        </w:rPr>
        <w:t>اندازی می</w:t>
      </w:r>
      <w:r w:rsidR="006E2538">
        <w:rPr>
          <w:rFonts w:ascii="IRANSansWeb_Light" w:hAnsi="IRANSansWeb_Light" w:cs="B Nazanin" w:hint="eastAsia"/>
          <w:sz w:val="28"/>
          <w:szCs w:val="28"/>
          <w:shd w:val="clear" w:color="auto" w:fill="FFFFFF"/>
          <w:rtl/>
        </w:rPr>
        <w:t>‌</w:t>
      </w:r>
      <w:ins w:id="222" w:author="MF" w:date="2022-02-26T13:33:00Z">
        <w:r w:rsidR="008523A3">
          <w:rPr>
            <w:rFonts w:ascii="IRANSansWeb_Light" w:hAnsi="IRANSansWeb_Light" w:cs="B Nazanin" w:hint="cs"/>
            <w:sz w:val="28"/>
            <w:szCs w:val="28"/>
            <w:shd w:val="clear" w:color="auto" w:fill="FFFFFF"/>
            <w:rtl/>
          </w:rPr>
          <w:t>شود</w:t>
        </w:r>
      </w:ins>
      <w:del w:id="223" w:author="MF" w:date="2022-02-26T13:33:00Z">
        <w:r w:rsidRPr="00180F82" w:rsidDel="008523A3">
          <w:rPr>
            <w:rFonts w:ascii="IRANSansWeb_Light" w:hAnsi="IRANSansWeb_Light" w:cs="B Nazanin"/>
            <w:sz w:val="28"/>
            <w:szCs w:val="28"/>
            <w:shd w:val="clear" w:color="auto" w:fill="FFFFFF"/>
            <w:rtl/>
          </w:rPr>
          <w:delText>کنند</w:delText>
        </w:r>
      </w:del>
      <w:r w:rsidRPr="00180F82">
        <w:rPr>
          <w:rFonts w:ascii="IRANSansWeb_Light" w:hAnsi="IRANSansWeb_Light" w:cs="B Nazanin"/>
          <w:sz w:val="28"/>
          <w:szCs w:val="28"/>
          <w:shd w:val="clear" w:color="auto" w:fill="FFFFFF"/>
          <w:rtl/>
        </w:rPr>
        <w:t xml:space="preserve">. این دستگاه با </w:t>
      </w:r>
      <w:del w:id="224" w:author="MF" w:date="2022-02-26T13:33:00Z">
        <w:r w:rsidRPr="00180F82" w:rsidDel="007E6D86">
          <w:rPr>
            <w:rFonts w:ascii="IRANSansWeb_Light" w:hAnsi="IRANSansWeb_Light" w:cs="B Nazanin"/>
            <w:sz w:val="28"/>
            <w:szCs w:val="28"/>
            <w:shd w:val="clear" w:color="auto" w:fill="FFFFFF"/>
            <w:rtl/>
          </w:rPr>
          <w:delText xml:space="preserve">یک </w:delText>
        </w:r>
      </w:del>
      <w:r w:rsidRPr="00180F82">
        <w:rPr>
          <w:rFonts w:ascii="IRANSansWeb_Light" w:hAnsi="IRANSansWeb_Light" w:cs="B Nazanin"/>
          <w:sz w:val="28"/>
          <w:szCs w:val="28"/>
          <w:shd w:val="clear" w:color="auto" w:fill="FFFFFF"/>
          <w:rtl/>
        </w:rPr>
        <w:t>کابل میکرو</w:t>
      </w:r>
      <w:r w:rsidRPr="00180F82">
        <w:rPr>
          <w:rFonts w:ascii="IRANSansWeb_Light" w:hAnsi="IRANSansWeb_Light" w:cs="B Nazanin"/>
          <w:sz w:val="28"/>
          <w:szCs w:val="28"/>
          <w:shd w:val="clear" w:color="auto" w:fill="FFFFFF"/>
        </w:rPr>
        <w:t xml:space="preserve"> </w:t>
      </w:r>
      <w:r w:rsidR="00793F1C">
        <w:rPr>
          <w:rFonts w:asciiTheme="majorBidi" w:hAnsiTheme="majorBidi" w:cstheme="majorBidi"/>
          <w:sz w:val="24"/>
          <w:szCs w:val="24"/>
          <w:shd w:val="clear" w:color="auto" w:fill="FFFFFF"/>
        </w:rPr>
        <w:t>USB</w:t>
      </w:r>
      <w:r w:rsidRPr="00180F82">
        <w:rPr>
          <w:rFonts w:ascii="IRANSansWeb_Light" w:hAnsi="IRANSansWeb_Light" w:cs="B Nazanin"/>
          <w:sz w:val="28"/>
          <w:szCs w:val="28"/>
          <w:shd w:val="clear" w:color="auto" w:fill="FFFFFF"/>
          <w:rtl/>
        </w:rPr>
        <w:t xml:space="preserve">تغذیه </w:t>
      </w:r>
      <w:del w:id="225" w:author="MF" w:date="2022-02-26T13:34:00Z">
        <w:r w:rsidRPr="00180F82" w:rsidDel="007E6D86">
          <w:rPr>
            <w:rFonts w:ascii="IRANSansWeb_Light" w:hAnsi="IRANSansWeb_Light" w:cs="B Nazanin"/>
            <w:sz w:val="28"/>
            <w:szCs w:val="28"/>
            <w:shd w:val="clear" w:color="auto" w:fill="FFFFFF"/>
            <w:rtl/>
          </w:rPr>
          <w:delText>می</w:delText>
        </w:r>
        <w:r w:rsidR="006E2538" w:rsidDel="007E6D86">
          <w:rPr>
            <w:rFonts w:ascii="IRANSansWeb_Light" w:hAnsi="IRANSansWeb_Light" w:cs="B Nazanin" w:hint="eastAsia"/>
            <w:sz w:val="28"/>
            <w:szCs w:val="28"/>
            <w:shd w:val="clear" w:color="auto" w:fill="FFFFFF"/>
            <w:rtl/>
          </w:rPr>
          <w:delText>‌</w:delText>
        </w:r>
        <w:r w:rsidRPr="00180F82" w:rsidDel="007E6D86">
          <w:rPr>
            <w:rFonts w:ascii="IRANSansWeb_Light" w:hAnsi="IRANSansWeb_Light" w:cs="B Nazanin"/>
            <w:sz w:val="28"/>
            <w:szCs w:val="28"/>
            <w:shd w:val="clear" w:color="auto" w:fill="FFFFFF"/>
            <w:rtl/>
          </w:rPr>
          <w:delText xml:space="preserve">شود </w:delText>
        </w:r>
      </w:del>
      <w:ins w:id="226" w:author="MF" w:date="2022-02-26T13:34:00Z">
        <w:r w:rsidR="007E6D86">
          <w:rPr>
            <w:rFonts w:ascii="IRANSansWeb_Light" w:hAnsi="IRANSansWeb_Light" w:cs="B Nazanin" w:hint="cs"/>
            <w:sz w:val="28"/>
            <w:szCs w:val="28"/>
            <w:shd w:val="clear" w:color="auto" w:fill="FFFFFF"/>
            <w:rtl/>
          </w:rPr>
          <w:t>شده</w:t>
        </w:r>
        <w:r w:rsidR="007E6D86" w:rsidRPr="00180F82">
          <w:rPr>
            <w:rFonts w:ascii="IRANSansWeb_Light" w:hAnsi="IRANSansWeb_Light" w:cs="B Nazanin"/>
            <w:sz w:val="28"/>
            <w:szCs w:val="28"/>
            <w:shd w:val="clear" w:color="auto" w:fill="FFFFFF"/>
            <w:rtl/>
          </w:rPr>
          <w:t xml:space="preserve"> </w:t>
        </w:r>
      </w:ins>
      <w:r w:rsidRPr="00180F82">
        <w:rPr>
          <w:rFonts w:ascii="IRANSansWeb_Light" w:hAnsi="IRANSansWeb_Light" w:cs="B Nazanin"/>
          <w:sz w:val="28"/>
          <w:szCs w:val="28"/>
          <w:shd w:val="clear" w:color="auto" w:fill="FFFFFF"/>
          <w:rtl/>
        </w:rPr>
        <w:t>و</w:t>
      </w:r>
      <w:del w:id="227" w:author="MF" w:date="2022-02-26T13:34:00Z">
        <w:r w:rsidR="00E23C8A" w:rsidRPr="00180F82" w:rsidDel="007E6D86">
          <w:rPr>
            <w:rFonts w:ascii="IRANSansWeb_Light" w:hAnsi="IRANSansWeb_Light" w:cs="B Nazanin" w:hint="cs"/>
            <w:sz w:val="28"/>
            <w:szCs w:val="28"/>
            <w:shd w:val="clear" w:color="auto" w:fill="FFFFFF"/>
            <w:rtl/>
          </w:rPr>
          <w:delText xml:space="preserve">   </w:delText>
        </w:r>
      </w:del>
      <w:r w:rsidRPr="00180F82">
        <w:rPr>
          <w:rFonts w:ascii="IRANSansWeb_Light" w:hAnsi="IRANSansWeb_Light" w:cs="B Nazanin"/>
          <w:sz w:val="28"/>
          <w:szCs w:val="28"/>
          <w:shd w:val="clear" w:color="auto" w:fill="FFFFFF"/>
          <w:rtl/>
        </w:rPr>
        <w:t xml:space="preserve"> می</w:t>
      </w:r>
      <w:r w:rsidR="00E23C8A" w:rsidRPr="00180F82">
        <w:rPr>
          <w:rFonts w:ascii="IRANSansWeb_Light" w:hAnsi="IRANSansWeb_Light" w:cs="B Nazanin" w:hint="eastAsia"/>
          <w:sz w:val="28"/>
          <w:szCs w:val="28"/>
          <w:shd w:val="clear" w:color="auto" w:fill="FFFFFF"/>
          <w:rtl/>
        </w:rPr>
        <w:t>‌</w:t>
      </w:r>
      <w:r w:rsidRPr="00180F82">
        <w:rPr>
          <w:rFonts w:ascii="IRANSansWeb_Light" w:hAnsi="IRANSansWeb_Light" w:cs="B Nazanin"/>
          <w:sz w:val="28"/>
          <w:szCs w:val="28"/>
          <w:shd w:val="clear" w:color="auto" w:fill="FFFFFF"/>
          <w:rtl/>
        </w:rPr>
        <w:t>تواند با استفاده از کابل تصویر ویدئو و یک پورت سوزنی، خروجی صدا و تصویر داشته</w:t>
      </w:r>
      <w:r w:rsidR="006E2538">
        <w:rPr>
          <w:rFonts w:ascii="IRANSansWeb_Light" w:hAnsi="IRANSansWeb_Light" w:cs="B Nazanin" w:hint="eastAsia"/>
          <w:sz w:val="28"/>
          <w:szCs w:val="28"/>
          <w:shd w:val="clear" w:color="auto" w:fill="FFFFFF"/>
          <w:rtl/>
        </w:rPr>
        <w:t>‌</w:t>
      </w:r>
      <w:r w:rsidRPr="00180F82">
        <w:rPr>
          <w:rFonts w:ascii="IRANSansWeb_Light" w:hAnsi="IRANSansWeb_Light" w:cs="B Nazanin"/>
          <w:sz w:val="28"/>
          <w:szCs w:val="28"/>
          <w:shd w:val="clear" w:color="auto" w:fill="FFFFFF"/>
          <w:rtl/>
        </w:rPr>
        <w:t>باشد و یا با استفاده از کابل</w:t>
      </w:r>
      <w:r w:rsidRPr="00180F82">
        <w:rPr>
          <w:rFonts w:ascii="IRANSansWeb_Light" w:hAnsi="IRANSansWeb_Light" w:cs="B Nazanin"/>
          <w:sz w:val="28"/>
          <w:szCs w:val="28"/>
          <w:shd w:val="clear" w:color="auto" w:fill="FFFFFF"/>
        </w:rPr>
        <w:t xml:space="preserve"> </w:t>
      </w:r>
      <w:r w:rsidRPr="00793F1C">
        <w:rPr>
          <w:rFonts w:asciiTheme="majorBidi" w:hAnsiTheme="majorBidi" w:cstheme="majorBidi"/>
          <w:sz w:val="24"/>
          <w:szCs w:val="24"/>
          <w:shd w:val="clear" w:color="auto" w:fill="FFFFFF"/>
        </w:rPr>
        <w:t>HDMI</w:t>
      </w:r>
      <w:r w:rsidRPr="00180F82">
        <w:rPr>
          <w:rFonts w:ascii="IRANSansWeb_Light" w:hAnsi="IRANSansWeb_Light" w:cs="B Nazanin"/>
          <w:sz w:val="28"/>
          <w:szCs w:val="28"/>
          <w:shd w:val="clear" w:color="auto" w:fill="FFFFFF"/>
        </w:rPr>
        <w:t xml:space="preserve"> </w:t>
      </w:r>
      <w:r w:rsidRPr="00180F82">
        <w:rPr>
          <w:rFonts w:ascii="IRANSansWeb_Light" w:hAnsi="IRANSansWeb_Light" w:cs="B Nazanin"/>
          <w:sz w:val="28"/>
          <w:szCs w:val="28"/>
          <w:shd w:val="clear" w:color="auto" w:fill="FFFFFF"/>
          <w:rtl/>
        </w:rPr>
        <w:t>تصویری با کیفیت ارائه</w:t>
      </w:r>
      <w:r w:rsidR="006E2538">
        <w:rPr>
          <w:rFonts w:ascii="IRANSansWeb_Light" w:hAnsi="IRANSansWeb_Light" w:cs="B Nazanin" w:hint="eastAsia"/>
          <w:sz w:val="28"/>
          <w:szCs w:val="28"/>
          <w:shd w:val="clear" w:color="auto" w:fill="FFFFFF"/>
          <w:rtl/>
        </w:rPr>
        <w:t>‌</w:t>
      </w:r>
      <w:r w:rsidRPr="00180F82">
        <w:rPr>
          <w:rFonts w:ascii="IRANSansWeb_Light" w:hAnsi="IRANSansWeb_Light" w:cs="B Nazanin"/>
          <w:sz w:val="28"/>
          <w:szCs w:val="28"/>
          <w:shd w:val="clear" w:color="auto" w:fill="FFFFFF"/>
          <w:rtl/>
        </w:rPr>
        <w:t>دهد</w:t>
      </w:r>
      <w:ins w:id="228" w:author="MF" w:date="2022-02-26T13:34:00Z">
        <w:r w:rsidR="007E6D86">
          <w:rPr>
            <w:rFonts w:ascii="IRANSansWeb_Light" w:hAnsi="IRANSansWeb_Light" w:cs="B Nazanin" w:hint="cs"/>
            <w:sz w:val="28"/>
            <w:szCs w:val="28"/>
            <w:shd w:val="clear" w:color="auto" w:fill="FFFFFF"/>
            <w:rtl/>
          </w:rPr>
          <w:t>.</w:t>
        </w:r>
      </w:ins>
      <w:del w:id="229" w:author="MF" w:date="2022-02-26T13:34:00Z">
        <w:r w:rsidRPr="00180F82" w:rsidDel="007E6D86">
          <w:rPr>
            <w:rFonts w:ascii="IRANSansWeb_Light" w:hAnsi="IRANSansWeb_Light" w:cs="B Nazanin"/>
            <w:sz w:val="28"/>
            <w:szCs w:val="28"/>
            <w:shd w:val="clear" w:color="auto" w:fill="FFFFFF"/>
          </w:rPr>
          <w:delText>.</w:delText>
        </w:r>
        <w:r w:rsidR="00180F82" w:rsidRPr="00180F82" w:rsidDel="007E6D86">
          <w:rPr>
            <w:rFonts w:ascii="BNazanin" w:cs="B Nazanin"/>
            <w:sz w:val="28"/>
            <w:szCs w:val="28"/>
            <w:rtl/>
          </w:rPr>
          <w:delText xml:space="preserve"> </w:delText>
        </w:r>
      </w:del>
      <w:ins w:id="230" w:author="MF" w:date="2022-02-26T13:34:00Z">
        <w:r w:rsidR="005B397B">
          <w:rPr>
            <w:rFonts w:ascii="BNazanin" w:cs="B Nazanin" w:hint="cs"/>
            <w:sz w:val="28"/>
            <w:szCs w:val="28"/>
            <w:rtl/>
          </w:rPr>
          <w:t xml:space="preserve"> </w:t>
        </w:r>
      </w:ins>
      <w:r w:rsidR="00180F82" w:rsidRPr="00180F82">
        <w:rPr>
          <w:rFonts w:ascii="BNazanin" w:cs="B Nazanin" w:hint="cs"/>
          <w:sz w:val="28"/>
          <w:szCs w:val="28"/>
          <w:rtl/>
        </w:rPr>
        <w:t>چهاردرگاه</w:t>
      </w:r>
      <w:r w:rsidR="00180F82" w:rsidRPr="00180F82">
        <w:rPr>
          <w:rFonts w:ascii="BNazanin" w:cs="B Nazanin"/>
          <w:sz w:val="28"/>
          <w:szCs w:val="28"/>
        </w:rPr>
        <w:t xml:space="preserve"> </w:t>
      </w:r>
      <w:r w:rsidR="00180F82" w:rsidRPr="00180F82">
        <w:rPr>
          <w:rFonts w:ascii="Times New Roman" w:hAnsi="Times New Roman" w:cs="B Nazanin"/>
          <w:sz w:val="24"/>
          <w:szCs w:val="24"/>
        </w:rPr>
        <w:t xml:space="preserve">USB </w:t>
      </w:r>
      <w:r w:rsidR="00180F82" w:rsidRPr="00180F82">
        <w:rPr>
          <w:rFonts w:ascii="BNazanin" w:cs="B Nazanin" w:hint="cs"/>
          <w:sz w:val="28"/>
          <w:szCs w:val="28"/>
          <w:rtl/>
        </w:rPr>
        <w:t>نیز</w:t>
      </w:r>
      <w:r w:rsidR="00180F82" w:rsidRPr="00180F82">
        <w:rPr>
          <w:rFonts w:ascii="BNazanin" w:cs="B Nazanin"/>
          <w:sz w:val="28"/>
          <w:szCs w:val="28"/>
          <w:rtl/>
        </w:rPr>
        <w:t xml:space="preserve"> </w:t>
      </w:r>
      <w:r w:rsidR="00180F82" w:rsidRPr="00180F82">
        <w:rPr>
          <w:rFonts w:ascii="BNazanin" w:cs="B Nazanin" w:hint="cs"/>
          <w:sz w:val="28"/>
          <w:szCs w:val="28"/>
          <w:rtl/>
        </w:rPr>
        <w:t>برای</w:t>
      </w:r>
      <w:r w:rsidR="00180F82" w:rsidRPr="00180F82">
        <w:rPr>
          <w:rFonts w:ascii="BNazanin" w:cs="B Nazanin"/>
          <w:sz w:val="28"/>
          <w:szCs w:val="28"/>
          <w:rtl/>
        </w:rPr>
        <w:t xml:space="preserve"> </w:t>
      </w:r>
      <w:r w:rsidR="00180F82" w:rsidRPr="00180F82">
        <w:rPr>
          <w:rFonts w:ascii="BNazanin" w:cs="B Nazanin" w:hint="cs"/>
          <w:sz w:val="28"/>
          <w:szCs w:val="28"/>
          <w:rtl/>
        </w:rPr>
        <w:t>آن</w:t>
      </w:r>
      <w:r w:rsidR="00180F82" w:rsidRPr="00180F82">
        <w:rPr>
          <w:rFonts w:ascii="BNazanin" w:cs="B Nazanin"/>
          <w:sz w:val="28"/>
          <w:szCs w:val="28"/>
          <w:rtl/>
        </w:rPr>
        <w:t xml:space="preserve"> </w:t>
      </w:r>
      <w:r w:rsidR="00180F82" w:rsidRPr="00180F82">
        <w:rPr>
          <w:rFonts w:ascii="BNazanin" w:cs="B Nazanin" w:hint="cs"/>
          <w:sz w:val="28"/>
          <w:szCs w:val="28"/>
          <w:rtl/>
        </w:rPr>
        <w:t>در</w:t>
      </w:r>
      <w:r w:rsidR="00180F82" w:rsidRPr="00180F82">
        <w:rPr>
          <w:rFonts w:ascii="BNazanin" w:cs="B Nazanin"/>
          <w:sz w:val="28"/>
          <w:szCs w:val="28"/>
          <w:rtl/>
        </w:rPr>
        <w:t xml:space="preserve"> </w:t>
      </w:r>
      <w:r w:rsidR="00180F82" w:rsidRPr="00180F82">
        <w:rPr>
          <w:rFonts w:ascii="BNazanin" w:cs="B Nazanin" w:hint="cs"/>
          <w:sz w:val="28"/>
          <w:szCs w:val="28"/>
          <w:rtl/>
        </w:rPr>
        <w:t>نظرگرفته</w:t>
      </w:r>
      <w:r w:rsidR="002661C5">
        <w:rPr>
          <w:rFonts w:ascii="BNazanin" w:cs="B Nazanin" w:hint="cs"/>
          <w:sz w:val="28"/>
          <w:szCs w:val="28"/>
          <w:rtl/>
        </w:rPr>
        <w:t>‌</w:t>
      </w:r>
      <w:r w:rsidR="00180F82" w:rsidRPr="00180F82">
        <w:rPr>
          <w:rFonts w:ascii="BNazanin" w:cs="B Nazanin" w:hint="cs"/>
          <w:sz w:val="28"/>
          <w:szCs w:val="28"/>
          <w:rtl/>
        </w:rPr>
        <w:t>شد</w:t>
      </w:r>
      <w:r w:rsidR="00180F82">
        <w:rPr>
          <w:rFonts w:ascii="BNazanin" w:cs="B Nazanin" w:hint="cs"/>
          <w:sz w:val="28"/>
          <w:szCs w:val="28"/>
          <w:rtl/>
        </w:rPr>
        <w:t>ه‌</w:t>
      </w:r>
      <w:del w:id="231" w:author="MF" w:date="2022-02-26T13:35:00Z">
        <w:r w:rsidR="00180F82" w:rsidRPr="00180F82" w:rsidDel="000557E7">
          <w:rPr>
            <w:rFonts w:ascii="BNazanin" w:cs="B Nazanin" w:hint="cs"/>
            <w:sz w:val="28"/>
            <w:szCs w:val="28"/>
            <w:rtl/>
          </w:rPr>
          <w:delText>است</w:delText>
        </w:r>
      </w:del>
      <w:r w:rsidR="00180F82" w:rsidRPr="00180F82">
        <w:rPr>
          <w:rFonts w:ascii="BNazanin" w:cs="B Nazanin"/>
          <w:sz w:val="28"/>
          <w:szCs w:val="28"/>
          <w:rtl/>
        </w:rPr>
        <w:t xml:space="preserve"> </w:t>
      </w:r>
      <w:r w:rsidR="00180F82" w:rsidRPr="00180F82">
        <w:rPr>
          <w:rFonts w:ascii="BNazanin" w:cs="B Nazanin" w:hint="cs"/>
          <w:sz w:val="28"/>
          <w:szCs w:val="28"/>
          <w:rtl/>
        </w:rPr>
        <w:t>که</w:t>
      </w:r>
      <w:r w:rsidR="00180F82" w:rsidRPr="00180F82">
        <w:rPr>
          <w:rFonts w:ascii="BNazanin" w:cs="B Nazanin"/>
          <w:sz w:val="28"/>
          <w:szCs w:val="28"/>
          <w:rtl/>
        </w:rPr>
        <w:t xml:space="preserve"> </w:t>
      </w:r>
      <w:r w:rsidR="00180F82" w:rsidRPr="00180F82">
        <w:rPr>
          <w:rFonts w:ascii="BNazanin" w:cs="B Nazanin" w:hint="cs"/>
          <w:sz w:val="28"/>
          <w:szCs w:val="28"/>
          <w:rtl/>
        </w:rPr>
        <w:t>می</w:t>
      </w:r>
      <w:r w:rsidR="00180F82">
        <w:rPr>
          <w:rFonts w:ascii="BNazanin" w:cs="B Nazanin" w:hint="eastAsia"/>
          <w:sz w:val="28"/>
          <w:szCs w:val="28"/>
          <w:rtl/>
        </w:rPr>
        <w:t>‌</w:t>
      </w:r>
      <w:r w:rsidR="00180F82" w:rsidRPr="00180F82">
        <w:rPr>
          <w:rFonts w:ascii="BNazanin" w:cs="B Nazanin" w:hint="cs"/>
          <w:sz w:val="28"/>
          <w:szCs w:val="28"/>
          <w:rtl/>
        </w:rPr>
        <w:t>توان</w:t>
      </w:r>
      <w:r w:rsidR="00180F82" w:rsidRPr="00180F82">
        <w:rPr>
          <w:rFonts w:ascii="BNazanin" w:cs="B Nazanin"/>
          <w:sz w:val="28"/>
          <w:szCs w:val="28"/>
          <w:rtl/>
        </w:rPr>
        <w:t xml:space="preserve"> </w:t>
      </w:r>
      <w:r w:rsidR="00180F82" w:rsidRPr="00180F82">
        <w:rPr>
          <w:rFonts w:ascii="BNazanin" w:cs="B Nazanin" w:hint="cs"/>
          <w:sz w:val="28"/>
          <w:szCs w:val="28"/>
          <w:rtl/>
        </w:rPr>
        <w:t>از</w:t>
      </w:r>
      <w:r w:rsidR="00180F82" w:rsidRPr="00180F82">
        <w:rPr>
          <w:rFonts w:ascii="BNazanin" w:cs="B Nazanin"/>
          <w:sz w:val="28"/>
          <w:szCs w:val="28"/>
          <w:rtl/>
        </w:rPr>
        <w:t xml:space="preserve"> </w:t>
      </w:r>
      <w:r w:rsidR="00180F82" w:rsidRPr="00180F82">
        <w:rPr>
          <w:rFonts w:ascii="BNazanin" w:cs="B Nazanin" w:hint="cs"/>
          <w:sz w:val="28"/>
          <w:szCs w:val="28"/>
          <w:rtl/>
        </w:rPr>
        <w:t>آن</w:t>
      </w:r>
      <w:r w:rsidR="00180F82" w:rsidRPr="00180F82">
        <w:rPr>
          <w:rFonts w:ascii="BNazanin" w:cs="B Nazanin"/>
          <w:sz w:val="28"/>
          <w:szCs w:val="28"/>
          <w:rtl/>
        </w:rPr>
        <w:t xml:space="preserve"> </w:t>
      </w:r>
      <w:r w:rsidR="00180F82" w:rsidRPr="00180F82">
        <w:rPr>
          <w:rFonts w:ascii="BNazanin" w:cs="B Nazanin" w:hint="cs"/>
          <w:sz w:val="28"/>
          <w:szCs w:val="28"/>
          <w:rtl/>
        </w:rPr>
        <w:t>برای</w:t>
      </w:r>
      <w:r w:rsidR="00180F82">
        <w:rPr>
          <w:rFonts w:ascii="BNazanin" w:cs="B Nazanin" w:hint="cs"/>
          <w:sz w:val="28"/>
          <w:szCs w:val="28"/>
          <w:rtl/>
          <w:lang w:bidi="fa-IR"/>
        </w:rPr>
        <w:t xml:space="preserve"> </w:t>
      </w:r>
      <w:r w:rsidR="00180F82" w:rsidRPr="00180F82">
        <w:rPr>
          <w:rFonts w:ascii="BNazanin" w:cs="B Nazanin" w:hint="cs"/>
          <w:sz w:val="28"/>
          <w:szCs w:val="28"/>
          <w:rtl/>
        </w:rPr>
        <w:t>ارتباطات</w:t>
      </w:r>
      <w:r w:rsidR="00180F82" w:rsidRPr="00180F82">
        <w:rPr>
          <w:rFonts w:ascii="BNazanin" w:cs="B Nazanin"/>
          <w:sz w:val="28"/>
          <w:szCs w:val="28"/>
          <w:rtl/>
        </w:rPr>
        <w:t xml:space="preserve"> </w:t>
      </w:r>
      <w:r w:rsidR="00180F82" w:rsidRPr="00180F82">
        <w:rPr>
          <w:rFonts w:ascii="BNazanin" w:cs="B Nazanin" w:hint="cs"/>
          <w:sz w:val="28"/>
          <w:szCs w:val="28"/>
          <w:rtl/>
        </w:rPr>
        <w:t>مختلف</w:t>
      </w:r>
      <w:r w:rsidR="00180F82" w:rsidRPr="00180F82">
        <w:rPr>
          <w:rFonts w:ascii="BNazanin" w:cs="B Nazanin"/>
          <w:sz w:val="28"/>
          <w:szCs w:val="28"/>
          <w:rtl/>
        </w:rPr>
        <w:t xml:space="preserve"> </w:t>
      </w:r>
      <w:r w:rsidR="00180F82" w:rsidRPr="00180F82">
        <w:rPr>
          <w:rFonts w:ascii="BNazanin" w:cs="B Nazanin" w:hint="cs"/>
          <w:sz w:val="28"/>
          <w:szCs w:val="28"/>
          <w:rtl/>
        </w:rPr>
        <w:t>استفاده</w:t>
      </w:r>
      <w:r w:rsidR="006E2538">
        <w:rPr>
          <w:rFonts w:ascii="BNazanin" w:cs="B Nazanin" w:hint="cs"/>
          <w:sz w:val="28"/>
          <w:szCs w:val="28"/>
          <w:rtl/>
        </w:rPr>
        <w:t>‌</w:t>
      </w:r>
      <w:r w:rsidR="00180F82" w:rsidRPr="00180F82">
        <w:rPr>
          <w:rFonts w:ascii="BNazanin" w:cs="B Nazanin" w:hint="cs"/>
          <w:sz w:val="28"/>
          <w:szCs w:val="28"/>
          <w:rtl/>
        </w:rPr>
        <w:t>کرد</w:t>
      </w:r>
      <w:r w:rsidR="00180F82" w:rsidRPr="00180F82">
        <w:rPr>
          <w:rFonts w:ascii="BNazanin" w:cs="B Nazanin"/>
          <w:sz w:val="28"/>
          <w:szCs w:val="28"/>
          <w:rtl/>
        </w:rPr>
        <w:t xml:space="preserve">. </w:t>
      </w:r>
      <w:r w:rsidR="00180F82" w:rsidRPr="00180F82">
        <w:rPr>
          <w:rFonts w:ascii="BNazanin" w:cs="B Nazanin" w:hint="cs"/>
          <w:sz w:val="28"/>
          <w:szCs w:val="28"/>
          <w:rtl/>
        </w:rPr>
        <w:t>از</w:t>
      </w:r>
      <w:r w:rsidR="00D2545D">
        <w:rPr>
          <w:rFonts w:ascii="BNazanin" w:cs="B Nazanin" w:hint="cs"/>
          <w:sz w:val="28"/>
          <w:szCs w:val="28"/>
          <w:rtl/>
        </w:rPr>
        <w:t xml:space="preserve"> </w:t>
      </w:r>
      <w:r w:rsidR="00180F82" w:rsidRPr="00180F82">
        <w:rPr>
          <w:rFonts w:ascii="BNazanin" w:cs="B Nazanin" w:hint="cs"/>
          <w:sz w:val="28"/>
          <w:szCs w:val="28"/>
          <w:rtl/>
        </w:rPr>
        <w:t>درگاه</w:t>
      </w:r>
      <w:r w:rsidR="00180F82">
        <w:rPr>
          <w:rFonts w:ascii="BNazanin" w:cs="B Nazanin" w:hint="eastAsia"/>
          <w:sz w:val="28"/>
          <w:szCs w:val="28"/>
          <w:rtl/>
        </w:rPr>
        <w:t>‌</w:t>
      </w:r>
      <w:r w:rsidR="00180F82" w:rsidRPr="00180F82">
        <w:rPr>
          <w:rFonts w:ascii="BNazanin" w:cs="B Nazanin" w:hint="cs"/>
          <w:sz w:val="28"/>
          <w:szCs w:val="28"/>
          <w:rtl/>
        </w:rPr>
        <w:t>های</w:t>
      </w:r>
      <w:r w:rsidR="00180F82" w:rsidRPr="00180F82">
        <w:rPr>
          <w:rFonts w:ascii="BNazanin" w:cs="B Nazanin"/>
          <w:sz w:val="28"/>
          <w:szCs w:val="28"/>
        </w:rPr>
        <w:t xml:space="preserve"> </w:t>
      </w:r>
      <w:r w:rsidR="00180F82" w:rsidRPr="00180F82">
        <w:rPr>
          <w:rFonts w:ascii="Times New Roman" w:hAnsi="Times New Roman" w:cs="B Nazanin"/>
          <w:sz w:val="24"/>
          <w:szCs w:val="24"/>
        </w:rPr>
        <w:t xml:space="preserve">USB </w:t>
      </w:r>
      <w:r w:rsidR="00180F82" w:rsidRPr="00180F82">
        <w:rPr>
          <w:rFonts w:ascii="BNazanin" w:cs="B Nazanin" w:hint="cs"/>
          <w:sz w:val="28"/>
          <w:szCs w:val="28"/>
          <w:rtl/>
        </w:rPr>
        <w:t>برای</w:t>
      </w:r>
      <w:r w:rsidR="00180F82" w:rsidRPr="00180F82">
        <w:rPr>
          <w:rFonts w:ascii="BNazanin" w:cs="B Nazanin"/>
          <w:sz w:val="28"/>
          <w:szCs w:val="28"/>
          <w:rtl/>
        </w:rPr>
        <w:t xml:space="preserve"> </w:t>
      </w:r>
      <w:r w:rsidR="00180F82" w:rsidRPr="00180F82">
        <w:rPr>
          <w:rFonts w:ascii="BNazanin" w:cs="B Nazanin" w:hint="cs"/>
          <w:sz w:val="28"/>
          <w:szCs w:val="28"/>
          <w:rtl/>
        </w:rPr>
        <w:t>صفحه</w:t>
      </w:r>
      <w:r w:rsidR="006E2538">
        <w:rPr>
          <w:rFonts w:ascii="BNazanin" w:cs="B Nazanin" w:hint="cs"/>
          <w:sz w:val="28"/>
          <w:szCs w:val="28"/>
          <w:rtl/>
        </w:rPr>
        <w:t>‌</w:t>
      </w:r>
      <w:r w:rsidR="00180F82" w:rsidRPr="00180F82">
        <w:rPr>
          <w:rFonts w:ascii="BNazanin" w:cs="B Nazanin" w:hint="cs"/>
          <w:sz w:val="28"/>
          <w:szCs w:val="28"/>
          <w:rtl/>
        </w:rPr>
        <w:t>کلید،</w:t>
      </w:r>
      <w:r w:rsidR="00180F82" w:rsidRPr="00180F82">
        <w:rPr>
          <w:rFonts w:ascii="BNazanin" w:cs="B Nazanin"/>
          <w:sz w:val="28"/>
          <w:szCs w:val="28"/>
          <w:rtl/>
        </w:rPr>
        <w:t xml:space="preserve"> </w:t>
      </w:r>
      <w:r w:rsidR="00180F82" w:rsidRPr="00180F82">
        <w:rPr>
          <w:rFonts w:ascii="BNazanin" w:cs="B Nazanin" w:hint="cs"/>
          <w:sz w:val="28"/>
          <w:szCs w:val="28"/>
          <w:rtl/>
        </w:rPr>
        <w:t>ماوس،</w:t>
      </w:r>
      <w:r w:rsidR="00180F82" w:rsidRPr="00180F82">
        <w:rPr>
          <w:rFonts w:ascii="BNazanin" w:cs="B Nazanin"/>
          <w:sz w:val="28"/>
          <w:szCs w:val="28"/>
          <w:rtl/>
        </w:rPr>
        <w:t xml:space="preserve"> </w:t>
      </w:r>
      <w:r w:rsidR="00180F82" w:rsidRPr="00180F82">
        <w:rPr>
          <w:rFonts w:ascii="BNazanin" w:cs="B Nazanin" w:hint="cs"/>
          <w:sz w:val="28"/>
          <w:szCs w:val="28"/>
          <w:rtl/>
        </w:rPr>
        <w:t>شبکه</w:t>
      </w:r>
      <w:r w:rsidR="00180F82" w:rsidRPr="00180F82">
        <w:rPr>
          <w:rFonts w:ascii="BNazanin" w:cs="B Nazanin"/>
          <w:sz w:val="28"/>
          <w:szCs w:val="28"/>
          <w:rtl/>
        </w:rPr>
        <w:t xml:space="preserve"> </w:t>
      </w:r>
      <w:r w:rsidR="00180F82" w:rsidRPr="00180F82">
        <w:rPr>
          <w:rFonts w:ascii="BNazanin" w:cs="B Nazanin" w:hint="cs"/>
          <w:sz w:val="28"/>
          <w:szCs w:val="28"/>
          <w:rtl/>
        </w:rPr>
        <w:t>بی</w:t>
      </w:r>
      <w:ins w:id="232" w:author="MF" w:date="2022-02-26T13:35:00Z">
        <w:r w:rsidR="000557E7">
          <w:rPr>
            <w:rFonts w:ascii="BNazanin" w:cs="B Nazanin" w:hint="cs"/>
            <w:sz w:val="28"/>
            <w:szCs w:val="28"/>
            <w:rtl/>
          </w:rPr>
          <w:t>‌</w:t>
        </w:r>
      </w:ins>
      <w:r w:rsidR="00180F82" w:rsidRPr="00180F82">
        <w:rPr>
          <w:rFonts w:ascii="BNazanin" w:cs="B Nazanin" w:hint="cs"/>
          <w:sz w:val="28"/>
          <w:szCs w:val="28"/>
          <w:rtl/>
        </w:rPr>
        <w:t>سیم</w:t>
      </w:r>
      <w:r w:rsidR="00180F82" w:rsidRPr="00180F82">
        <w:rPr>
          <w:rFonts w:ascii="BNazanin" w:cs="B Nazanin"/>
          <w:sz w:val="28"/>
          <w:szCs w:val="28"/>
          <w:rtl/>
        </w:rPr>
        <w:t xml:space="preserve"> </w:t>
      </w:r>
      <w:r w:rsidR="00180F82" w:rsidRPr="00180F82">
        <w:rPr>
          <w:rFonts w:ascii="BNazanin" w:cs="B Nazanin" w:hint="cs"/>
          <w:sz w:val="28"/>
          <w:szCs w:val="28"/>
          <w:rtl/>
        </w:rPr>
        <w:t>و</w:t>
      </w:r>
      <w:r w:rsidR="00180F82" w:rsidRPr="00180F82">
        <w:rPr>
          <w:rFonts w:ascii="BNazanin" w:cs="B Nazanin"/>
          <w:sz w:val="28"/>
          <w:szCs w:val="28"/>
          <w:rtl/>
        </w:rPr>
        <w:t xml:space="preserve"> </w:t>
      </w:r>
      <w:r w:rsidR="00180F82" w:rsidRPr="00180F82">
        <w:rPr>
          <w:rFonts w:ascii="BNazanin" w:cs="B Nazanin" w:hint="cs"/>
          <w:sz w:val="28"/>
          <w:szCs w:val="28"/>
          <w:rtl/>
        </w:rPr>
        <w:t>کلیه</w:t>
      </w:r>
      <w:r w:rsidR="00180F82" w:rsidRPr="00180F82">
        <w:rPr>
          <w:rFonts w:ascii="BNazanin" w:cs="B Nazanin"/>
          <w:sz w:val="28"/>
          <w:szCs w:val="28"/>
          <w:rtl/>
        </w:rPr>
        <w:t xml:space="preserve"> </w:t>
      </w:r>
      <w:r w:rsidR="00180F82" w:rsidRPr="00180F82">
        <w:rPr>
          <w:rFonts w:ascii="BNazanin" w:cs="B Nazanin" w:hint="cs"/>
          <w:sz w:val="28"/>
          <w:szCs w:val="28"/>
          <w:rtl/>
        </w:rPr>
        <w:t>دستگاه</w:t>
      </w:r>
      <w:r w:rsidR="00180F82">
        <w:rPr>
          <w:rFonts w:ascii="BNazanin" w:cs="B Nazanin" w:hint="eastAsia"/>
          <w:sz w:val="28"/>
          <w:szCs w:val="28"/>
          <w:rtl/>
        </w:rPr>
        <w:t>‌</w:t>
      </w:r>
      <w:r w:rsidR="00180F82" w:rsidRPr="00180F82">
        <w:rPr>
          <w:rFonts w:ascii="BNazanin" w:cs="B Nazanin" w:hint="cs"/>
          <w:sz w:val="28"/>
          <w:szCs w:val="28"/>
          <w:rtl/>
        </w:rPr>
        <w:t>ها</w:t>
      </w:r>
      <w:r w:rsidR="00D2545D">
        <w:rPr>
          <w:rFonts w:ascii="BNazanin" w:cs="B Nazanin" w:hint="cs"/>
          <w:sz w:val="28"/>
          <w:szCs w:val="28"/>
          <w:rtl/>
        </w:rPr>
        <w:t xml:space="preserve"> </w:t>
      </w:r>
      <w:r w:rsidR="00180F82" w:rsidRPr="00180F82">
        <w:rPr>
          <w:rFonts w:ascii="BNazanin" w:cs="B Nazanin" w:hint="cs"/>
          <w:sz w:val="28"/>
          <w:szCs w:val="28"/>
          <w:rtl/>
        </w:rPr>
        <w:t>با</w:t>
      </w:r>
      <w:r w:rsidR="00180F82" w:rsidRPr="00180F82">
        <w:rPr>
          <w:rFonts w:ascii="BNazanin" w:cs="B Nazanin"/>
          <w:sz w:val="28"/>
          <w:szCs w:val="28"/>
          <w:rtl/>
        </w:rPr>
        <w:t xml:space="preserve"> </w:t>
      </w:r>
      <w:r w:rsidR="00180F82" w:rsidRPr="00180F82">
        <w:rPr>
          <w:rFonts w:ascii="BNazanin" w:cs="B Nazanin" w:hint="cs"/>
          <w:sz w:val="28"/>
          <w:szCs w:val="28"/>
          <w:rtl/>
        </w:rPr>
        <w:t>پشتیبانی</w:t>
      </w:r>
      <w:r w:rsidR="00180F82" w:rsidRPr="00180F82">
        <w:rPr>
          <w:rFonts w:ascii="BNazanin" w:cs="B Nazanin"/>
          <w:sz w:val="28"/>
          <w:szCs w:val="28"/>
          <w:rtl/>
        </w:rPr>
        <w:t xml:space="preserve"> </w:t>
      </w:r>
      <w:r w:rsidR="00180F82" w:rsidRPr="00180F82">
        <w:rPr>
          <w:rFonts w:ascii="BNazanin" w:cs="B Nazanin" w:hint="cs"/>
          <w:sz w:val="28"/>
          <w:szCs w:val="28"/>
          <w:rtl/>
        </w:rPr>
        <w:t>از</w:t>
      </w:r>
      <w:r w:rsidR="00180F82" w:rsidRPr="00180F82">
        <w:rPr>
          <w:rFonts w:ascii="BNazanin" w:cs="B Nazanin"/>
          <w:sz w:val="28"/>
          <w:szCs w:val="28"/>
          <w:rtl/>
        </w:rPr>
        <w:t xml:space="preserve"> </w:t>
      </w:r>
      <w:r w:rsidR="00180F82" w:rsidRPr="00180F82">
        <w:rPr>
          <w:rFonts w:ascii="BNazanin" w:cs="B Nazanin" w:hint="cs"/>
          <w:sz w:val="28"/>
          <w:szCs w:val="28"/>
          <w:rtl/>
        </w:rPr>
        <w:t>درگاه</w:t>
      </w:r>
      <w:r w:rsidR="00180F82" w:rsidRPr="00180F82">
        <w:rPr>
          <w:rFonts w:ascii="BNazanin" w:cs="B Nazanin"/>
          <w:sz w:val="28"/>
          <w:szCs w:val="28"/>
          <w:rtl/>
        </w:rPr>
        <w:t xml:space="preserve"> </w:t>
      </w:r>
      <w:r w:rsidR="00180F82" w:rsidRPr="00180F82">
        <w:rPr>
          <w:rFonts w:ascii="BNazanin" w:cs="B Nazanin" w:hint="cs"/>
          <w:sz w:val="28"/>
          <w:szCs w:val="28"/>
          <w:rtl/>
        </w:rPr>
        <w:t>مذکور</w:t>
      </w:r>
      <w:r w:rsidR="00180F82" w:rsidRPr="00180F82">
        <w:rPr>
          <w:rFonts w:ascii="BNazanin" w:cs="B Nazanin"/>
          <w:sz w:val="28"/>
          <w:szCs w:val="28"/>
          <w:rtl/>
        </w:rPr>
        <w:t xml:space="preserve"> </w:t>
      </w:r>
      <w:r w:rsidR="00180F82" w:rsidRPr="00180F82">
        <w:rPr>
          <w:rFonts w:ascii="BNazanin" w:cs="B Nazanin" w:hint="cs"/>
          <w:sz w:val="28"/>
          <w:szCs w:val="28"/>
          <w:rtl/>
        </w:rPr>
        <w:t>می</w:t>
      </w:r>
      <w:r w:rsidR="00D2545D">
        <w:rPr>
          <w:rFonts w:ascii="BNazanin" w:cs="B Nazanin" w:hint="eastAsia"/>
          <w:sz w:val="28"/>
          <w:szCs w:val="28"/>
          <w:rtl/>
        </w:rPr>
        <w:t>‌</w:t>
      </w:r>
      <w:r w:rsidR="00180F82" w:rsidRPr="00180F82">
        <w:rPr>
          <w:rFonts w:ascii="BNazanin" w:cs="B Nazanin" w:hint="cs"/>
          <w:sz w:val="28"/>
          <w:szCs w:val="28"/>
          <w:rtl/>
        </w:rPr>
        <w:t>توان</w:t>
      </w:r>
      <w:r w:rsidR="00180F82" w:rsidRPr="00180F82">
        <w:rPr>
          <w:rFonts w:ascii="BNazanin" w:cs="B Nazanin"/>
          <w:sz w:val="28"/>
          <w:szCs w:val="28"/>
          <w:rtl/>
        </w:rPr>
        <w:t xml:space="preserve"> </w:t>
      </w:r>
      <w:r w:rsidR="00180F82" w:rsidRPr="00180F82">
        <w:rPr>
          <w:rFonts w:ascii="BNazanin" w:cs="B Nazanin" w:hint="cs"/>
          <w:sz w:val="28"/>
          <w:szCs w:val="28"/>
          <w:rtl/>
        </w:rPr>
        <w:t>استفاده</w:t>
      </w:r>
      <w:r w:rsidR="006E2538">
        <w:rPr>
          <w:rFonts w:ascii="BNazanin" w:cs="B Nazanin" w:hint="cs"/>
          <w:sz w:val="28"/>
          <w:szCs w:val="28"/>
          <w:rtl/>
        </w:rPr>
        <w:t>‌</w:t>
      </w:r>
      <w:r w:rsidR="00180F82" w:rsidRPr="00180F82">
        <w:rPr>
          <w:rFonts w:ascii="BNazanin" w:cs="B Nazanin" w:hint="cs"/>
          <w:sz w:val="28"/>
          <w:szCs w:val="28"/>
          <w:rtl/>
        </w:rPr>
        <w:t>کرد</w:t>
      </w:r>
      <w:r w:rsidR="00180F82" w:rsidRPr="00180F82">
        <w:rPr>
          <w:rFonts w:ascii="BNazanin" w:cs="B Nazanin"/>
          <w:sz w:val="28"/>
          <w:szCs w:val="28"/>
          <w:rtl/>
        </w:rPr>
        <w:t xml:space="preserve">. </w:t>
      </w:r>
      <w:r w:rsidR="00180F82" w:rsidRPr="00180F82">
        <w:rPr>
          <w:rFonts w:ascii="BNazanin" w:cs="B Nazanin" w:hint="cs"/>
          <w:sz w:val="28"/>
          <w:szCs w:val="28"/>
          <w:rtl/>
        </w:rPr>
        <w:t>همچنین</w:t>
      </w:r>
      <w:r w:rsidR="00180F82" w:rsidRPr="00180F82">
        <w:rPr>
          <w:rFonts w:ascii="BNazanin" w:cs="B Nazanin"/>
          <w:sz w:val="28"/>
          <w:szCs w:val="28"/>
          <w:rtl/>
        </w:rPr>
        <w:t xml:space="preserve"> </w:t>
      </w:r>
      <w:r w:rsidR="00180F82" w:rsidRPr="00180F82">
        <w:rPr>
          <w:rFonts w:ascii="BNazanin" w:cs="B Nazanin" w:hint="cs"/>
          <w:sz w:val="28"/>
          <w:szCs w:val="28"/>
          <w:rtl/>
        </w:rPr>
        <w:t>این</w:t>
      </w:r>
      <w:r w:rsidR="00180F82" w:rsidRPr="00180F82">
        <w:rPr>
          <w:rFonts w:ascii="BNazanin" w:cs="B Nazanin"/>
          <w:sz w:val="28"/>
          <w:szCs w:val="28"/>
          <w:rtl/>
        </w:rPr>
        <w:t xml:space="preserve"> </w:t>
      </w:r>
      <w:r w:rsidR="00180F82" w:rsidRPr="00180F82">
        <w:rPr>
          <w:rFonts w:ascii="BNazanin" w:cs="B Nazanin" w:hint="cs"/>
          <w:sz w:val="28"/>
          <w:szCs w:val="28"/>
          <w:rtl/>
        </w:rPr>
        <w:t>برد</w:t>
      </w:r>
      <w:r w:rsidR="00180F82" w:rsidRPr="00180F82">
        <w:rPr>
          <w:rFonts w:ascii="BNazanin" w:cs="B Nazanin"/>
          <w:sz w:val="28"/>
          <w:szCs w:val="28"/>
          <w:rtl/>
        </w:rPr>
        <w:t xml:space="preserve"> </w:t>
      </w:r>
      <w:r w:rsidR="00180F82" w:rsidRPr="00180F82">
        <w:rPr>
          <w:rFonts w:ascii="BNazanin" w:cs="B Nazanin" w:hint="cs"/>
          <w:sz w:val="28"/>
          <w:szCs w:val="28"/>
          <w:rtl/>
        </w:rPr>
        <w:t>مجهز</w:t>
      </w:r>
      <w:r w:rsidR="00180F82" w:rsidRPr="00180F82">
        <w:rPr>
          <w:rFonts w:ascii="BNazanin" w:cs="B Nazanin"/>
          <w:sz w:val="28"/>
          <w:szCs w:val="28"/>
          <w:rtl/>
        </w:rPr>
        <w:t xml:space="preserve"> </w:t>
      </w:r>
      <w:r w:rsidR="00180F82" w:rsidRPr="00180F82">
        <w:rPr>
          <w:rFonts w:ascii="BNazanin" w:cs="B Nazanin" w:hint="cs"/>
          <w:sz w:val="28"/>
          <w:szCs w:val="28"/>
          <w:rtl/>
        </w:rPr>
        <w:t>به</w:t>
      </w:r>
      <w:r w:rsidR="00180F82" w:rsidRPr="00180F82">
        <w:rPr>
          <w:rFonts w:ascii="BNazanin" w:cs="B Nazanin"/>
          <w:sz w:val="28"/>
          <w:szCs w:val="28"/>
          <w:rtl/>
        </w:rPr>
        <w:t xml:space="preserve"> </w:t>
      </w:r>
      <w:r w:rsidR="00180F82" w:rsidRPr="00180F82">
        <w:rPr>
          <w:rFonts w:ascii="BNazanin" w:cs="B Nazanin" w:hint="cs"/>
          <w:sz w:val="28"/>
          <w:szCs w:val="28"/>
          <w:rtl/>
        </w:rPr>
        <w:t>پورت</w:t>
      </w:r>
      <w:r w:rsidR="00180F82" w:rsidRPr="00180F82">
        <w:rPr>
          <w:rFonts w:ascii="BNazanin" w:cs="B Nazanin"/>
          <w:sz w:val="28"/>
          <w:szCs w:val="28"/>
        </w:rPr>
        <w:t xml:space="preserve"> </w:t>
      </w:r>
      <w:r w:rsidR="00180F82" w:rsidRPr="00793F1C">
        <w:rPr>
          <w:rFonts w:ascii="Times New Roman" w:hAnsi="Times New Roman" w:cs="B Nazanin"/>
          <w:sz w:val="24"/>
          <w:szCs w:val="24"/>
        </w:rPr>
        <w:t xml:space="preserve">micro SD </w:t>
      </w:r>
      <w:r w:rsidR="00180F82" w:rsidRPr="00180F82">
        <w:rPr>
          <w:rFonts w:ascii="BNazanin" w:cs="B Nazanin" w:hint="cs"/>
          <w:sz w:val="28"/>
          <w:szCs w:val="28"/>
          <w:rtl/>
        </w:rPr>
        <w:t>برای</w:t>
      </w:r>
      <w:r w:rsidR="00180F82" w:rsidRPr="00180F82">
        <w:rPr>
          <w:rFonts w:ascii="BNazanin" w:cs="B Nazanin"/>
          <w:sz w:val="28"/>
          <w:szCs w:val="28"/>
          <w:rtl/>
        </w:rPr>
        <w:t xml:space="preserve"> </w:t>
      </w:r>
      <w:r w:rsidR="00180F82" w:rsidRPr="00180F82">
        <w:rPr>
          <w:rFonts w:ascii="BNazanin" w:cs="B Nazanin" w:hint="cs"/>
          <w:sz w:val="28"/>
          <w:szCs w:val="28"/>
          <w:rtl/>
        </w:rPr>
        <w:t>بارگیری</w:t>
      </w:r>
      <w:r w:rsidR="00D2545D">
        <w:rPr>
          <w:rFonts w:ascii="BNazanin" w:cs="B Nazanin" w:hint="cs"/>
          <w:sz w:val="28"/>
          <w:szCs w:val="28"/>
          <w:rtl/>
        </w:rPr>
        <w:t xml:space="preserve"> </w:t>
      </w:r>
      <w:r w:rsidR="00180F82" w:rsidRPr="00180F82">
        <w:rPr>
          <w:rFonts w:ascii="BNazanin" w:cs="B Nazanin" w:hint="cs"/>
          <w:sz w:val="28"/>
          <w:szCs w:val="28"/>
          <w:rtl/>
        </w:rPr>
        <w:t>سیستم</w:t>
      </w:r>
      <w:r w:rsidR="006E2538">
        <w:rPr>
          <w:rFonts w:ascii="BNazanin" w:cs="B Nazanin" w:hint="eastAsia"/>
          <w:sz w:val="28"/>
          <w:szCs w:val="28"/>
          <w:rtl/>
        </w:rPr>
        <w:t>‌</w:t>
      </w:r>
      <w:r w:rsidR="00180F82" w:rsidRPr="00180F82">
        <w:rPr>
          <w:rFonts w:ascii="BNazanin" w:cs="B Nazanin" w:hint="cs"/>
          <w:sz w:val="28"/>
          <w:szCs w:val="28"/>
          <w:rtl/>
        </w:rPr>
        <w:t>عامل</w:t>
      </w:r>
      <w:r w:rsidR="00180F82" w:rsidRPr="00180F82">
        <w:rPr>
          <w:rFonts w:ascii="BNazanin" w:cs="B Nazanin"/>
          <w:sz w:val="28"/>
          <w:szCs w:val="28"/>
          <w:rtl/>
        </w:rPr>
        <w:t xml:space="preserve"> </w:t>
      </w:r>
      <w:r w:rsidR="00180F82" w:rsidRPr="00180F82">
        <w:rPr>
          <w:rFonts w:ascii="BNazanin" w:cs="B Nazanin" w:hint="cs"/>
          <w:sz w:val="28"/>
          <w:szCs w:val="28"/>
          <w:rtl/>
        </w:rPr>
        <w:t>و</w:t>
      </w:r>
      <w:r w:rsidR="00180F82" w:rsidRPr="00180F82">
        <w:rPr>
          <w:rFonts w:ascii="BNazanin" w:cs="B Nazanin"/>
          <w:sz w:val="28"/>
          <w:szCs w:val="28"/>
          <w:rtl/>
        </w:rPr>
        <w:t xml:space="preserve"> </w:t>
      </w:r>
      <w:r w:rsidR="00180F82" w:rsidRPr="00180F82">
        <w:rPr>
          <w:rFonts w:ascii="BNazanin" w:cs="B Nazanin" w:hint="cs"/>
          <w:sz w:val="28"/>
          <w:szCs w:val="28"/>
          <w:rtl/>
        </w:rPr>
        <w:t>ذخیره</w:t>
      </w:r>
      <w:r w:rsidR="00D2545D">
        <w:rPr>
          <w:rFonts w:ascii="BNazanin" w:cs="B Nazanin" w:hint="eastAsia"/>
          <w:sz w:val="28"/>
          <w:szCs w:val="28"/>
          <w:rtl/>
        </w:rPr>
        <w:t>‌</w:t>
      </w:r>
      <w:r w:rsidR="00180F82" w:rsidRPr="00180F82">
        <w:rPr>
          <w:rFonts w:ascii="BNazanin" w:cs="B Nazanin" w:hint="cs"/>
          <w:sz w:val="28"/>
          <w:szCs w:val="28"/>
          <w:rtl/>
        </w:rPr>
        <w:t>سازی</w:t>
      </w:r>
      <w:r w:rsidR="00180F82" w:rsidRPr="00180F82">
        <w:rPr>
          <w:rFonts w:ascii="BNazanin" w:cs="B Nazanin"/>
          <w:sz w:val="28"/>
          <w:szCs w:val="28"/>
          <w:rtl/>
        </w:rPr>
        <w:t xml:space="preserve"> </w:t>
      </w:r>
      <w:r w:rsidR="00180F82" w:rsidRPr="00180F82">
        <w:rPr>
          <w:rFonts w:ascii="BNazanin" w:cs="B Nazanin" w:hint="cs"/>
          <w:sz w:val="28"/>
          <w:szCs w:val="28"/>
          <w:rtl/>
        </w:rPr>
        <w:t>داده</w:t>
      </w:r>
      <w:r w:rsidR="00D2545D">
        <w:rPr>
          <w:rFonts w:ascii="BNazanin" w:cs="B Nazanin" w:hint="eastAsia"/>
          <w:sz w:val="28"/>
          <w:szCs w:val="28"/>
          <w:rtl/>
        </w:rPr>
        <w:t>‌</w:t>
      </w:r>
      <w:r w:rsidR="00180F82" w:rsidRPr="00180F82">
        <w:rPr>
          <w:rFonts w:ascii="BNazanin" w:cs="B Nazanin" w:hint="cs"/>
          <w:sz w:val="28"/>
          <w:szCs w:val="28"/>
          <w:rtl/>
        </w:rPr>
        <w:t>ها</w:t>
      </w:r>
      <w:r w:rsidR="00180F82" w:rsidRPr="00180F82">
        <w:rPr>
          <w:rFonts w:ascii="BNazanin" w:cs="B Nazanin"/>
          <w:sz w:val="28"/>
          <w:szCs w:val="28"/>
          <w:rtl/>
        </w:rPr>
        <w:t xml:space="preserve"> </w:t>
      </w:r>
      <w:r w:rsidR="00180F82" w:rsidRPr="00180F82">
        <w:rPr>
          <w:rFonts w:ascii="BNazanin" w:cs="B Nazanin" w:hint="cs"/>
          <w:sz w:val="28"/>
          <w:szCs w:val="28"/>
          <w:rtl/>
        </w:rPr>
        <w:t>نیز</w:t>
      </w:r>
      <w:r w:rsidR="00180F82" w:rsidRPr="00180F82">
        <w:rPr>
          <w:rFonts w:ascii="BNazanin" w:cs="B Nazanin"/>
          <w:sz w:val="28"/>
          <w:szCs w:val="28"/>
          <w:rtl/>
        </w:rPr>
        <w:t xml:space="preserve"> </w:t>
      </w:r>
      <w:r w:rsidR="00180F82" w:rsidRPr="00180F82">
        <w:rPr>
          <w:rFonts w:ascii="BNazanin" w:cs="B Nazanin" w:hint="cs"/>
          <w:sz w:val="28"/>
          <w:szCs w:val="28"/>
          <w:rtl/>
        </w:rPr>
        <w:t>می</w:t>
      </w:r>
      <w:r w:rsidR="00D2545D">
        <w:rPr>
          <w:rFonts w:ascii="BNazanin" w:cs="B Nazanin" w:hint="eastAsia"/>
          <w:sz w:val="28"/>
          <w:szCs w:val="28"/>
          <w:rtl/>
        </w:rPr>
        <w:t>‌</w:t>
      </w:r>
      <w:r w:rsidR="00180F82" w:rsidRPr="00180F82">
        <w:rPr>
          <w:rFonts w:ascii="BNazanin" w:cs="B Nazanin" w:hint="cs"/>
          <w:sz w:val="28"/>
          <w:szCs w:val="28"/>
          <w:rtl/>
        </w:rPr>
        <w:t>باشد</w:t>
      </w:r>
      <w:r w:rsidR="00E23C8A" w:rsidRPr="00180F82">
        <w:rPr>
          <w:rFonts w:ascii="IRANSansWeb_Light" w:hAnsi="IRANSansWeb_Light" w:cs="B Nazanin" w:hint="cs"/>
          <w:sz w:val="28"/>
          <w:szCs w:val="28"/>
          <w:shd w:val="clear" w:color="auto" w:fill="FFFFFF"/>
          <w:rtl/>
        </w:rPr>
        <w:t xml:space="preserve"> </w:t>
      </w:r>
      <w:r w:rsidR="00E23C8A" w:rsidRPr="00E23C8A">
        <w:rPr>
          <w:rFonts w:ascii="IRANSansWeb_Light" w:hAnsi="IRANSansWeb_Light" w:cs="B Nazanin"/>
          <w:sz w:val="28"/>
          <w:szCs w:val="28"/>
          <w:shd w:val="clear" w:color="auto" w:fill="FFFFFF"/>
          <w:rtl/>
        </w:rPr>
        <w:t>از آن</w:t>
      </w:r>
      <w:ins w:id="233" w:author="MF" w:date="2022-02-26T13:35:00Z">
        <w:r w:rsidR="000557E7">
          <w:rPr>
            <w:rFonts w:ascii="IRANSansWeb_Light" w:hAnsi="IRANSansWeb_Light" w:cs="B Nazanin" w:hint="cs"/>
            <w:sz w:val="28"/>
            <w:szCs w:val="28"/>
            <w:shd w:val="clear" w:color="auto" w:fill="FFFFFF"/>
            <w:rtl/>
          </w:rPr>
          <w:t>‌</w:t>
        </w:r>
      </w:ins>
      <w:r w:rsidR="00E23C8A" w:rsidRPr="00E23C8A">
        <w:rPr>
          <w:rFonts w:ascii="IRANSansWeb_Light" w:hAnsi="IRANSansWeb_Light" w:cs="B Nazanin"/>
          <w:sz w:val="28"/>
          <w:szCs w:val="28"/>
          <w:shd w:val="clear" w:color="auto" w:fill="FFFFFF"/>
          <w:rtl/>
        </w:rPr>
        <w:t>جایی که برد</w:t>
      </w:r>
      <w:r w:rsidR="006E2538">
        <w:rPr>
          <w:rFonts w:ascii="IRANSansWeb_Light" w:hAnsi="IRANSansWeb_Light" w:cs="B Nazanin" w:hint="eastAsia"/>
          <w:sz w:val="28"/>
          <w:szCs w:val="28"/>
          <w:shd w:val="clear" w:color="auto" w:fill="FFFFFF"/>
          <w:rtl/>
        </w:rPr>
        <w:t>‌</w:t>
      </w:r>
      <w:r w:rsidR="00E23C8A" w:rsidRPr="00E23C8A">
        <w:rPr>
          <w:rFonts w:ascii="IRANSansWeb_Light" w:hAnsi="IRANSansWeb_Light" w:cs="B Nazanin"/>
          <w:sz w:val="28"/>
          <w:szCs w:val="28"/>
          <w:shd w:val="clear" w:color="auto" w:fill="FFFFFF"/>
          <w:rtl/>
        </w:rPr>
        <w:t>های رزبری</w:t>
      </w:r>
      <w:r w:rsidR="002661C5">
        <w:rPr>
          <w:rFonts w:ascii="IRANSansWeb_Light" w:hAnsi="IRANSansWeb_Light" w:cs="B Nazanin" w:hint="eastAsia"/>
          <w:sz w:val="28"/>
          <w:szCs w:val="28"/>
          <w:shd w:val="clear" w:color="auto" w:fill="FFFFFF"/>
          <w:rtl/>
        </w:rPr>
        <w:t>‌</w:t>
      </w:r>
      <w:r w:rsidR="00E23C8A" w:rsidRPr="00E23C8A">
        <w:rPr>
          <w:rFonts w:ascii="IRANSansWeb_Light" w:hAnsi="IRANSansWeb_Light" w:cs="B Nazanin"/>
          <w:sz w:val="28"/>
          <w:szCs w:val="28"/>
          <w:shd w:val="clear" w:color="auto" w:fill="FFFFFF"/>
          <w:rtl/>
        </w:rPr>
        <w:t>پای دارای پردازنده</w:t>
      </w:r>
      <w:r w:rsidR="00E23C8A" w:rsidRPr="00E23C8A">
        <w:rPr>
          <w:rFonts w:ascii="IRANSansWeb_Light" w:hAnsi="IRANSansWeb_Light" w:cs="B Nazanin"/>
          <w:sz w:val="28"/>
          <w:szCs w:val="28"/>
          <w:shd w:val="clear" w:color="auto" w:fill="FFFFFF"/>
        </w:rPr>
        <w:t xml:space="preserve"> </w:t>
      </w:r>
      <w:r w:rsidR="00E23C8A" w:rsidRPr="00793F1C">
        <w:rPr>
          <w:rFonts w:asciiTheme="majorBidi" w:hAnsiTheme="majorBidi" w:cstheme="majorBidi"/>
          <w:sz w:val="24"/>
          <w:szCs w:val="24"/>
          <w:shd w:val="clear" w:color="auto" w:fill="FFFFFF"/>
        </w:rPr>
        <w:t>ARMv7</w:t>
      </w:r>
      <w:r w:rsidR="00E23C8A" w:rsidRPr="00E23C8A">
        <w:rPr>
          <w:rFonts w:ascii="IRANSansWeb_Light" w:hAnsi="IRANSansWeb_Light" w:cs="B Nazanin"/>
          <w:sz w:val="28"/>
          <w:szCs w:val="28"/>
          <w:shd w:val="clear" w:color="auto" w:fill="FFFFFF"/>
        </w:rPr>
        <w:t xml:space="preserve"> </w:t>
      </w:r>
      <w:r w:rsidR="00793F1C">
        <w:rPr>
          <w:rFonts w:ascii="IRANSansWeb_Light" w:hAnsi="IRANSansWeb_Light" w:cs="B Nazanin" w:hint="cs"/>
          <w:sz w:val="28"/>
          <w:szCs w:val="28"/>
          <w:shd w:val="clear" w:color="auto" w:fill="FFFFFF"/>
          <w:rtl/>
          <w:lang w:bidi="fa-IR"/>
        </w:rPr>
        <w:t xml:space="preserve"> </w:t>
      </w:r>
      <w:r w:rsidR="00E23C8A" w:rsidRPr="00E23C8A">
        <w:rPr>
          <w:rFonts w:ascii="IRANSansWeb_Light" w:hAnsi="IRANSansWeb_Light" w:cs="B Nazanin"/>
          <w:sz w:val="28"/>
          <w:szCs w:val="28"/>
          <w:shd w:val="clear" w:color="auto" w:fill="FFFFFF"/>
          <w:rtl/>
        </w:rPr>
        <w:t>هستند می</w:t>
      </w:r>
      <w:r w:rsidR="00E23C8A">
        <w:rPr>
          <w:rFonts w:ascii="IRANSansWeb_Light" w:hAnsi="IRANSansWeb_Light" w:cs="B Nazanin" w:hint="eastAsia"/>
          <w:sz w:val="28"/>
          <w:szCs w:val="28"/>
          <w:shd w:val="clear" w:color="auto" w:fill="FFFFFF"/>
        </w:rPr>
        <w:t>‌</w:t>
      </w:r>
      <w:r w:rsidR="00E23C8A" w:rsidRPr="00E23C8A">
        <w:rPr>
          <w:rFonts w:ascii="IRANSansWeb_Light" w:hAnsi="IRANSansWeb_Light" w:cs="B Nazanin"/>
          <w:sz w:val="28"/>
          <w:szCs w:val="28"/>
          <w:shd w:val="clear" w:color="auto" w:fill="FFFFFF"/>
          <w:rtl/>
        </w:rPr>
        <w:t>توانند طیف گسترده</w:t>
      </w:r>
      <w:r w:rsidR="006E2538">
        <w:rPr>
          <w:rFonts w:ascii="IRANSansWeb_Light" w:hAnsi="IRANSansWeb_Light" w:cs="B Nazanin" w:hint="eastAsia"/>
          <w:sz w:val="28"/>
          <w:szCs w:val="28"/>
          <w:shd w:val="clear" w:color="auto" w:fill="FFFFFF"/>
          <w:rtl/>
        </w:rPr>
        <w:t>‌</w:t>
      </w:r>
      <w:r w:rsidR="00E23C8A" w:rsidRPr="00E23C8A">
        <w:rPr>
          <w:rFonts w:ascii="IRANSansWeb_Light" w:hAnsi="IRANSansWeb_Light" w:cs="B Nazanin"/>
          <w:sz w:val="28"/>
          <w:szCs w:val="28"/>
          <w:shd w:val="clear" w:color="auto" w:fill="FFFFFF"/>
          <w:rtl/>
        </w:rPr>
        <w:t>ای از عملیات</w:t>
      </w:r>
      <w:r w:rsidR="006E2538">
        <w:rPr>
          <w:rFonts w:ascii="IRANSansWeb_Light" w:hAnsi="IRANSansWeb_Light" w:cs="B Nazanin" w:hint="eastAsia"/>
          <w:sz w:val="28"/>
          <w:szCs w:val="28"/>
          <w:shd w:val="clear" w:color="auto" w:fill="FFFFFF"/>
          <w:rtl/>
        </w:rPr>
        <w:t>‌</w:t>
      </w:r>
      <w:r w:rsidR="00E23C8A" w:rsidRPr="00E23C8A">
        <w:rPr>
          <w:rFonts w:ascii="IRANSansWeb_Light" w:hAnsi="IRANSansWeb_Light" w:cs="B Nazanin"/>
          <w:sz w:val="28"/>
          <w:szCs w:val="28"/>
          <w:shd w:val="clear" w:color="auto" w:fill="FFFFFF"/>
          <w:rtl/>
        </w:rPr>
        <w:t>ها را بدون مشکل اجراکنند</w:t>
      </w:r>
      <w:r w:rsidR="00E23C8A">
        <w:rPr>
          <w:rFonts w:ascii="IRANSansWeb_Light" w:hAnsi="IRANSansWeb_Light" w:cs="B Nazanin" w:hint="cs"/>
          <w:sz w:val="28"/>
          <w:szCs w:val="28"/>
          <w:shd w:val="clear" w:color="auto" w:fill="FFFFFF"/>
          <w:rtl/>
          <w:lang w:bidi="fa-IR"/>
        </w:rPr>
        <w:t xml:space="preserve"> بنابراین</w:t>
      </w:r>
      <w:r w:rsidR="00511B31">
        <w:rPr>
          <w:rFonts w:ascii="IRANSansWeb_Light" w:hAnsi="IRANSansWeb_Light" w:cs="B Nazanin" w:hint="cs"/>
          <w:sz w:val="28"/>
          <w:szCs w:val="28"/>
          <w:shd w:val="clear" w:color="auto" w:fill="FFFFFF"/>
          <w:rtl/>
          <w:lang w:bidi="fa-IR"/>
        </w:rPr>
        <w:t xml:space="preserve"> سیستم</w:t>
      </w:r>
      <w:r w:rsidR="006E2538">
        <w:rPr>
          <w:rFonts w:ascii="IRANSansWeb_Light" w:hAnsi="IRANSansWeb_Light" w:cs="B Nazanin" w:hint="eastAsia"/>
          <w:sz w:val="28"/>
          <w:szCs w:val="28"/>
          <w:shd w:val="clear" w:color="auto" w:fill="FFFFFF"/>
          <w:rtl/>
          <w:lang w:bidi="fa-IR"/>
        </w:rPr>
        <w:t>‌</w:t>
      </w:r>
      <w:r w:rsidR="00511B31">
        <w:rPr>
          <w:rFonts w:ascii="IRANSansWeb_Light" w:hAnsi="IRANSansWeb_Light" w:cs="B Nazanin" w:hint="cs"/>
          <w:sz w:val="28"/>
          <w:szCs w:val="28"/>
          <w:shd w:val="clear" w:color="auto" w:fill="FFFFFF"/>
          <w:rtl/>
          <w:lang w:bidi="fa-IR"/>
        </w:rPr>
        <w:t>عامل</w:t>
      </w:r>
      <w:r w:rsidR="00E23C8A">
        <w:rPr>
          <w:rFonts w:ascii="IRANSansWeb_Light" w:hAnsi="IRANSansWeb_Light" w:cs="B Nazanin" w:hint="cs"/>
          <w:sz w:val="28"/>
          <w:szCs w:val="28"/>
          <w:shd w:val="clear" w:color="auto" w:fill="FFFFFF"/>
          <w:rtl/>
          <w:lang w:bidi="fa-IR"/>
        </w:rPr>
        <w:t xml:space="preserve"> </w:t>
      </w:r>
      <w:r w:rsidR="00E23C8A" w:rsidRPr="00E23C8A">
        <w:rPr>
          <w:rFonts w:ascii="IRANSansWeb_Light" w:hAnsi="IRANSansWeb_Light" w:cs="B Nazanin"/>
          <w:sz w:val="28"/>
          <w:szCs w:val="28"/>
          <w:shd w:val="clear" w:color="auto" w:fill="FFFFFF"/>
          <w:rtl/>
        </w:rPr>
        <w:t>لینوکس یا ویندوز را در این برد</w:t>
      </w:r>
      <w:r w:rsidR="00E23C8A">
        <w:rPr>
          <w:rFonts w:ascii="IRANSansWeb_Light" w:hAnsi="IRANSansWeb_Light" w:cs="B Nazanin" w:hint="eastAsia"/>
          <w:sz w:val="28"/>
          <w:szCs w:val="28"/>
          <w:shd w:val="clear" w:color="auto" w:fill="FFFFFF"/>
          <w:rtl/>
        </w:rPr>
        <w:t>‌</w:t>
      </w:r>
      <w:r w:rsidR="00E23C8A" w:rsidRPr="00E23C8A">
        <w:rPr>
          <w:rFonts w:ascii="IRANSansWeb_Light" w:hAnsi="IRANSansWeb_Light" w:cs="B Nazanin"/>
          <w:sz w:val="28"/>
          <w:szCs w:val="28"/>
          <w:shd w:val="clear" w:color="auto" w:fill="FFFFFF"/>
          <w:rtl/>
        </w:rPr>
        <w:t xml:space="preserve">ها </w:t>
      </w:r>
      <w:r w:rsidR="00E23C8A">
        <w:rPr>
          <w:rFonts w:ascii="IRANSansWeb_Light" w:hAnsi="IRANSansWeb_Light" w:cs="B Nazanin" w:hint="cs"/>
          <w:sz w:val="28"/>
          <w:szCs w:val="28"/>
          <w:shd w:val="clear" w:color="auto" w:fill="FFFFFF"/>
          <w:rtl/>
        </w:rPr>
        <w:t>به راحتی می</w:t>
      </w:r>
      <w:r w:rsidR="006E2538">
        <w:rPr>
          <w:rFonts w:ascii="IRANSansWeb_Light" w:hAnsi="IRANSansWeb_Light" w:cs="B Nazanin" w:hint="eastAsia"/>
          <w:sz w:val="28"/>
          <w:szCs w:val="28"/>
          <w:shd w:val="clear" w:color="auto" w:fill="FFFFFF"/>
          <w:rtl/>
        </w:rPr>
        <w:t>‌</w:t>
      </w:r>
      <w:r w:rsidR="00E23C8A">
        <w:rPr>
          <w:rFonts w:ascii="IRANSansWeb_Light" w:hAnsi="IRANSansWeb_Light" w:cs="B Nazanin" w:hint="cs"/>
          <w:sz w:val="28"/>
          <w:szCs w:val="28"/>
          <w:shd w:val="clear" w:color="auto" w:fill="FFFFFF"/>
          <w:rtl/>
        </w:rPr>
        <w:t xml:space="preserve">توان </w:t>
      </w:r>
      <w:r w:rsidR="00E23C8A" w:rsidRPr="00E23C8A">
        <w:rPr>
          <w:rFonts w:ascii="IRANSansWeb_Light" w:hAnsi="IRANSansWeb_Light" w:cs="B Nazanin"/>
          <w:sz w:val="28"/>
          <w:szCs w:val="28"/>
          <w:shd w:val="clear" w:color="auto" w:fill="FFFFFF"/>
          <w:rtl/>
        </w:rPr>
        <w:t>نصب</w:t>
      </w:r>
      <w:r w:rsidR="006E2538">
        <w:rPr>
          <w:rFonts w:ascii="IRANSansWeb_Light" w:hAnsi="IRANSansWeb_Light" w:cs="B Nazanin" w:hint="eastAsia"/>
          <w:sz w:val="28"/>
          <w:szCs w:val="28"/>
          <w:shd w:val="clear" w:color="auto" w:fill="FFFFFF"/>
          <w:rtl/>
        </w:rPr>
        <w:t>‌</w:t>
      </w:r>
      <w:r w:rsidR="00E23C8A" w:rsidRPr="00E23C8A">
        <w:rPr>
          <w:rFonts w:ascii="IRANSansWeb_Light" w:hAnsi="IRANSansWeb_Light" w:cs="B Nazanin"/>
          <w:sz w:val="28"/>
          <w:szCs w:val="28"/>
          <w:shd w:val="clear" w:color="auto" w:fill="FFFFFF"/>
          <w:rtl/>
        </w:rPr>
        <w:t>ک</w:t>
      </w:r>
      <w:r w:rsidR="00E23C8A">
        <w:rPr>
          <w:rFonts w:ascii="IRANSansWeb_Light" w:hAnsi="IRANSansWeb_Light" w:cs="B Nazanin" w:hint="cs"/>
          <w:sz w:val="28"/>
          <w:szCs w:val="28"/>
          <w:shd w:val="clear" w:color="auto" w:fill="FFFFFF"/>
          <w:rtl/>
        </w:rPr>
        <w:t>رد.</w:t>
      </w:r>
      <w:r w:rsidR="00E23C8A" w:rsidRPr="00E23C8A">
        <w:rPr>
          <w:rFonts w:ascii="IRANSansWeb_Light" w:hAnsi="IRANSansWeb_Light" w:cs="B Nazanin" w:hint="cs"/>
          <w:sz w:val="28"/>
          <w:szCs w:val="28"/>
          <w:shd w:val="clear" w:color="auto" w:fill="FFFFFF"/>
          <w:rtl/>
        </w:rPr>
        <w:t xml:space="preserve"> ویژگی</w:t>
      </w:r>
      <w:r w:rsidR="00E23C8A" w:rsidRPr="00E23C8A">
        <w:rPr>
          <w:rFonts w:ascii="Helvetica" w:hAnsi="Helvetica" w:cs="B Nazanin"/>
          <w:sz w:val="28"/>
          <w:szCs w:val="28"/>
          <w:shd w:val="clear" w:color="auto" w:fill="FFFFFF"/>
          <w:rtl/>
        </w:rPr>
        <w:t xml:space="preserve"> منحصر به فرد</w:t>
      </w:r>
      <w:r w:rsidR="00E23C8A">
        <w:rPr>
          <w:rFonts w:ascii="Helvetica" w:hAnsi="Helvetica" w:cs="B Nazanin" w:hint="cs"/>
          <w:sz w:val="28"/>
          <w:szCs w:val="28"/>
          <w:shd w:val="clear" w:color="auto" w:fill="FFFFFF"/>
          <w:rtl/>
        </w:rPr>
        <w:t xml:space="preserve"> این برد این است که</w:t>
      </w:r>
      <w:r w:rsidR="00E23C8A" w:rsidRPr="00E23C8A">
        <w:rPr>
          <w:rFonts w:ascii="Helvetica" w:hAnsi="Helvetica" w:cs="B Nazanin"/>
          <w:sz w:val="28"/>
          <w:szCs w:val="28"/>
          <w:shd w:val="clear" w:color="auto" w:fill="FFFFFF"/>
          <w:rtl/>
        </w:rPr>
        <w:t xml:space="preserve"> می</w:t>
      </w:r>
      <w:r w:rsidR="006E2538">
        <w:rPr>
          <w:rFonts w:ascii="Helvetica" w:hAnsi="Helvetica" w:cs="B Nazanin" w:hint="eastAsia"/>
          <w:sz w:val="28"/>
          <w:szCs w:val="28"/>
          <w:shd w:val="clear" w:color="auto" w:fill="FFFFFF"/>
          <w:rtl/>
        </w:rPr>
        <w:t>‌</w:t>
      </w:r>
      <w:r w:rsidR="00E23C8A" w:rsidRPr="00E23C8A">
        <w:rPr>
          <w:rFonts w:ascii="Helvetica" w:hAnsi="Helvetica" w:cs="B Nazanin"/>
          <w:sz w:val="28"/>
          <w:szCs w:val="28"/>
          <w:shd w:val="clear" w:color="auto" w:fill="FFFFFF"/>
          <w:rtl/>
        </w:rPr>
        <w:t>تواند به سادگی به دستگاه</w:t>
      </w:r>
      <w:r w:rsidR="006E2538">
        <w:rPr>
          <w:rFonts w:ascii="Helvetica" w:hAnsi="Helvetica" w:cs="B Nazanin" w:hint="eastAsia"/>
          <w:sz w:val="28"/>
          <w:szCs w:val="28"/>
          <w:shd w:val="clear" w:color="auto" w:fill="FFFFFF"/>
          <w:rtl/>
        </w:rPr>
        <w:t>‌</w:t>
      </w:r>
      <w:r w:rsidR="00E23C8A" w:rsidRPr="00E23C8A">
        <w:rPr>
          <w:rFonts w:ascii="Helvetica" w:hAnsi="Helvetica" w:cs="B Nazanin"/>
          <w:sz w:val="28"/>
          <w:szCs w:val="28"/>
          <w:shd w:val="clear" w:color="auto" w:fill="FFFFFF"/>
          <w:rtl/>
        </w:rPr>
        <w:t>های الکترونیکی دیگر متصل</w:t>
      </w:r>
      <w:r w:rsidR="002661C5">
        <w:rPr>
          <w:rFonts w:ascii="Helvetica" w:hAnsi="Helvetica" w:cs="B Nazanin" w:hint="eastAsia"/>
          <w:sz w:val="28"/>
          <w:szCs w:val="28"/>
          <w:shd w:val="clear" w:color="auto" w:fill="FFFFFF"/>
          <w:rtl/>
        </w:rPr>
        <w:t>‌</w:t>
      </w:r>
      <w:r w:rsidR="00E23C8A" w:rsidRPr="00E23C8A">
        <w:rPr>
          <w:rFonts w:ascii="Helvetica" w:hAnsi="Helvetica" w:cs="B Nazanin"/>
          <w:sz w:val="28"/>
          <w:szCs w:val="28"/>
          <w:shd w:val="clear" w:color="auto" w:fill="FFFFFF"/>
          <w:rtl/>
        </w:rPr>
        <w:t>ش</w:t>
      </w:r>
      <w:ins w:id="234" w:author="MF" w:date="2022-02-26T13:36:00Z">
        <w:r w:rsidR="00404989">
          <w:rPr>
            <w:rFonts w:ascii="Helvetica" w:hAnsi="Helvetica" w:cs="B Nazanin" w:hint="cs"/>
            <w:sz w:val="28"/>
            <w:szCs w:val="28"/>
            <w:shd w:val="clear" w:color="auto" w:fill="FFFFFF"/>
            <w:rtl/>
          </w:rPr>
          <w:t xml:space="preserve">ده </w:t>
        </w:r>
      </w:ins>
      <w:del w:id="235" w:author="MF" w:date="2022-02-26T13:36:00Z">
        <w:r w:rsidR="00E23C8A" w:rsidRPr="00E23C8A" w:rsidDel="00404989">
          <w:rPr>
            <w:rFonts w:ascii="Helvetica" w:hAnsi="Helvetica" w:cs="B Nazanin"/>
            <w:sz w:val="28"/>
            <w:szCs w:val="28"/>
            <w:shd w:val="clear" w:color="auto" w:fill="FFFFFF"/>
            <w:rtl/>
          </w:rPr>
          <w:delText xml:space="preserve">ود </w:delText>
        </w:r>
      </w:del>
      <w:r w:rsidR="00E23C8A" w:rsidRPr="00E23C8A">
        <w:rPr>
          <w:rFonts w:ascii="Helvetica" w:hAnsi="Helvetica" w:cs="B Nazanin"/>
          <w:sz w:val="28"/>
          <w:szCs w:val="28"/>
          <w:shd w:val="clear" w:color="auto" w:fill="FFFFFF"/>
          <w:rtl/>
        </w:rPr>
        <w:t>و با آن</w:t>
      </w:r>
      <w:ins w:id="236" w:author="MF" w:date="2022-02-26T13:36:00Z">
        <w:r w:rsidR="00404989">
          <w:rPr>
            <w:rFonts w:ascii="Helvetica" w:hAnsi="Helvetica" w:cs="B Nazanin" w:hint="cs"/>
            <w:sz w:val="28"/>
            <w:szCs w:val="28"/>
            <w:shd w:val="clear" w:color="auto" w:fill="FFFFFF"/>
            <w:rtl/>
          </w:rPr>
          <w:t>‌</w:t>
        </w:r>
      </w:ins>
      <w:r w:rsidR="00E23C8A" w:rsidRPr="00E23C8A">
        <w:rPr>
          <w:rFonts w:ascii="Helvetica" w:hAnsi="Helvetica" w:cs="B Nazanin"/>
          <w:sz w:val="28"/>
          <w:szCs w:val="28"/>
          <w:shd w:val="clear" w:color="auto" w:fill="FFFFFF"/>
          <w:rtl/>
        </w:rPr>
        <w:t>ها درتعامل باشد و به تبادل اطلاعات با آنها بپرداز</w:t>
      </w:r>
      <w:r w:rsidR="00E23C8A">
        <w:rPr>
          <w:rFonts w:ascii="Helvetica" w:hAnsi="Helvetica" w:cs="B Nazanin" w:hint="cs"/>
          <w:sz w:val="28"/>
          <w:szCs w:val="28"/>
          <w:shd w:val="clear" w:color="auto" w:fill="FFFFFF"/>
          <w:rtl/>
        </w:rPr>
        <w:t>د</w:t>
      </w:r>
      <w:ins w:id="237" w:author="MF" w:date="2022-02-26T13:36:00Z">
        <w:r w:rsidR="00404989">
          <w:rPr>
            <w:rFonts w:ascii="Helvetica" w:hAnsi="Helvetica" w:cs="B Nazanin" w:hint="cs"/>
            <w:sz w:val="28"/>
            <w:szCs w:val="28"/>
            <w:shd w:val="clear" w:color="auto" w:fill="FFFFFF"/>
            <w:rtl/>
          </w:rPr>
          <w:t>.</w:t>
        </w:r>
      </w:ins>
      <w:r w:rsidR="00E23C8A">
        <w:rPr>
          <w:rFonts w:ascii="Helvetica" w:hAnsi="Helvetica" w:cs="B Nazanin" w:hint="cs"/>
          <w:sz w:val="28"/>
          <w:szCs w:val="28"/>
          <w:shd w:val="clear" w:color="auto" w:fill="FFFFFF"/>
          <w:rtl/>
        </w:rPr>
        <w:t xml:space="preserve"> به همین منظور در این پ</w:t>
      </w:r>
      <w:r w:rsidR="00F008A5">
        <w:rPr>
          <w:rFonts w:ascii="Helvetica" w:hAnsi="Helvetica" w:cs="B Nazanin" w:hint="cs"/>
          <w:sz w:val="28"/>
          <w:szCs w:val="28"/>
          <w:shd w:val="clear" w:color="auto" w:fill="FFFFFF"/>
          <w:rtl/>
        </w:rPr>
        <w:t>روژه</w:t>
      </w:r>
      <w:r w:rsidR="00E23C8A">
        <w:rPr>
          <w:rFonts w:ascii="Helvetica" w:hAnsi="Helvetica" w:cs="B Nazanin" w:hint="cs"/>
          <w:sz w:val="28"/>
          <w:szCs w:val="28"/>
          <w:shd w:val="clear" w:color="auto" w:fill="FFFFFF"/>
          <w:rtl/>
        </w:rPr>
        <w:t xml:space="preserve"> </w:t>
      </w:r>
      <w:r w:rsidR="00F008A5">
        <w:rPr>
          <w:rFonts w:cs="B Nazanin" w:hint="cs"/>
          <w:sz w:val="28"/>
          <w:szCs w:val="28"/>
          <w:rtl/>
          <w:lang w:bidi="fa-IR"/>
        </w:rPr>
        <w:t>از</w:t>
      </w:r>
      <w:r w:rsidR="00B239D0" w:rsidRPr="00E23C8A">
        <w:rPr>
          <w:rFonts w:cs="B Nazanin" w:hint="cs"/>
          <w:sz w:val="28"/>
          <w:szCs w:val="28"/>
          <w:rtl/>
          <w:lang w:bidi="fa-IR"/>
        </w:rPr>
        <w:t xml:space="preserve"> یک برد </w:t>
      </w:r>
      <w:r w:rsidR="00B239D0" w:rsidRPr="00825FEC">
        <w:rPr>
          <w:rFonts w:cs="B Nazanin" w:hint="cs"/>
          <w:sz w:val="28"/>
          <w:szCs w:val="28"/>
          <w:rtl/>
          <w:lang w:bidi="fa-IR"/>
        </w:rPr>
        <w:t>رزبری</w:t>
      </w:r>
      <w:r w:rsidR="002661C5">
        <w:rPr>
          <w:rFonts w:cs="B Nazanin" w:hint="eastAsia"/>
          <w:sz w:val="28"/>
          <w:szCs w:val="28"/>
          <w:rtl/>
          <w:lang w:bidi="fa-IR"/>
        </w:rPr>
        <w:t>‌</w:t>
      </w:r>
      <w:r w:rsidR="00B239D0" w:rsidRPr="00825FEC">
        <w:rPr>
          <w:rFonts w:cs="B Nazanin" w:hint="cs"/>
          <w:sz w:val="28"/>
          <w:szCs w:val="28"/>
          <w:rtl/>
          <w:lang w:bidi="fa-IR"/>
        </w:rPr>
        <w:t xml:space="preserve">پای مدل </w:t>
      </w:r>
      <w:r w:rsidR="00B239D0" w:rsidRPr="00793F1C">
        <w:rPr>
          <w:rFonts w:asciiTheme="majorBidi" w:hAnsiTheme="majorBidi" w:cstheme="majorBidi"/>
          <w:sz w:val="24"/>
          <w:szCs w:val="24"/>
          <w:lang w:bidi="fa-IR"/>
        </w:rPr>
        <w:t>3b+</w:t>
      </w:r>
      <w:r w:rsidR="00B239D0" w:rsidRPr="00825FEC">
        <w:rPr>
          <w:rFonts w:cs="B Nazanin" w:hint="cs"/>
          <w:sz w:val="28"/>
          <w:szCs w:val="28"/>
          <w:rtl/>
          <w:lang w:bidi="fa-IR"/>
        </w:rPr>
        <w:t xml:space="preserve"> استفاده</w:t>
      </w:r>
      <w:r w:rsidR="006E2538">
        <w:rPr>
          <w:rFonts w:cs="B Nazanin" w:hint="eastAsia"/>
          <w:sz w:val="28"/>
          <w:szCs w:val="28"/>
          <w:rtl/>
          <w:lang w:bidi="fa-IR"/>
        </w:rPr>
        <w:t>‌</w:t>
      </w:r>
      <w:r w:rsidR="00B239D0" w:rsidRPr="00825FEC">
        <w:rPr>
          <w:rFonts w:cs="B Nazanin" w:hint="cs"/>
          <w:sz w:val="28"/>
          <w:szCs w:val="28"/>
          <w:rtl/>
          <w:lang w:bidi="fa-IR"/>
        </w:rPr>
        <w:t>شده</w:t>
      </w:r>
      <w:r w:rsidR="006E2538">
        <w:rPr>
          <w:rFonts w:cs="B Nazanin" w:hint="eastAsia"/>
          <w:sz w:val="28"/>
          <w:szCs w:val="28"/>
          <w:rtl/>
          <w:lang w:bidi="fa-IR"/>
        </w:rPr>
        <w:t>‌</w:t>
      </w:r>
      <w:ins w:id="238" w:author="MF" w:date="2022-02-26T13:36:00Z">
        <w:r w:rsidR="00404989">
          <w:rPr>
            <w:rFonts w:cs="B Nazanin" w:hint="cs"/>
            <w:sz w:val="28"/>
            <w:szCs w:val="28"/>
            <w:rtl/>
            <w:lang w:bidi="fa-IR"/>
          </w:rPr>
          <w:t xml:space="preserve"> </w:t>
        </w:r>
      </w:ins>
      <w:r w:rsidR="00B239D0" w:rsidRPr="00825FEC">
        <w:rPr>
          <w:rFonts w:cs="B Nazanin" w:hint="cs"/>
          <w:sz w:val="28"/>
          <w:szCs w:val="28"/>
          <w:rtl/>
          <w:lang w:bidi="fa-IR"/>
        </w:rPr>
        <w:t>است</w:t>
      </w:r>
      <w:r w:rsidR="007C61B7">
        <w:rPr>
          <w:rFonts w:cs="B Nazanin" w:hint="cs"/>
          <w:sz w:val="28"/>
          <w:szCs w:val="28"/>
          <w:rtl/>
          <w:lang w:bidi="fa-IR"/>
        </w:rPr>
        <w:t>.</w:t>
      </w:r>
      <w:r w:rsidR="006E2538">
        <w:rPr>
          <w:rFonts w:cs="B Nazanin" w:hint="cs"/>
          <w:sz w:val="28"/>
          <w:szCs w:val="28"/>
          <w:rtl/>
          <w:lang w:bidi="fa-IR"/>
        </w:rPr>
        <w:t xml:space="preserve"> </w:t>
      </w:r>
      <w:del w:id="239" w:author="MF" w:date="2022-02-26T13:37:00Z">
        <w:r w:rsidR="007C61B7" w:rsidDel="00404989">
          <w:rPr>
            <w:rFonts w:cs="B Nazanin" w:hint="cs"/>
            <w:sz w:val="28"/>
            <w:szCs w:val="28"/>
            <w:rtl/>
            <w:lang w:bidi="fa-IR"/>
          </w:rPr>
          <w:delText xml:space="preserve">در شکل </w:delText>
        </w:r>
        <w:r w:rsidR="00980C76" w:rsidDel="00404989">
          <w:rPr>
            <w:rFonts w:cs="B Nazanin" w:hint="cs"/>
            <w:sz w:val="28"/>
            <w:szCs w:val="28"/>
            <w:rtl/>
            <w:lang w:bidi="fa-IR"/>
          </w:rPr>
          <w:delText>2-7</w:delText>
        </w:r>
        <w:r w:rsidR="007C61B7" w:rsidDel="00404989">
          <w:rPr>
            <w:rFonts w:cs="B Nazanin" w:hint="cs"/>
            <w:sz w:val="28"/>
            <w:szCs w:val="28"/>
            <w:rtl/>
            <w:lang w:bidi="fa-IR"/>
          </w:rPr>
          <w:delText xml:space="preserve"> برد رزبری</w:delText>
        </w:r>
        <w:r w:rsidR="006E2538" w:rsidDel="00404989">
          <w:rPr>
            <w:rFonts w:cs="B Nazanin" w:hint="eastAsia"/>
            <w:sz w:val="28"/>
            <w:szCs w:val="28"/>
            <w:rtl/>
            <w:lang w:bidi="fa-IR"/>
          </w:rPr>
          <w:delText>‌</w:delText>
        </w:r>
        <w:r w:rsidR="007C61B7" w:rsidDel="00404989">
          <w:rPr>
            <w:rFonts w:cs="B Nazanin" w:hint="cs"/>
            <w:sz w:val="28"/>
            <w:szCs w:val="28"/>
            <w:rtl/>
            <w:lang w:bidi="fa-IR"/>
          </w:rPr>
          <w:delText>پای مشاهده می‌شود.</w:delText>
        </w:r>
        <w:r w:rsidR="00980C76" w:rsidDel="00404989">
          <w:rPr>
            <w:rFonts w:cs="B Nazanin" w:hint="cs"/>
            <w:sz w:val="28"/>
            <w:szCs w:val="28"/>
            <w:rtl/>
            <w:lang w:bidi="fa-IR"/>
          </w:rPr>
          <w:delText xml:space="preserve"> </w:delText>
        </w:r>
      </w:del>
      <w:r w:rsidR="00980C76">
        <w:rPr>
          <w:rFonts w:cs="B Nazanin" w:hint="cs"/>
          <w:sz w:val="28"/>
          <w:szCs w:val="28"/>
          <w:rtl/>
          <w:lang w:bidi="fa-IR"/>
        </w:rPr>
        <w:t>در جدول 2-3 مشخصات این برد آورده شده‌</w:t>
      </w:r>
      <w:ins w:id="240" w:author="MF" w:date="2022-02-26T13:37:00Z">
        <w:r w:rsidR="00B31E35">
          <w:rPr>
            <w:rFonts w:cs="B Nazanin" w:hint="cs"/>
            <w:sz w:val="28"/>
            <w:szCs w:val="28"/>
            <w:rtl/>
            <w:lang w:bidi="fa-IR"/>
          </w:rPr>
          <w:t xml:space="preserve"> </w:t>
        </w:r>
      </w:ins>
      <w:r w:rsidR="00980C76">
        <w:rPr>
          <w:rFonts w:cs="B Nazanin" w:hint="cs"/>
          <w:sz w:val="28"/>
          <w:szCs w:val="28"/>
          <w:rtl/>
          <w:lang w:bidi="fa-IR"/>
        </w:rPr>
        <w:t>است.</w:t>
      </w:r>
    </w:p>
    <w:p w14:paraId="222384C7" w14:textId="77777777" w:rsidR="00980C76" w:rsidRDefault="00980C76" w:rsidP="00980C76">
      <w:pPr>
        <w:autoSpaceDE w:val="0"/>
        <w:autoSpaceDN w:val="0"/>
        <w:bidi/>
        <w:adjustRightInd w:val="0"/>
        <w:spacing w:after="0" w:line="276" w:lineRule="auto"/>
        <w:rPr>
          <w:rFonts w:cs="B Nazanin"/>
          <w:sz w:val="28"/>
          <w:szCs w:val="28"/>
          <w:rtl/>
          <w:lang w:bidi="fa-IR"/>
        </w:rPr>
      </w:pPr>
    </w:p>
    <w:p w14:paraId="29D003B4" w14:textId="726E4771" w:rsidR="00980C76" w:rsidRPr="00D2545D" w:rsidRDefault="00980C76" w:rsidP="00980C76">
      <w:pPr>
        <w:autoSpaceDE w:val="0"/>
        <w:autoSpaceDN w:val="0"/>
        <w:bidi/>
        <w:adjustRightInd w:val="0"/>
        <w:spacing w:after="0" w:line="276" w:lineRule="auto"/>
        <w:rPr>
          <w:rFonts w:ascii="BNazanin" w:cs="B Nazani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3DCBC21" wp14:editId="017D873B">
            <wp:simplePos x="0" y="0"/>
            <wp:positionH relativeFrom="margin">
              <wp:posOffset>1659255</wp:posOffset>
            </wp:positionH>
            <wp:positionV relativeFrom="paragraph">
              <wp:posOffset>9525</wp:posOffset>
            </wp:positionV>
            <wp:extent cx="2907050" cy="2423160"/>
            <wp:effectExtent l="0" t="0" r="762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05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63B230" w14:textId="1BB6D3B7" w:rsidR="00180F82" w:rsidRDefault="00180F82" w:rsidP="00980C76">
      <w:pPr>
        <w:bidi/>
        <w:spacing w:line="276" w:lineRule="auto"/>
        <w:rPr>
          <w:rFonts w:cs="B Nazanin"/>
          <w:sz w:val="28"/>
          <w:szCs w:val="28"/>
          <w:lang w:bidi="fa-IR"/>
        </w:rPr>
      </w:pPr>
    </w:p>
    <w:p w14:paraId="673D0C0B" w14:textId="70AE9F60" w:rsidR="007C61B7" w:rsidRDefault="007C61B7" w:rsidP="00980C76">
      <w:pPr>
        <w:bidi/>
        <w:spacing w:line="276" w:lineRule="auto"/>
        <w:rPr>
          <w:rFonts w:cs="B Nazanin"/>
          <w:sz w:val="28"/>
          <w:szCs w:val="28"/>
          <w:rtl/>
          <w:lang w:bidi="fa-IR"/>
        </w:rPr>
      </w:pPr>
    </w:p>
    <w:p w14:paraId="2B40907A" w14:textId="38F6F668" w:rsidR="007C61B7" w:rsidRDefault="007C61B7" w:rsidP="00980C76">
      <w:pPr>
        <w:bidi/>
        <w:spacing w:line="276" w:lineRule="auto"/>
        <w:rPr>
          <w:rFonts w:cs="B Nazanin"/>
          <w:sz w:val="28"/>
          <w:szCs w:val="28"/>
          <w:rtl/>
          <w:lang w:bidi="fa-IR"/>
        </w:rPr>
      </w:pPr>
    </w:p>
    <w:p w14:paraId="20DA69D3" w14:textId="77777777" w:rsidR="007C61B7" w:rsidRDefault="007C61B7" w:rsidP="00980C76">
      <w:pPr>
        <w:bidi/>
        <w:spacing w:line="276" w:lineRule="auto"/>
        <w:rPr>
          <w:rFonts w:cs="B Nazanin"/>
          <w:sz w:val="28"/>
          <w:szCs w:val="28"/>
          <w:rtl/>
          <w:lang w:bidi="fa-IR"/>
        </w:rPr>
      </w:pPr>
    </w:p>
    <w:p w14:paraId="71D18DB7" w14:textId="77777777" w:rsidR="007C61B7" w:rsidRDefault="007C61B7" w:rsidP="00980C76">
      <w:pPr>
        <w:bidi/>
        <w:spacing w:line="276" w:lineRule="auto"/>
        <w:rPr>
          <w:rFonts w:cs="B Nazanin"/>
          <w:sz w:val="28"/>
          <w:szCs w:val="28"/>
          <w:rtl/>
          <w:lang w:bidi="fa-IR"/>
        </w:rPr>
      </w:pPr>
    </w:p>
    <w:p w14:paraId="0BF3E88D" w14:textId="45F493F3" w:rsidR="00B0693B" w:rsidRDefault="007C61B7" w:rsidP="00980C76">
      <w:pPr>
        <w:bidi/>
        <w:spacing w:line="276" w:lineRule="auto"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 </w:t>
      </w:r>
    </w:p>
    <w:p w14:paraId="5E1DB2BC" w14:textId="00D405A1" w:rsidR="00980C76" w:rsidRDefault="00180F82" w:rsidP="00B31E35">
      <w:pPr>
        <w:tabs>
          <w:tab w:val="left" w:pos="2748"/>
        </w:tabs>
        <w:bidi/>
        <w:spacing w:line="276" w:lineRule="auto"/>
        <w:jc w:val="center"/>
        <w:rPr>
          <w:rFonts w:asciiTheme="majorBidi" w:hAnsiTheme="majorBidi" w:cstheme="majorBidi"/>
          <w:rtl/>
          <w:lang w:bidi="fa-IR"/>
        </w:rPr>
      </w:pPr>
      <w:bookmarkStart w:id="241" w:name="_Hlk96694530"/>
      <w:r w:rsidRPr="00793F1C">
        <w:rPr>
          <w:rFonts w:cs="B Nazanin" w:hint="cs"/>
          <w:sz w:val="24"/>
          <w:szCs w:val="24"/>
          <w:rtl/>
          <w:lang w:bidi="fa-IR"/>
        </w:rPr>
        <w:t>شکل</w:t>
      </w:r>
      <w:r w:rsidR="00980C76">
        <w:rPr>
          <w:rFonts w:cs="B Nazanin" w:hint="cs"/>
          <w:sz w:val="24"/>
          <w:szCs w:val="24"/>
          <w:rtl/>
          <w:lang w:bidi="fa-IR"/>
        </w:rPr>
        <w:t>2-7</w:t>
      </w:r>
      <w:r w:rsidRPr="00793F1C">
        <w:rPr>
          <w:rFonts w:cs="B Nazanin" w:hint="cs"/>
          <w:sz w:val="24"/>
          <w:szCs w:val="24"/>
          <w:rtl/>
          <w:lang w:bidi="fa-IR"/>
        </w:rPr>
        <w:t>:</w:t>
      </w:r>
      <w:r w:rsidR="002661C5">
        <w:rPr>
          <w:rFonts w:cs="B Nazanin" w:hint="cs"/>
          <w:sz w:val="24"/>
          <w:szCs w:val="24"/>
          <w:rtl/>
          <w:lang w:bidi="fa-IR"/>
        </w:rPr>
        <w:t xml:space="preserve"> </w:t>
      </w:r>
      <w:r w:rsidRPr="00793F1C">
        <w:rPr>
          <w:rFonts w:cs="B Nazanin" w:hint="cs"/>
          <w:sz w:val="24"/>
          <w:szCs w:val="24"/>
          <w:rtl/>
          <w:lang w:bidi="fa-IR"/>
        </w:rPr>
        <w:t>برد رزبری</w:t>
      </w:r>
      <w:r w:rsidRPr="00793F1C">
        <w:rPr>
          <w:rFonts w:cs="B Nazanin" w:hint="eastAsia"/>
          <w:sz w:val="24"/>
          <w:szCs w:val="24"/>
          <w:rtl/>
          <w:lang w:bidi="fa-IR"/>
        </w:rPr>
        <w:t>‌</w:t>
      </w:r>
      <w:r w:rsidRPr="00793F1C">
        <w:rPr>
          <w:rFonts w:cs="B Nazanin" w:hint="cs"/>
          <w:sz w:val="24"/>
          <w:szCs w:val="24"/>
          <w:rtl/>
          <w:lang w:bidi="fa-IR"/>
        </w:rPr>
        <w:t xml:space="preserve">پای </w:t>
      </w:r>
      <w:r w:rsidRPr="002661C5">
        <w:rPr>
          <w:rFonts w:asciiTheme="majorBidi" w:hAnsiTheme="majorBidi" w:cstheme="majorBidi"/>
          <w:lang w:bidi="fa-IR"/>
        </w:rPr>
        <w:t>3b</w:t>
      </w:r>
      <w:ins w:id="242" w:author="MF" w:date="2022-02-26T13:37:00Z">
        <w:r w:rsidR="00B31E35">
          <w:rPr>
            <w:rFonts w:asciiTheme="majorBidi" w:hAnsiTheme="majorBidi" w:cstheme="majorBidi"/>
            <w:lang w:bidi="fa-IR"/>
          </w:rPr>
          <w:t>+</w:t>
        </w:r>
      </w:ins>
      <w:r w:rsidRPr="002661C5">
        <w:rPr>
          <w:rFonts w:asciiTheme="majorBidi" w:hAnsiTheme="majorBidi" w:cstheme="majorBidi"/>
          <w:lang w:bidi="fa-IR"/>
        </w:rPr>
        <w:t xml:space="preserve"> </w:t>
      </w:r>
      <w:del w:id="243" w:author="MF" w:date="2022-02-26T13:37:00Z">
        <w:r w:rsidRPr="002661C5" w:rsidDel="00B31E35">
          <w:rPr>
            <w:rFonts w:asciiTheme="majorBidi" w:hAnsiTheme="majorBidi" w:cstheme="majorBidi"/>
            <w:lang w:bidi="fa-IR"/>
          </w:rPr>
          <w:delText>plus</w:delText>
        </w:r>
      </w:del>
      <w:bookmarkEnd w:id="241"/>
    </w:p>
    <w:p w14:paraId="5EC19CAB" w14:textId="77777777" w:rsidR="009D3502" w:rsidRDefault="009D3502" w:rsidP="009D3502">
      <w:pPr>
        <w:tabs>
          <w:tab w:val="left" w:pos="2748"/>
        </w:tabs>
        <w:bidi/>
        <w:spacing w:line="276" w:lineRule="auto"/>
        <w:jc w:val="center"/>
        <w:rPr>
          <w:rFonts w:asciiTheme="majorBidi" w:hAnsiTheme="majorBidi" w:cstheme="majorBidi"/>
          <w:rtl/>
          <w:lang w:bidi="fa-IR"/>
        </w:rPr>
      </w:pPr>
    </w:p>
    <w:p w14:paraId="4E5CF596" w14:textId="2AAB9464" w:rsidR="00980C76" w:rsidRPr="006E2538" w:rsidRDefault="00980C76" w:rsidP="00980C76">
      <w:pPr>
        <w:tabs>
          <w:tab w:val="left" w:pos="2748"/>
        </w:tabs>
        <w:bidi/>
        <w:spacing w:line="276" w:lineRule="auto"/>
        <w:jc w:val="center"/>
        <w:rPr>
          <w:rFonts w:cs="B Nazanin"/>
          <w:sz w:val="24"/>
          <w:szCs w:val="24"/>
          <w:rtl/>
          <w:lang w:bidi="fa-IR"/>
        </w:rPr>
      </w:pPr>
      <w:bookmarkStart w:id="244" w:name="_Hlk96695952"/>
      <w:r w:rsidRPr="006E2538">
        <w:rPr>
          <w:rFonts w:ascii="IRANSansWeb_Light" w:hAnsi="IRANSansWeb_Light" w:cs="B Nazanin" w:hint="cs"/>
          <w:sz w:val="24"/>
          <w:szCs w:val="24"/>
          <w:shd w:val="clear" w:color="auto" w:fill="FFFFFF"/>
          <w:rtl/>
          <w:lang w:bidi="fa-IR"/>
        </w:rPr>
        <w:t>جدول</w:t>
      </w:r>
      <w:r>
        <w:rPr>
          <w:rFonts w:ascii="IRANSansWeb_Light" w:hAnsi="IRANSansWeb_Light" w:cs="B Nazanin" w:hint="cs"/>
          <w:sz w:val="24"/>
          <w:szCs w:val="24"/>
          <w:shd w:val="clear" w:color="auto" w:fill="FFFFFF"/>
          <w:rtl/>
          <w:lang w:bidi="fa-IR"/>
        </w:rPr>
        <w:t>2-3</w:t>
      </w:r>
      <w:r w:rsidRPr="006E2538">
        <w:rPr>
          <w:rFonts w:ascii="IRANSansWeb_Light" w:hAnsi="IRANSansWeb_Light" w:cs="B Nazanin" w:hint="cs"/>
          <w:sz w:val="24"/>
          <w:szCs w:val="24"/>
          <w:shd w:val="clear" w:color="auto" w:fill="FFFFFF"/>
          <w:rtl/>
          <w:lang w:bidi="fa-IR"/>
        </w:rPr>
        <w:t>:</w:t>
      </w:r>
      <w:r w:rsidR="00526BA2">
        <w:rPr>
          <w:rFonts w:ascii="IRANSansWeb_Light" w:hAnsi="IRANSansWeb_Light" w:cs="B Nazanin" w:hint="cs"/>
          <w:sz w:val="24"/>
          <w:szCs w:val="24"/>
          <w:shd w:val="clear" w:color="auto" w:fill="FFFFFF"/>
          <w:rtl/>
          <w:lang w:bidi="fa-IR"/>
        </w:rPr>
        <w:t xml:space="preserve"> </w:t>
      </w:r>
      <w:r w:rsidRPr="006E2538">
        <w:rPr>
          <w:rFonts w:ascii="IRANSansWeb_Light" w:hAnsi="IRANSansWeb_Light" w:cs="B Nazanin" w:hint="cs"/>
          <w:sz w:val="24"/>
          <w:szCs w:val="24"/>
          <w:shd w:val="clear" w:color="auto" w:fill="FFFFFF"/>
          <w:rtl/>
          <w:lang w:bidi="fa-IR"/>
        </w:rPr>
        <w:t>مشخصات برد رزبری</w:t>
      </w:r>
      <w:r w:rsidRPr="006E2538">
        <w:rPr>
          <w:rFonts w:ascii="IRANSansWeb_Light" w:hAnsi="IRANSansWeb_Light" w:cs="B Nazanin" w:hint="eastAsia"/>
          <w:sz w:val="24"/>
          <w:szCs w:val="24"/>
          <w:shd w:val="clear" w:color="auto" w:fill="FFFFFF"/>
          <w:rtl/>
          <w:lang w:bidi="fa-IR"/>
        </w:rPr>
        <w:t>‌</w:t>
      </w:r>
      <w:r w:rsidRPr="006E2538">
        <w:rPr>
          <w:rFonts w:ascii="IRANSansWeb_Light" w:hAnsi="IRANSansWeb_Light" w:cs="B Nazanin" w:hint="cs"/>
          <w:sz w:val="24"/>
          <w:szCs w:val="24"/>
          <w:shd w:val="clear" w:color="auto" w:fill="FFFFFF"/>
          <w:rtl/>
          <w:lang w:bidi="fa-IR"/>
        </w:rPr>
        <w:t>پای</w:t>
      </w:r>
    </w:p>
    <w:tbl>
      <w:tblPr>
        <w:tblStyle w:val="TableGrid"/>
        <w:bidiVisual/>
        <w:tblW w:w="0" w:type="auto"/>
        <w:tblInd w:w="1755" w:type="dxa"/>
        <w:tblLook w:val="04A0" w:firstRow="1" w:lastRow="0" w:firstColumn="1" w:lastColumn="0" w:noHBand="0" w:noVBand="1"/>
        <w:tblPrChange w:id="245" w:author="MF" w:date="2022-02-26T13:38:00Z">
          <w:tblPr>
            <w:tblStyle w:val="TableGrid"/>
            <w:bidiVisual/>
            <w:tblW w:w="0" w:type="auto"/>
            <w:tblInd w:w="1092" w:type="dxa"/>
            <w:tblLook w:val="04A0" w:firstRow="1" w:lastRow="0" w:firstColumn="1" w:lastColumn="0" w:noHBand="0" w:noVBand="1"/>
          </w:tblPr>
        </w:tblPrChange>
      </w:tblPr>
      <w:tblGrid>
        <w:gridCol w:w="2571"/>
        <w:gridCol w:w="2954"/>
        <w:tblGridChange w:id="246">
          <w:tblGrid>
            <w:gridCol w:w="3234"/>
            <w:gridCol w:w="3234"/>
          </w:tblGrid>
        </w:tblGridChange>
      </w:tblGrid>
      <w:tr w:rsidR="00AB0BA0" w14:paraId="57B8462B" w14:textId="77777777" w:rsidTr="00B31E35">
        <w:trPr>
          <w:trHeight w:val="477"/>
          <w:trPrChange w:id="247" w:author="MF" w:date="2022-02-26T13:38:00Z">
            <w:trPr>
              <w:trHeight w:val="477"/>
            </w:trPr>
          </w:trPrChange>
        </w:trPr>
        <w:tc>
          <w:tcPr>
            <w:tcW w:w="2571" w:type="dxa"/>
            <w:vAlign w:val="center"/>
            <w:tcPrChange w:id="248" w:author="MF" w:date="2022-02-26T13:38:00Z">
              <w:tcPr>
                <w:tcW w:w="3234" w:type="dxa"/>
                <w:vAlign w:val="center"/>
              </w:tcPr>
            </w:tcPrChange>
          </w:tcPr>
          <w:bookmarkEnd w:id="244"/>
          <w:p w14:paraId="19BB3A94" w14:textId="2B2D598B" w:rsidR="00AB0BA0" w:rsidRPr="00B31E35" w:rsidRDefault="00526BA2" w:rsidP="00526BA2">
            <w:pPr>
              <w:bidi/>
              <w:spacing w:line="276" w:lineRule="auto"/>
              <w:jc w:val="center"/>
              <w:rPr>
                <w:rFonts w:asciiTheme="majorBidi" w:hAnsiTheme="majorBidi" w:cs="B Nazanin"/>
                <w:shd w:val="clear" w:color="auto" w:fill="FFFFFF"/>
                <w:rtl/>
                <w:lang w:bidi="fa-IR"/>
                <w:rPrChange w:id="249" w:author="MF" w:date="2022-02-26T13:37:00Z">
                  <w:rPr>
                    <w:rFonts w:asciiTheme="majorBidi" w:hAnsiTheme="majorBidi" w:cs="B Nazanin"/>
                    <w:sz w:val="26"/>
                    <w:szCs w:val="26"/>
                    <w:shd w:val="clear" w:color="auto" w:fill="FFFFFF"/>
                    <w:rtl/>
                    <w:lang w:bidi="fa-IR"/>
                  </w:rPr>
                </w:rPrChange>
              </w:rPr>
            </w:pPr>
            <w:r w:rsidRPr="00B31E35">
              <w:rPr>
                <w:rFonts w:asciiTheme="majorBidi" w:hAnsiTheme="majorBidi" w:cs="B Nazanin" w:hint="eastAsia"/>
                <w:shd w:val="clear" w:color="auto" w:fill="FFFFFF"/>
                <w:rtl/>
                <w:lang w:bidi="fa-IR"/>
                <w:rPrChange w:id="250" w:author="MF" w:date="2022-02-26T13:37:00Z">
                  <w:rPr>
                    <w:rFonts w:asciiTheme="majorBidi" w:hAnsiTheme="majorBidi" w:cs="B Nazanin" w:hint="eastAsia"/>
                    <w:sz w:val="26"/>
                    <w:szCs w:val="26"/>
                    <w:shd w:val="clear" w:color="auto" w:fill="FFFFFF"/>
                    <w:rtl/>
                    <w:lang w:bidi="fa-IR"/>
                  </w:rPr>
                </w:rPrChange>
              </w:rPr>
              <w:lastRenderedPageBreak/>
              <w:t>نوع</w:t>
            </w:r>
            <w:r w:rsidRPr="00B31E35">
              <w:rPr>
                <w:rFonts w:asciiTheme="majorBidi" w:hAnsiTheme="majorBidi" w:cs="B Nazanin"/>
                <w:shd w:val="clear" w:color="auto" w:fill="FFFFFF"/>
                <w:rtl/>
                <w:lang w:bidi="fa-IR"/>
                <w:rPrChange w:id="251" w:author="MF" w:date="2022-02-26T13:37:00Z">
                  <w:rPr>
                    <w:rFonts w:asciiTheme="majorBidi" w:hAnsiTheme="majorBidi" w:cs="B Nazanin"/>
                    <w:sz w:val="26"/>
                    <w:szCs w:val="26"/>
                    <w:shd w:val="clear" w:color="auto" w:fill="FFFFFF"/>
                    <w:rtl/>
                    <w:lang w:bidi="fa-IR"/>
                  </w:rPr>
                </w:rPrChange>
              </w:rPr>
              <w:t xml:space="preserve"> </w:t>
            </w:r>
            <w:r w:rsidRPr="00B31E35">
              <w:rPr>
                <w:rFonts w:asciiTheme="majorBidi" w:hAnsiTheme="majorBidi" w:cs="B Nazanin" w:hint="eastAsia"/>
                <w:shd w:val="clear" w:color="auto" w:fill="FFFFFF"/>
                <w:rtl/>
                <w:lang w:bidi="fa-IR"/>
                <w:rPrChange w:id="252" w:author="MF" w:date="2022-02-26T13:37:00Z">
                  <w:rPr>
                    <w:rFonts w:asciiTheme="majorBidi" w:hAnsiTheme="majorBidi" w:cs="B Nazanin" w:hint="eastAsia"/>
                    <w:sz w:val="26"/>
                    <w:szCs w:val="26"/>
                    <w:shd w:val="clear" w:color="auto" w:fill="FFFFFF"/>
                    <w:rtl/>
                    <w:lang w:bidi="fa-IR"/>
                  </w:rPr>
                </w:rPrChange>
              </w:rPr>
              <w:t>م</w:t>
            </w:r>
            <w:r w:rsidRPr="00B31E35">
              <w:rPr>
                <w:rFonts w:asciiTheme="majorBidi" w:hAnsiTheme="majorBidi" w:cs="B Nazanin" w:hint="cs"/>
                <w:shd w:val="clear" w:color="auto" w:fill="FFFFFF"/>
                <w:rtl/>
                <w:lang w:bidi="fa-IR"/>
                <w:rPrChange w:id="253" w:author="MF" w:date="2022-02-26T13:37:00Z">
                  <w:rPr>
                    <w:rFonts w:asciiTheme="majorBidi" w:hAnsiTheme="majorBidi" w:cs="B Nazanin" w:hint="cs"/>
                    <w:sz w:val="26"/>
                    <w:szCs w:val="26"/>
                    <w:shd w:val="clear" w:color="auto" w:fill="FFFFFF"/>
                    <w:rtl/>
                    <w:lang w:bidi="fa-IR"/>
                  </w:rPr>
                </w:rPrChange>
              </w:rPr>
              <w:t>ی</w:t>
            </w:r>
            <w:r w:rsidRPr="00B31E35">
              <w:rPr>
                <w:rFonts w:asciiTheme="majorBidi" w:hAnsiTheme="majorBidi" w:cs="B Nazanin" w:hint="eastAsia"/>
                <w:shd w:val="clear" w:color="auto" w:fill="FFFFFF"/>
                <w:rtl/>
                <w:lang w:bidi="fa-IR"/>
                <w:rPrChange w:id="254" w:author="MF" w:date="2022-02-26T13:37:00Z">
                  <w:rPr>
                    <w:rFonts w:asciiTheme="majorBidi" w:hAnsiTheme="majorBidi" w:cs="B Nazanin" w:hint="eastAsia"/>
                    <w:sz w:val="26"/>
                    <w:szCs w:val="26"/>
                    <w:shd w:val="clear" w:color="auto" w:fill="FFFFFF"/>
                    <w:rtl/>
                    <w:lang w:bidi="fa-IR"/>
                  </w:rPr>
                </w:rPrChange>
              </w:rPr>
              <w:t>کروکنترل‌کننده</w:t>
            </w:r>
          </w:p>
        </w:tc>
        <w:tc>
          <w:tcPr>
            <w:tcW w:w="2954" w:type="dxa"/>
            <w:vAlign w:val="center"/>
            <w:tcPrChange w:id="255" w:author="MF" w:date="2022-02-26T13:38:00Z">
              <w:tcPr>
                <w:tcW w:w="3234" w:type="dxa"/>
                <w:vAlign w:val="center"/>
              </w:tcPr>
            </w:tcPrChange>
          </w:tcPr>
          <w:p w14:paraId="3EC2F185" w14:textId="45FFF222" w:rsidR="00AB0BA0" w:rsidRPr="00B31E35" w:rsidRDefault="00526BA2" w:rsidP="00526BA2">
            <w:pPr>
              <w:bidi/>
              <w:spacing w:line="276" w:lineRule="auto"/>
              <w:jc w:val="center"/>
              <w:rPr>
                <w:rFonts w:ascii="IRANSansWeb_Light" w:hAnsi="IRANSansWeb_Light" w:cs="B Nazanin"/>
                <w:shd w:val="clear" w:color="auto" w:fill="FFFFFF"/>
                <w:rtl/>
                <w:rPrChange w:id="256" w:author="MF" w:date="2022-02-26T13:37:00Z">
                  <w:rPr>
                    <w:rFonts w:ascii="IRANSansWeb_Light" w:hAnsi="IRANSansWeb_Light" w:cs="B Nazanin"/>
                    <w:sz w:val="28"/>
                    <w:szCs w:val="28"/>
                    <w:shd w:val="clear" w:color="auto" w:fill="FFFFFF"/>
                    <w:rtl/>
                  </w:rPr>
                </w:rPrChange>
              </w:rPr>
            </w:pPr>
            <w:r w:rsidRPr="00B31E35">
              <w:rPr>
                <w:rFonts w:asciiTheme="majorBidi" w:hAnsiTheme="majorBidi" w:cstheme="majorBidi"/>
                <w:shd w:val="clear" w:color="auto" w:fill="FFFFFF"/>
                <w:lang w:bidi="fa-IR"/>
                <w:rPrChange w:id="257" w:author="MF" w:date="2022-02-26T13:37:00Z">
                  <w:rPr>
                    <w:rFonts w:asciiTheme="majorBidi" w:hAnsiTheme="majorBidi" w:cstheme="majorBidi"/>
                    <w:sz w:val="24"/>
                    <w:szCs w:val="24"/>
                    <w:shd w:val="clear" w:color="auto" w:fill="FFFFFF"/>
                    <w:lang w:bidi="fa-IR"/>
                  </w:rPr>
                </w:rPrChange>
              </w:rPr>
              <w:t>BCM2837B0 Cortex-A53</w:t>
            </w:r>
          </w:p>
        </w:tc>
      </w:tr>
      <w:tr w:rsidR="00526BA2" w14:paraId="0BA77CD5" w14:textId="77777777" w:rsidTr="00B31E35">
        <w:trPr>
          <w:trHeight w:val="477"/>
          <w:trPrChange w:id="258" w:author="MF" w:date="2022-02-26T13:38:00Z">
            <w:trPr>
              <w:trHeight w:val="477"/>
            </w:trPr>
          </w:trPrChange>
        </w:trPr>
        <w:tc>
          <w:tcPr>
            <w:tcW w:w="2571" w:type="dxa"/>
            <w:vAlign w:val="center"/>
            <w:tcPrChange w:id="259" w:author="MF" w:date="2022-02-26T13:38:00Z">
              <w:tcPr>
                <w:tcW w:w="3234" w:type="dxa"/>
                <w:vAlign w:val="center"/>
              </w:tcPr>
            </w:tcPrChange>
          </w:tcPr>
          <w:p w14:paraId="5368CB11" w14:textId="1A984B1D" w:rsidR="00526BA2" w:rsidRPr="00B31E35" w:rsidRDefault="00526BA2" w:rsidP="00526BA2">
            <w:pPr>
              <w:bidi/>
              <w:spacing w:line="276" w:lineRule="auto"/>
              <w:jc w:val="center"/>
              <w:rPr>
                <w:rFonts w:asciiTheme="majorBidi" w:hAnsiTheme="majorBidi" w:cs="B Nazanin"/>
                <w:shd w:val="clear" w:color="auto" w:fill="FFFFFF"/>
                <w:rtl/>
                <w:rPrChange w:id="260" w:author="MF" w:date="2022-02-26T13:37:00Z">
                  <w:rPr>
                    <w:rFonts w:asciiTheme="majorBidi" w:hAnsiTheme="majorBidi" w:cs="B Nazanin"/>
                    <w:sz w:val="26"/>
                    <w:szCs w:val="26"/>
                    <w:shd w:val="clear" w:color="auto" w:fill="FFFFFF"/>
                    <w:rtl/>
                  </w:rPr>
                </w:rPrChange>
              </w:rPr>
            </w:pPr>
            <w:r w:rsidRPr="00B31E35">
              <w:rPr>
                <w:rFonts w:ascii="IRANSansWeb_Light" w:hAnsi="IRANSansWeb_Light" w:cs="B Nazanin" w:hint="eastAsia"/>
                <w:shd w:val="clear" w:color="auto" w:fill="FFFFFF"/>
                <w:rtl/>
                <w:rPrChange w:id="261" w:author="MF" w:date="2022-02-26T13:37:00Z">
                  <w:rPr>
                    <w:rFonts w:ascii="IRANSansWeb_Light" w:hAnsi="IRANSansWeb_Light" w:cs="B Nazanin" w:hint="eastAsia"/>
                    <w:sz w:val="26"/>
                    <w:szCs w:val="26"/>
                    <w:shd w:val="clear" w:color="auto" w:fill="FFFFFF"/>
                    <w:rtl/>
                  </w:rPr>
                </w:rPrChange>
              </w:rPr>
              <w:t>ولتاژ</w:t>
            </w:r>
            <w:r w:rsidRPr="00B31E35">
              <w:rPr>
                <w:rFonts w:ascii="IRANSansWeb_Light" w:hAnsi="IRANSansWeb_Light" w:cs="B Nazanin"/>
                <w:shd w:val="clear" w:color="auto" w:fill="FFFFFF"/>
                <w:rtl/>
                <w:rPrChange w:id="262" w:author="MF" w:date="2022-02-26T13:37:00Z">
                  <w:rPr>
                    <w:rFonts w:ascii="IRANSansWeb_Light" w:hAnsi="IRANSansWeb_Light" w:cs="B Nazanin"/>
                    <w:sz w:val="26"/>
                    <w:szCs w:val="26"/>
                    <w:shd w:val="clear" w:color="auto" w:fill="FFFFFF"/>
                    <w:rtl/>
                  </w:rPr>
                </w:rPrChange>
              </w:rPr>
              <w:t xml:space="preserve"> </w:t>
            </w:r>
            <w:r w:rsidRPr="00B31E35">
              <w:rPr>
                <w:rFonts w:ascii="IRANSansWeb_Light" w:hAnsi="IRANSansWeb_Light" w:cs="B Nazanin" w:hint="eastAsia"/>
                <w:shd w:val="clear" w:color="auto" w:fill="FFFFFF"/>
                <w:rtl/>
                <w:rPrChange w:id="263" w:author="MF" w:date="2022-02-26T13:37:00Z">
                  <w:rPr>
                    <w:rFonts w:ascii="IRANSansWeb_Light" w:hAnsi="IRANSansWeb_Light" w:cs="B Nazanin" w:hint="eastAsia"/>
                    <w:sz w:val="26"/>
                    <w:szCs w:val="26"/>
                    <w:shd w:val="clear" w:color="auto" w:fill="FFFFFF"/>
                    <w:rtl/>
                  </w:rPr>
                </w:rPrChange>
              </w:rPr>
              <w:t>ورود</w:t>
            </w:r>
            <w:r w:rsidRPr="00B31E35">
              <w:rPr>
                <w:rFonts w:ascii="IRANSansWeb_Light" w:hAnsi="IRANSansWeb_Light" w:cs="B Nazanin" w:hint="cs"/>
                <w:shd w:val="clear" w:color="auto" w:fill="FFFFFF"/>
                <w:rtl/>
                <w:rPrChange w:id="264" w:author="MF" w:date="2022-02-26T13:37:00Z">
                  <w:rPr>
                    <w:rFonts w:ascii="IRANSansWeb_Light" w:hAnsi="IRANSansWeb_Light" w:cs="B Nazanin" w:hint="cs"/>
                    <w:sz w:val="26"/>
                    <w:szCs w:val="26"/>
                    <w:shd w:val="clear" w:color="auto" w:fill="FFFFFF"/>
                    <w:rtl/>
                  </w:rPr>
                </w:rPrChange>
              </w:rPr>
              <w:t>ی</w:t>
            </w:r>
          </w:p>
        </w:tc>
        <w:tc>
          <w:tcPr>
            <w:tcW w:w="2954" w:type="dxa"/>
            <w:tcPrChange w:id="265" w:author="MF" w:date="2022-02-26T13:38:00Z">
              <w:tcPr>
                <w:tcW w:w="3234" w:type="dxa"/>
              </w:tcPr>
            </w:tcPrChange>
          </w:tcPr>
          <w:p w14:paraId="76433725" w14:textId="7191BA93" w:rsidR="00526BA2" w:rsidRPr="00B31E35" w:rsidRDefault="00526BA2" w:rsidP="00526BA2">
            <w:pPr>
              <w:bidi/>
              <w:spacing w:line="276" w:lineRule="auto"/>
              <w:jc w:val="center"/>
              <w:rPr>
                <w:rFonts w:ascii="IRANSansWeb_Light" w:hAnsi="IRANSansWeb_Light" w:cs="B Nazanin"/>
                <w:shd w:val="clear" w:color="auto" w:fill="FFFFFF"/>
                <w:rtl/>
                <w:rPrChange w:id="266" w:author="MF" w:date="2022-02-26T13:37:00Z">
                  <w:rPr>
                    <w:rFonts w:ascii="IRANSansWeb_Light" w:hAnsi="IRANSansWeb_Light" w:cs="B Nazanin"/>
                    <w:sz w:val="26"/>
                    <w:szCs w:val="26"/>
                    <w:shd w:val="clear" w:color="auto" w:fill="FFFFFF"/>
                    <w:rtl/>
                  </w:rPr>
                </w:rPrChange>
              </w:rPr>
            </w:pPr>
            <w:r w:rsidRPr="00B31E35">
              <w:rPr>
                <w:rFonts w:ascii="IRANSansWeb_Light" w:hAnsi="IRANSansWeb_Light" w:cs="B Nazanin"/>
                <w:shd w:val="clear" w:color="auto" w:fill="FFFFFF"/>
                <w:rtl/>
                <w:rPrChange w:id="267" w:author="MF" w:date="2022-02-26T13:37:00Z">
                  <w:rPr>
                    <w:rFonts w:ascii="IRANSansWeb_Light" w:hAnsi="IRANSansWeb_Light" w:cs="B Nazanin"/>
                    <w:sz w:val="26"/>
                    <w:szCs w:val="26"/>
                    <w:shd w:val="clear" w:color="auto" w:fill="FFFFFF"/>
                    <w:rtl/>
                  </w:rPr>
                </w:rPrChange>
              </w:rPr>
              <w:t xml:space="preserve">5 </w:t>
            </w:r>
            <w:r w:rsidRPr="00B31E35">
              <w:rPr>
                <w:rFonts w:ascii="IRANSansWeb_Light" w:hAnsi="IRANSansWeb_Light" w:cs="B Nazanin" w:hint="eastAsia"/>
                <w:shd w:val="clear" w:color="auto" w:fill="FFFFFF"/>
                <w:rtl/>
                <w:rPrChange w:id="268" w:author="MF" w:date="2022-02-26T13:37:00Z">
                  <w:rPr>
                    <w:rFonts w:ascii="IRANSansWeb_Light" w:hAnsi="IRANSansWeb_Light" w:cs="B Nazanin" w:hint="eastAsia"/>
                    <w:sz w:val="26"/>
                    <w:szCs w:val="26"/>
                    <w:shd w:val="clear" w:color="auto" w:fill="FFFFFF"/>
                    <w:rtl/>
                  </w:rPr>
                </w:rPrChange>
              </w:rPr>
              <w:t>ولت</w:t>
            </w:r>
          </w:p>
        </w:tc>
      </w:tr>
      <w:tr w:rsidR="00526BA2" w14:paraId="7795BA42" w14:textId="77777777" w:rsidTr="00B31E35">
        <w:trPr>
          <w:trHeight w:val="477"/>
          <w:trPrChange w:id="269" w:author="MF" w:date="2022-02-26T13:38:00Z">
            <w:trPr>
              <w:trHeight w:val="477"/>
            </w:trPr>
          </w:trPrChange>
        </w:trPr>
        <w:tc>
          <w:tcPr>
            <w:tcW w:w="2571" w:type="dxa"/>
            <w:vAlign w:val="center"/>
            <w:tcPrChange w:id="270" w:author="MF" w:date="2022-02-26T13:38:00Z">
              <w:tcPr>
                <w:tcW w:w="3234" w:type="dxa"/>
                <w:vAlign w:val="center"/>
              </w:tcPr>
            </w:tcPrChange>
          </w:tcPr>
          <w:p w14:paraId="336CAA8E" w14:textId="3EA638C5" w:rsidR="00526BA2" w:rsidRPr="00B31E35" w:rsidRDefault="00526BA2" w:rsidP="00526BA2">
            <w:pPr>
              <w:bidi/>
              <w:spacing w:line="276" w:lineRule="auto"/>
              <w:jc w:val="center"/>
              <w:rPr>
                <w:rFonts w:asciiTheme="majorBidi" w:hAnsiTheme="majorBidi" w:cs="B Nazanin"/>
                <w:shd w:val="clear" w:color="auto" w:fill="FFFFFF"/>
                <w:rtl/>
                <w:rPrChange w:id="271" w:author="MF" w:date="2022-02-26T13:37:00Z">
                  <w:rPr>
                    <w:rFonts w:asciiTheme="majorBidi" w:hAnsiTheme="majorBidi" w:cs="B Nazanin"/>
                    <w:sz w:val="26"/>
                    <w:szCs w:val="26"/>
                    <w:shd w:val="clear" w:color="auto" w:fill="FFFFFF"/>
                    <w:rtl/>
                  </w:rPr>
                </w:rPrChange>
              </w:rPr>
            </w:pPr>
            <w:r w:rsidRPr="00B31E35">
              <w:rPr>
                <w:rFonts w:ascii="IRANSansWeb_Light" w:hAnsi="IRANSansWeb_Light" w:cs="B Nazanin" w:hint="eastAsia"/>
                <w:shd w:val="clear" w:color="auto" w:fill="FFFFFF"/>
                <w:rtl/>
                <w:lang w:bidi="fa-IR"/>
                <w:rPrChange w:id="272" w:author="MF" w:date="2022-02-26T13:37:00Z">
                  <w:rPr>
                    <w:rFonts w:ascii="IRANSansWeb_Light" w:hAnsi="IRANSansWeb_Light" w:cs="B Nazanin" w:hint="eastAsia"/>
                    <w:sz w:val="26"/>
                    <w:szCs w:val="26"/>
                    <w:shd w:val="clear" w:color="auto" w:fill="FFFFFF"/>
                    <w:rtl/>
                    <w:lang w:bidi="fa-IR"/>
                  </w:rPr>
                </w:rPrChange>
              </w:rPr>
              <w:t>تعداد</w:t>
            </w:r>
            <w:r w:rsidRPr="00B31E35">
              <w:rPr>
                <w:rFonts w:ascii="IRANSansWeb_Light" w:hAnsi="IRANSansWeb_Light" w:cs="B Nazanin"/>
                <w:shd w:val="clear" w:color="auto" w:fill="FFFFFF"/>
                <w:rtl/>
                <w:lang w:bidi="fa-IR"/>
                <w:rPrChange w:id="273" w:author="MF" w:date="2022-02-26T13:37:00Z">
                  <w:rPr>
                    <w:rFonts w:ascii="IRANSansWeb_Light" w:hAnsi="IRANSansWeb_Light" w:cs="B Nazanin"/>
                    <w:sz w:val="26"/>
                    <w:szCs w:val="26"/>
                    <w:shd w:val="clear" w:color="auto" w:fill="FFFFFF"/>
                    <w:rtl/>
                    <w:lang w:bidi="fa-IR"/>
                  </w:rPr>
                </w:rPrChange>
              </w:rPr>
              <w:t xml:space="preserve"> </w:t>
            </w:r>
            <w:r w:rsidRPr="00B31E35">
              <w:rPr>
                <w:rFonts w:ascii="IRANSansWeb_Light" w:hAnsi="IRANSansWeb_Light" w:cs="B Nazanin" w:hint="eastAsia"/>
                <w:shd w:val="clear" w:color="auto" w:fill="FFFFFF"/>
                <w:rtl/>
                <w:lang w:bidi="fa-IR"/>
                <w:rPrChange w:id="274" w:author="MF" w:date="2022-02-26T13:37:00Z">
                  <w:rPr>
                    <w:rFonts w:ascii="IRANSansWeb_Light" w:hAnsi="IRANSansWeb_Light" w:cs="B Nazanin" w:hint="eastAsia"/>
                    <w:sz w:val="26"/>
                    <w:szCs w:val="26"/>
                    <w:shd w:val="clear" w:color="auto" w:fill="FFFFFF"/>
                    <w:rtl/>
                    <w:lang w:bidi="fa-IR"/>
                  </w:rPr>
                </w:rPrChange>
              </w:rPr>
              <w:t>پا</w:t>
            </w:r>
            <w:r w:rsidRPr="00B31E35">
              <w:rPr>
                <w:rFonts w:ascii="IRANSansWeb_Light" w:hAnsi="IRANSansWeb_Light" w:cs="B Nazanin" w:hint="cs"/>
                <w:shd w:val="clear" w:color="auto" w:fill="FFFFFF"/>
                <w:rtl/>
                <w:lang w:bidi="fa-IR"/>
                <w:rPrChange w:id="275" w:author="MF" w:date="2022-02-26T13:37:00Z">
                  <w:rPr>
                    <w:rFonts w:ascii="IRANSansWeb_Light" w:hAnsi="IRANSansWeb_Light" w:cs="B Nazanin" w:hint="cs"/>
                    <w:sz w:val="26"/>
                    <w:szCs w:val="26"/>
                    <w:shd w:val="clear" w:color="auto" w:fill="FFFFFF"/>
                    <w:rtl/>
                    <w:lang w:bidi="fa-IR"/>
                  </w:rPr>
                </w:rPrChange>
              </w:rPr>
              <w:t>ی</w:t>
            </w:r>
            <w:r w:rsidRPr="00B31E35">
              <w:rPr>
                <w:rFonts w:ascii="IRANSansWeb_Light" w:hAnsi="IRANSansWeb_Light" w:cs="B Nazanin" w:hint="eastAsia"/>
                <w:shd w:val="clear" w:color="auto" w:fill="FFFFFF"/>
                <w:rtl/>
                <w:lang w:bidi="fa-IR"/>
                <w:rPrChange w:id="276" w:author="MF" w:date="2022-02-26T13:37:00Z">
                  <w:rPr>
                    <w:rFonts w:ascii="IRANSansWeb_Light" w:hAnsi="IRANSansWeb_Light" w:cs="B Nazanin" w:hint="eastAsia"/>
                    <w:sz w:val="26"/>
                    <w:szCs w:val="26"/>
                    <w:shd w:val="clear" w:color="auto" w:fill="FFFFFF"/>
                    <w:rtl/>
                    <w:lang w:bidi="fa-IR"/>
                  </w:rPr>
                </w:rPrChange>
              </w:rPr>
              <w:t>ه</w:t>
            </w:r>
            <w:r w:rsidRPr="00B31E35">
              <w:rPr>
                <w:rFonts w:ascii="IRANSansWeb_Light" w:hAnsi="IRANSansWeb_Light" w:cs="B Nazanin" w:hint="eastAsia"/>
                <w:shd w:val="clear" w:color="auto" w:fill="FFFFFF"/>
                <w:lang w:bidi="fa-IR"/>
                <w:rPrChange w:id="277" w:author="MF" w:date="2022-02-26T13:37:00Z">
                  <w:rPr>
                    <w:rFonts w:ascii="IRANSansWeb_Light" w:hAnsi="IRANSansWeb_Light" w:cs="B Nazanin" w:hint="eastAsia"/>
                    <w:sz w:val="26"/>
                    <w:szCs w:val="26"/>
                    <w:shd w:val="clear" w:color="auto" w:fill="FFFFFF"/>
                    <w:lang w:bidi="fa-IR"/>
                  </w:rPr>
                </w:rPrChange>
              </w:rPr>
              <w:t>‌</w:t>
            </w:r>
            <w:r w:rsidRPr="00B31E35">
              <w:rPr>
                <w:rFonts w:ascii="IRANSansWeb_Light" w:hAnsi="IRANSansWeb_Light" w:cs="B Nazanin" w:hint="eastAsia"/>
                <w:shd w:val="clear" w:color="auto" w:fill="FFFFFF"/>
                <w:rtl/>
                <w:lang w:bidi="fa-IR"/>
                <w:rPrChange w:id="278" w:author="MF" w:date="2022-02-26T13:37:00Z">
                  <w:rPr>
                    <w:rFonts w:ascii="IRANSansWeb_Light" w:hAnsi="IRANSansWeb_Light" w:cs="B Nazanin" w:hint="eastAsia"/>
                    <w:sz w:val="26"/>
                    <w:szCs w:val="26"/>
                    <w:shd w:val="clear" w:color="auto" w:fill="FFFFFF"/>
                    <w:rtl/>
                    <w:lang w:bidi="fa-IR"/>
                  </w:rPr>
                </w:rPrChange>
              </w:rPr>
              <w:t>ها</w:t>
            </w:r>
            <w:r w:rsidRPr="00B31E35">
              <w:rPr>
                <w:rFonts w:ascii="IRANSansWeb_Light" w:hAnsi="IRANSansWeb_Light" w:cs="B Nazanin" w:hint="cs"/>
                <w:shd w:val="clear" w:color="auto" w:fill="FFFFFF"/>
                <w:rtl/>
                <w:lang w:bidi="fa-IR"/>
                <w:rPrChange w:id="279" w:author="MF" w:date="2022-02-26T13:37:00Z">
                  <w:rPr>
                    <w:rFonts w:ascii="IRANSansWeb_Light" w:hAnsi="IRANSansWeb_Light" w:cs="B Nazanin" w:hint="cs"/>
                    <w:sz w:val="26"/>
                    <w:szCs w:val="26"/>
                    <w:shd w:val="clear" w:color="auto" w:fill="FFFFFF"/>
                    <w:rtl/>
                    <w:lang w:bidi="fa-IR"/>
                  </w:rPr>
                </w:rPrChange>
              </w:rPr>
              <w:t>ی</w:t>
            </w:r>
            <w:r w:rsidRPr="00B31E35">
              <w:rPr>
                <w:rFonts w:ascii="IRANSansWeb_Light" w:hAnsi="IRANSansWeb_Light" w:cs="B Nazanin"/>
                <w:shd w:val="clear" w:color="auto" w:fill="FFFFFF"/>
                <w:rtl/>
                <w:lang w:bidi="fa-IR"/>
                <w:rPrChange w:id="280" w:author="MF" w:date="2022-02-26T13:37:00Z">
                  <w:rPr>
                    <w:rFonts w:ascii="IRANSansWeb_Light" w:hAnsi="IRANSansWeb_Light" w:cs="B Nazanin"/>
                    <w:sz w:val="26"/>
                    <w:szCs w:val="26"/>
                    <w:shd w:val="clear" w:color="auto" w:fill="FFFFFF"/>
                    <w:rtl/>
                    <w:lang w:bidi="fa-IR"/>
                  </w:rPr>
                </w:rPrChange>
              </w:rPr>
              <w:t xml:space="preserve"> </w:t>
            </w:r>
            <w:r w:rsidRPr="00B31E35">
              <w:rPr>
                <w:rFonts w:ascii="IRANSansWeb_Light" w:hAnsi="IRANSansWeb_Light" w:cs="B Nazanin" w:hint="eastAsia"/>
                <w:shd w:val="clear" w:color="auto" w:fill="FFFFFF"/>
                <w:rtl/>
                <w:lang w:bidi="fa-IR"/>
                <w:rPrChange w:id="281" w:author="MF" w:date="2022-02-26T13:37:00Z">
                  <w:rPr>
                    <w:rFonts w:ascii="IRANSansWeb_Light" w:hAnsi="IRANSansWeb_Light" w:cs="B Nazanin" w:hint="eastAsia"/>
                    <w:sz w:val="26"/>
                    <w:szCs w:val="26"/>
                    <w:shd w:val="clear" w:color="auto" w:fill="FFFFFF"/>
                    <w:rtl/>
                    <w:lang w:bidi="fa-IR"/>
                  </w:rPr>
                </w:rPrChange>
              </w:rPr>
              <w:t>ورود</w:t>
            </w:r>
            <w:r w:rsidRPr="00B31E35">
              <w:rPr>
                <w:rFonts w:ascii="IRANSansWeb_Light" w:hAnsi="IRANSansWeb_Light" w:cs="B Nazanin" w:hint="cs"/>
                <w:shd w:val="clear" w:color="auto" w:fill="FFFFFF"/>
                <w:rtl/>
                <w:lang w:bidi="fa-IR"/>
                <w:rPrChange w:id="282" w:author="MF" w:date="2022-02-26T13:37:00Z">
                  <w:rPr>
                    <w:rFonts w:ascii="IRANSansWeb_Light" w:hAnsi="IRANSansWeb_Light" w:cs="B Nazanin" w:hint="cs"/>
                    <w:sz w:val="26"/>
                    <w:szCs w:val="26"/>
                    <w:shd w:val="clear" w:color="auto" w:fill="FFFFFF"/>
                    <w:rtl/>
                    <w:lang w:bidi="fa-IR"/>
                  </w:rPr>
                </w:rPrChange>
              </w:rPr>
              <w:t>ی</w:t>
            </w:r>
            <w:r w:rsidRPr="00B31E35">
              <w:rPr>
                <w:rFonts w:ascii="IRANSansWeb_Light" w:hAnsi="IRANSansWeb_Light" w:cs="B Nazanin"/>
                <w:shd w:val="clear" w:color="auto" w:fill="FFFFFF"/>
                <w:rtl/>
                <w:lang w:bidi="fa-IR"/>
                <w:rPrChange w:id="283" w:author="MF" w:date="2022-02-26T13:37:00Z">
                  <w:rPr>
                    <w:rFonts w:ascii="IRANSansWeb_Light" w:hAnsi="IRANSansWeb_Light" w:cs="B Nazanin"/>
                    <w:sz w:val="26"/>
                    <w:szCs w:val="26"/>
                    <w:shd w:val="clear" w:color="auto" w:fill="FFFFFF"/>
                    <w:rtl/>
                    <w:lang w:bidi="fa-IR"/>
                  </w:rPr>
                </w:rPrChange>
              </w:rPr>
              <w:t xml:space="preserve"> </w:t>
            </w:r>
            <w:r w:rsidRPr="00B31E35">
              <w:rPr>
                <w:rFonts w:ascii="IRANSansWeb_Light" w:hAnsi="IRANSansWeb_Light" w:cs="B Nazanin" w:hint="eastAsia"/>
                <w:shd w:val="clear" w:color="auto" w:fill="FFFFFF"/>
                <w:rtl/>
                <w:lang w:bidi="fa-IR"/>
                <w:rPrChange w:id="284" w:author="MF" w:date="2022-02-26T13:37:00Z">
                  <w:rPr>
                    <w:rFonts w:ascii="IRANSansWeb_Light" w:hAnsi="IRANSansWeb_Light" w:cs="B Nazanin" w:hint="eastAsia"/>
                    <w:sz w:val="26"/>
                    <w:szCs w:val="26"/>
                    <w:shd w:val="clear" w:color="auto" w:fill="FFFFFF"/>
                    <w:rtl/>
                    <w:lang w:bidi="fa-IR"/>
                  </w:rPr>
                </w:rPrChange>
              </w:rPr>
              <w:t>خروج</w:t>
            </w:r>
            <w:r w:rsidRPr="00B31E35">
              <w:rPr>
                <w:rFonts w:ascii="IRANSansWeb_Light" w:hAnsi="IRANSansWeb_Light" w:cs="B Nazanin" w:hint="cs"/>
                <w:shd w:val="clear" w:color="auto" w:fill="FFFFFF"/>
                <w:rtl/>
                <w:lang w:bidi="fa-IR"/>
                <w:rPrChange w:id="285" w:author="MF" w:date="2022-02-26T13:37:00Z">
                  <w:rPr>
                    <w:rFonts w:ascii="IRANSansWeb_Light" w:hAnsi="IRANSansWeb_Light" w:cs="B Nazanin" w:hint="cs"/>
                    <w:sz w:val="26"/>
                    <w:szCs w:val="26"/>
                    <w:shd w:val="clear" w:color="auto" w:fill="FFFFFF"/>
                    <w:rtl/>
                    <w:lang w:bidi="fa-IR"/>
                  </w:rPr>
                </w:rPrChange>
              </w:rPr>
              <w:t>ی</w:t>
            </w:r>
          </w:p>
        </w:tc>
        <w:tc>
          <w:tcPr>
            <w:tcW w:w="2954" w:type="dxa"/>
            <w:tcPrChange w:id="286" w:author="MF" w:date="2022-02-26T13:38:00Z">
              <w:tcPr>
                <w:tcW w:w="3234" w:type="dxa"/>
              </w:tcPr>
            </w:tcPrChange>
          </w:tcPr>
          <w:p w14:paraId="6AD7E5BF" w14:textId="5A97E00A" w:rsidR="00526BA2" w:rsidRPr="00B31E35" w:rsidRDefault="00526BA2" w:rsidP="00526BA2">
            <w:pPr>
              <w:bidi/>
              <w:spacing w:line="276" w:lineRule="auto"/>
              <w:jc w:val="center"/>
              <w:rPr>
                <w:rFonts w:ascii="IRANSansWeb_Light" w:hAnsi="IRANSansWeb_Light" w:cs="B Nazanin"/>
                <w:shd w:val="clear" w:color="auto" w:fill="FFFFFF"/>
                <w:rtl/>
                <w:lang w:bidi="fa-IR"/>
                <w:rPrChange w:id="287" w:author="MF" w:date="2022-02-26T13:37:00Z">
                  <w:rPr>
                    <w:rFonts w:ascii="IRANSansWeb_Light" w:hAnsi="IRANSansWeb_Light" w:cs="B Nazanin"/>
                    <w:sz w:val="26"/>
                    <w:szCs w:val="26"/>
                    <w:shd w:val="clear" w:color="auto" w:fill="FFFFFF"/>
                    <w:rtl/>
                    <w:lang w:bidi="fa-IR"/>
                  </w:rPr>
                </w:rPrChange>
              </w:rPr>
            </w:pPr>
            <w:r w:rsidRPr="00B31E35">
              <w:rPr>
                <w:rFonts w:ascii="IRANSansWeb_Light" w:hAnsi="IRANSansWeb_Light" w:cs="B Nazanin"/>
                <w:shd w:val="clear" w:color="auto" w:fill="FFFFFF"/>
                <w:rtl/>
                <w:lang w:bidi="fa-IR"/>
                <w:rPrChange w:id="288" w:author="MF" w:date="2022-02-26T13:37:00Z">
                  <w:rPr>
                    <w:rFonts w:ascii="IRANSansWeb_Light" w:hAnsi="IRANSansWeb_Light" w:cs="B Nazanin"/>
                    <w:sz w:val="26"/>
                    <w:szCs w:val="26"/>
                    <w:shd w:val="clear" w:color="auto" w:fill="FFFFFF"/>
                    <w:rtl/>
                    <w:lang w:bidi="fa-IR"/>
                  </w:rPr>
                </w:rPrChange>
              </w:rPr>
              <w:t>40</w:t>
            </w:r>
          </w:p>
        </w:tc>
      </w:tr>
      <w:tr w:rsidR="00526BA2" w14:paraId="4EF933E3" w14:textId="77777777" w:rsidTr="00B31E35">
        <w:trPr>
          <w:trHeight w:val="477"/>
          <w:trPrChange w:id="289" w:author="MF" w:date="2022-02-26T13:38:00Z">
            <w:trPr>
              <w:trHeight w:val="477"/>
            </w:trPr>
          </w:trPrChange>
        </w:trPr>
        <w:tc>
          <w:tcPr>
            <w:tcW w:w="2571" w:type="dxa"/>
            <w:vAlign w:val="center"/>
            <w:tcPrChange w:id="290" w:author="MF" w:date="2022-02-26T13:38:00Z">
              <w:tcPr>
                <w:tcW w:w="3234" w:type="dxa"/>
                <w:vAlign w:val="center"/>
              </w:tcPr>
            </w:tcPrChange>
          </w:tcPr>
          <w:p w14:paraId="46176924" w14:textId="6077304E" w:rsidR="00526BA2" w:rsidRPr="00B31E35" w:rsidRDefault="00526BA2" w:rsidP="00526BA2">
            <w:pPr>
              <w:bidi/>
              <w:spacing w:line="276" w:lineRule="auto"/>
              <w:jc w:val="center"/>
              <w:rPr>
                <w:rFonts w:asciiTheme="majorBidi" w:hAnsiTheme="majorBidi" w:cs="B Nazanin"/>
                <w:shd w:val="clear" w:color="auto" w:fill="FFFFFF"/>
                <w:rPrChange w:id="291" w:author="MF" w:date="2022-02-26T13:37:00Z">
                  <w:rPr>
                    <w:rFonts w:asciiTheme="majorBidi" w:hAnsiTheme="majorBidi" w:cs="B Nazanin"/>
                    <w:sz w:val="26"/>
                    <w:szCs w:val="26"/>
                    <w:shd w:val="clear" w:color="auto" w:fill="FFFFFF"/>
                  </w:rPr>
                </w:rPrChange>
              </w:rPr>
            </w:pPr>
            <w:r w:rsidRPr="00B31E35">
              <w:rPr>
                <w:rFonts w:asciiTheme="majorBidi" w:hAnsiTheme="majorBidi" w:cs="B Nazanin" w:hint="eastAsia"/>
                <w:shd w:val="clear" w:color="auto" w:fill="FFFFFF"/>
                <w:rtl/>
                <w:rPrChange w:id="292" w:author="MF" w:date="2022-02-26T13:37:00Z">
                  <w:rPr>
                    <w:rFonts w:asciiTheme="majorBidi" w:hAnsiTheme="majorBidi" w:cs="B Nazanin" w:hint="eastAsia"/>
                    <w:sz w:val="26"/>
                    <w:szCs w:val="26"/>
                    <w:shd w:val="clear" w:color="auto" w:fill="FFFFFF"/>
                    <w:rtl/>
                  </w:rPr>
                </w:rPrChange>
              </w:rPr>
              <w:t>حافظه</w:t>
            </w:r>
          </w:p>
        </w:tc>
        <w:tc>
          <w:tcPr>
            <w:tcW w:w="2954" w:type="dxa"/>
            <w:tcPrChange w:id="293" w:author="MF" w:date="2022-02-26T13:38:00Z">
              <w:tcPr>
                <w:tcW w:w="3234" w:type="dxa"/>
              </w:tcPr>
            </w:tcPrChange>
          </w:tcPr>
          <w:p w14:paraId="0B296AF7" w14:textId="3919AA5E" w:rsidR="00526BA2" w:rsidRPr="00B31E35" w:rsidRDefault="00526BA2" w:rsidP="00526BA2">
            <w:pPr>
              <w:bidi/>
              <w:spacing w:line="276" w:lineRule="auto"/>
              <w:jc w:val="center"/>
              <w:rPr>
                <w:rFonts w:ascii="IRANSansWeb_Light" w:hAnsi="IRANSansWeb_Light" w:cs="B Nazanin"/>
                <w:shd w:val="clear" w:color="auto" w:fill="FFFFFF"/>
                <w:rtl/>
                <w:rPrChange w:id="294" w:author="MF" w:date="2022-02-26T13:37:00Z">
                  <w:rPr>
                    <w:rFonts w:ascii="IRANSansWeb_Light" w:hAnsi="IRANSansWeb_Light" w:cs="B Nazanin"/>
                    <w:sz w:val="28"/>
                    <w:szCs w:val="28"/>
                    <w:shd w:val="clear" w:color="auto" w:fill="FFFFFF"/>
                    <w:rtl/>
                  </w:rPr>
                </w:rPrChange>
              </w:rPr>
            </w:pPr>
            <w:r w:rsidRPr="00B31E35">
              <w:rPr>
                <w:rFonts w:asciiTheme="majorBidi" w:hAnsiTheme="majorBidi" w:cstheme="majorBidi"/>
                <w:shd w:val="clear" w:color="auto" w:fill="FFFFFF"/>
                <w:rPrChange w:id="295" w:author="MF" w:date="2022-02-26T13:37:00Z">
                  <w:rPr>
                    <w:rFonts w:asciiTheme="majorBidi" w:hAnsiTheme="majorBidi" w:cstheme="majorBidi"/>
                    <w:sz w:val="24"/>
                    <w:szCs w:val="24"/>
                    <w:shd w:val="clear" w:color="auto" w:fill="FFFFFF"/>
                  </w:rPr>
                </w:rPrChange>
              </w:rPr>
              <w:t>1GB LPDDR2 SDRAM</w:t>
            </w:r>
          </w:p>
        </w:tc>
      </w:tr>
      <w:tr w:rsidR="00526BA2" w14:paraId="4E41833D" w14:textId="77777777" w:rsidTr="00B31E35">
        <w:trPr>
          <w:trHeight w:val="477"/>
          <w:trPrChange w:id="296" w:author="MF" w:date="2022-02-26T13:38:00Z">
            <w:trPr>
              <w:trHeight w:val="477"/>
            </w:trPr>
          </w:trPrChange>
        </w:trPr>
        <w:tc>
          <w:tcPr>
            <w:tcW w:w="2571" w:type="dxa"/>
            <w:vAlign w:val="center"/>
            <w:tcPrChange w:id="297" w:author="MF" w:date="2022-02-26T13:38:00Z">
              <w:tcPr>
                <w:tcW w:w="3234" w:type="dxa"/>
                <w:vAlign w:val="center"/>
              </w:tcPr>
            </w:tcPrChange>
          </w:tcPr>
          <w:p w14:paraId="4948611C" w14:textId="59229002" w:rsidR="00526BA2" w:rsidRPr="00B31E35" w:rsidRDefault="00526BA2" w:rsidP="00526BA2">
            <w:pPr>
              <w:bidi/>
              <w:spacing w:line="276" w:lineRule="auto"/>
              <w:jc w:val="center"/>
              <w:rPr>
                <w:rFonts w:asciiTheme="majorBidi" w:hAnsiTheme="majorBidi" w:cs="B Nazanin"/>
                <w:shd w:val="clear" w:color="auto" w:fill="FFFFFF"/>
                <w:rPrChange w:id="298" w:author="MF" w:date="2022-02-26T13:37:00Z">
                  <w:rPr>
                    <w:rFonts w:asciiTheme="majorBidi" w:hAnsiTheme="majorBidi" w:cs="B Nazanin"/>
                    <w:sz w:val="26"/>
                    <w:szCs w:val="26"/>
                    <w:shd w:val="clear" w:color="auto" w:fill="FFFFFF"/>
                  </w:rPr>
                </w:rPrChange>
              </w:rPr>
            </w:pPr>
            <w:r w:rsidRPr="00B31E35">
              <w:rPr>
                <w:rFonts w:ascii="IRANSansWeb_Light" w:hAnsi="IRANSansWeb_Light" w:cs="B Nazanin" w:hint="eastAsia"/>
                <w:shd w:val="clear" w:color="auto" w:fill="FFFFFF"/>
                <w:rtl/>
                <w:lang w:bidi="fa-IR"/>
                <w:rPrChange w:id="299" w:author="MF" w:date="2022-02-26T13:37:00Z">
                  <w:rPr>
                    <w:rFonts w:ascii="IRANSansWeb_Light" w:hAnsi="IRANSansWeb_Light" w:cs="B Nazanin" w:hint="eastAsia"/>
                    <w:sz w:val="26"/>
                    <w:szCs w:val="26"/>
                    <w:shd w:val="clear" w:color="auto" w:fill="FFFFFF"/>
                    <w:rtl/>
                    <w:lang w:bidi="fa-IR"/>
                  </w:rPr>
                </w:rPrChange>
              </w:rPr>
              <w:t>جر</w:t>
            </w:r>
            <w:r w:rsidRPr="00B31E35">
              <w:rPr>
                <w:rFonts w:ascii="IRANSansWeb_Light" w:hAnsi="IRANSansWeb_Light" w:cs="B Nazanin" w:hint="cs"/>
                <w:shd w:val="clear" w:color="auto" w:fill="FFFFFF"/>
                <w:rtl/>
                <w:lang w:bidi="fa-IR"/>
                <w:rPrChange w:id="300" w:author="MF" w:date="2022-02-26T13:37:00Z">
                  <w:rPr>
                    <w:rFonts w:ascii="IRANSansWeb_Light" w:hAnsi="IRANSansWeb_Light" w:cs="B Nazanin" w:hint="cs"/>
                    <w:sz w:val="26"/>
                    <w:szCs w:val="26"/>
                    <w:shd w:val="clear" w:color="auto" w:fill="FFFFFF"/>
                    <w:rtl/>
                    <w:lang w:bidi="fa-IR"/>
                  </w:rPr>
                </w:rPrChange>
              </w:rPr>
              <w:t>ی</w:t>
            </w:r>
            <w:r w:rsidRPr="00B31E35">
              <w:rPr>
                <w:rFonts w:ascii="IRANSansWeb_Light" w:hAnsi="IRANSansWeb_Light" w:cs="B Nazanin" w:hint="eastAsia"/>
                <w:shd w:val="clear" w:color="auto" w:fill="FFFFFF"/>
                <w:rtl/>
                <w:lang w:bidi="fa-IR"/>
                <w:rPrChange w:id="301" w:author="MF" w:date="2022-02-26T13:37:00Z">
                  <w:rPr>
                    <w:rFonts w:ascii="IRANSansWeb_Light" w:hAnsi="IRANSansWeb_Light" w:cs="B Nazanin" w:hint="eastAsia"/>
                    <w:sz w:val="26"/>
                    <w:szCs w:val="26"/>
                    <w:shd w:val="clear" w:color="auto" w:fill="FFFFFF"/>
                    <w:rtl/>
                    <w:lang w:bidi="fa-IR"/>
                  </w:rPr>
                </w:rPrChange>
              </w:rPr>
              <w:t>ان</w:t>
            </w:r>
            <w:r w:rsidRPr="00B31E35">
              <w:rPr>
                <w:rFonts w:ascii="IRANSansWeb_Light" w:hAnsi="IRANSansWeb_Light" w:cs="B Nazanin"/>
                <w:shd w:val="clear" w:color="auto" w:fill="FFFFFF"/>
                <w:rtl/>
                <w:lang w:bidi="fa-IR"/>
                <w:rPrChange w:id="302" w:author="MF" w:date="2022-02-26T13:37:00Z">
                  <w:rPr>
                    <w:rFonts w:ascii="IRANSansWeb_Light" w:hAnsi="IRANSansWeb_Light" w:cs="B Nazanin"/>
                    <w:sz w:val="26"/>
                    <w:szCs w:val="26"/>
                    <w:shd w:val="clear" w:color="auto" w:fill="FFFFFF"/>
                    <w:rtl/>
                    <w:lang w:bidi="fa-IR"/>
                  </w:rPr>
                </w:rPrChange>
              </w:rPr>
              <w:t xml:space="preserve"> </w:t>
            </w:r>
            <w:r w:rsidRPr="00B31E35">
              <w:rPr>
                <w:rFonts w:ascii="IRANSansWeb_Light" w:hAnsi="IRANSansWeb_Light" w:cs="B Nazanin" w:hint="eastAsia"/>
                <w:shd w:val="clear" w:color="auto" w:fill="FFFFFF"/>
                <w:rtl/>
                <w:lang w:bidi="fa-IR"/>
                <w:rPrChange w:id="303" w:author="MF" w:date="2022-02-26T13:37:00Z">
                  <w:rPr>
                    <w:rFonts w:ascii="IRANSansWeb_Light" w:hAnsi="IRANSansWeb_Light" w:cs="B Nazanin" w:hint="eastAsia"/>
                    <w:sz w:val="26"/>
                    <w:szCs w:val="26"/>
                    <w:shd w:val="clear" w:color="auto" w:fill="FFFFFF"/>
                    <w:rtl/>
                    <w:lang w:bidi="fa-IR"/>
                  </w:rPr>
                </w:rPrChange>
              </w:rPr>
              <w:t>ورود</w:t>
            </w:r>
            <w:r w:rsidRPr="00B31E35">
              <w:rPr>
                <w:rFonts w:ascii="IRANSansWeb_Light" w:hAnsi="IRANSansWeb_Light" w:cs="B Nazanin" w:hint="cs"/>
                <w:shd w:val="clear" w:color="auto" w:fill="FFFFFF"/>
                <w:rtl/>
                <w:lang w:bidi="fa-IR"/>
                <w:rPrChange w:id="304" w:author="MF" w:date="2022-02-26T13:37:00Z">
                  <w:rPr>
                    <w:rFonts w:ascii="IRANSansWeb_Light" w:hAnsi="IRANSansWeb_Light" w:cs="B Nazanin" w:hint="cs"/>
                    <w:sz w:val="26"/>
                    <w:szCs w:val="26"/>
                    <w:shd w:val="clear" w:color="auto" w:fill="FFFFFF"/>
                    <w:rtl/>
                    <w:lang w:bidi="fa-IR"/>
                  </w:rPr>
                </w:rPrChange>
              </w:rPr>
              <w:t>ی</w:t>
            </w:r>
          </w:p>
        </w:tc>
        <w:tc>
          <w:tcPr>
            <w:tcW w:w="2954" w:type="dxa"/>
            <w:tcPrChange w:id="305" w:author="MF" w:date="2022-02-26T13:38:00Z">
              <w:tcPr>
                <w:tcW w:w="3234" w:type="dxa"/>
              </w:tcPr>
            </w:tcPrChange>
          </w:tcPr>
          <w:p w14:paraId="78C23A3F" w14:textId="5AD6E754" w:rsidR="00526BA2" w:rsidRPr="00B31E35" w:rsidRDefault="00526BA2" w:rsidP="00526BA2">
            <w:pPr>
              <w:bidi/>
              <w:spacing w:line="276" w:lineRule="auto"/>
              <w:jc w:val="center"/>
              <w:rPr>
                <w:rFonts w:ascii="IRANSansWeb_Light" w:hAnsi="IRANSansWeb_Light" w:cs="B Nazanin"/>
                <w:shd w:val="clear" w:color="auto" w:fill="FFFFFF"/>
                <w:rtl/>
                <w:lang w:bidi="fa-IR"/>
                <w:rPrChange w:id="306" w:author="MF" w:date="2022-02-26T13:37:00Z">
                  <w:rPr>
                    <w:rFonts w:ascii="IRANSansWeb_Light" w:hAnsi="IRANSansWeb_Light" w:cs="B Nazanin"/>
                    <w:sz w:val="26"/>
                    <w:szCs w:val="26"/>
                    <w:shd w:val="clear" w:color="auto" w:fill="FFFFFF"/>
                    <w:rtl/>
                    <w:lang w:bidi="fa-IR"/>
                  </w:rPr>
                </w:rPrChange>
              </w:rPr>
            </w:pPr>
            <w:r w:rsidRPr="00B31E35">
              <w:rPr>
                <w:rFonts w:ascii="IRANSansWeb_Light" w:hAnsi="IRANSansWeb_Light" w:cs="B Nazanin"/>
                <w:shd w:val="clear" w:color="auto" w:fill="FFFFFF"/>
                <w:rtl/>
                <w:lang w:bidi="fa-IR"/>
                <w:rPrChange w:id="307" w:author="MF" w:date="2022-02-26T13:37:00Z">
                  <w:rPr>
                    <w:rFonts w:ascii="IRANSansWeb_Light" w:hAnsi="IRANSansWeb_Light" w:cs="B Nazanin"/>
                    <w:sz w:val="26"/>
                    <w:szCs w:val="26"/>
                    <w:shd w:val="clear" w:color="auto" w:fill="FFFFFF"/>
                    <w:rtl/>
                    <w:lang w:bidi="fa-IR"/>
                  </w:rPr>
                </w:rPrChange>
              </w:rPr>
              <w:t xml:space="preserve">2.5 </w:t>
            </w:r>
            <w:r w:rsidRPr="00B31E35">
              <w:rPr>
                <w:rFonts w:ascii="IRANSansWeb_Light" w:hAnsi="IRANSansWeb_Light" w:cs="B Nazanin" w:hint="eastAsia"/>
                <w:shd w:val="clear" w:color="auto" w:fill="FFFFFF"/>
                <w:rtl/>
                <w:lang w:bidi="fa-IR"/>
                <w:rPrChange w:id="308" w:author="MF" w:date="2022-02-26T13:37:00Z">
                  <w:rPr>
                    <w:rFonts w:ascii="IRANSansWeb_Light" w:hAnsi="IRANSansWeb_Light" w:cs="B Nazanin" w:hint="eastAsia"/>
                    <w:sz w:val="26"/>
                    <w:szCs w:val="26"/>
                    <w:shd w:val="clear" w:color="auto" w:fill="FFFFFF"/>
                    <w:rtl/>
                    <w:lang w:bidi="fa-IR"/>
                  </w:rPr>
                </w:rPrChange>
              </w:rPr>
              <w:t>آمپر</w:t>
            </w:r>
          </w:p>
        </w:tc>
      </w:tr>
      <w:tr w:rsidR="00526BA2" w14:paraId="0A1118C8" w14:textId="77777777" w:rsidTr="00B31E35">
        <w:trPr>
          <w:trHeight w:val="477"/>
          <w:trPrChange w:id="309" w:author="MF" w:date="2022-02-26T13:38:00Z">
            <w:trPr>
              <w:trHeight w:val="477"/>
            </w:trPr>
          </w:trPrChange>
        </w:trPr>
        <w:tc>
          <w:tcPr>
            <w:tcW w:w="2571" w:type="dxa"/>
            <w:vAlign w:val="center"/>
            <w:tcPrChange w:id="310" w:author="MF" w:date="2022-02-26T13:38:00Z">
              <w:tcPr>
                <w:tcW w:w="3234" w:type="dxa"/>
                <w:vAlign w:val="center"/>
              </w:tcPr>
            </w:tcPrChange>
          </w:tcPr>
          <w:p w14:paraId="716321EE" w14:textId="3CE073DB" w:rsidR="00526BA2" w:rsidRPr="00B31E35" w:rsidRDefault="00526BA2" w:rsidP="00526BA2">
            <w:pPr>
              <w:bidi/>
              <w:spacing w:line="276" w:lineRule="auto"/>
              <w:jc w:val="center"/>
              <w:rPr>
                <w:rFonts w:asciiTheme="majorBidi" w:hAnsiTheme="majorBidi" w:cs="B Nazanin"/>
                <w:shd w:val="clear" w:color="auto" w:fill="FFFFFF"/>
                <w:rPrChange w:id="311" w:author="MF" w:date="2022-02-26T13:37:00Z">
                  <w:rPr>
                    <w:rFonts w:asciiTheme="majorBidi" w:hAnsiTheme="majorBidi" w:cs="B Nazanin"/>
                    <w:sz w:val="26"/>
                    <w:szCs w:val="26"/>
                    <w:shd w:val="clear" w:color="auto" w:fill="FFFFFF"/>
                  </w:rPr>
                </w:rPrChange>
              </w:rPr>
            </w:pPr>
            <w:r w:rsidRPr="00B31E35">
              <w:rPr>
                <w:rFonts w:ascii="IRANSansWeb_Light" w:hAnsi="IRANSansWeb_Light" w:cs="B Nazanin" w:hint="eastAsia"/>
                <w:shd w:val="clear" w:color="auto" w:fill="FFFFFF"/>
                <w:rtl/>
                <w:lang w:bidi="fa-IR"/>
                <w:rPrChange w:id="312" w:author="MF" w:date="2022-02-26T13:37:00Z">
                  <w:rPr>
                    <w:rFonts w:ascii="IRANSansWeb_Light" w:hAnsi="IRANSansWeb_Light" w:cs="B Nazanin" w:hint="eastAsia"/>
                    <w:sz w:val="26"/>
                    <w:szCs w:val="26"/>
                    <w:shd w:val="clear" w:color="auto" w:fill="FFFFFF"/>
                    <w:rtl/>
                    <w:lang w:bidi="fa-IR"/>
                  </w:rPr>
                </w:rPrChange>
              </w:rPr>
              <w:t>سرعت</w:t>
            </w:r>
            <w:r w:rsidRPr="00B31E35">
              <w:rPr>
                <w:rFonts w:ascii="IRANSansWeb_Light" w:hAnsi="IRANSansWeb_Light" w:cs="B Nazanin"/>
                <w:shd w:val="clear" w:color="auto" w:fill="FFFFFF"/>
                <w:rtl/>
                <w:lang w:bidi="fa-IR"/>
                <w:rPrChange w:id="313" w:author="MF" w:date="2022-02-26T13:37:00Z">
                  <w:rPr>
                    <w:rFonts w:ascii="IRANSansWeb_Light" w:hAnsi="IRANSansWeb_Light" w:cs="B Nazanin"/>
                    <w:sz w:val="26"/>
                    <w:szCs w:val="26"/>
                    <w:shd w:val="clear" w:color="auto" w:fill="FFFFFF"/>
                    <w:rtl/>
                    <w:lang w:bidi="fa-IR"/>
                  </w:rPr>
                </w:rPrChange>
              </w:rPr>
              <w:t xml:space="preserve"> </w:t>
            </w:r>
            <w:r w:rsidRPr="00B31E35">
              <w:rPr>
                <w:rFonts w:ascii="IRANSansWeb_Light" w:hAnsi="IRANSansWeb_Light" w:cs="B Nazanin" w:hint="eastAsia"/>
                <w:shd w:val="clear" w:color="auto" w:fill="FFFFFF"/>
                <w:rtl/>
                <w:lang w:bidi="fa-IR"/>
                <w:rPrChange w:id="314" w:author="MF" w:date="2022-02-26T13:37:00Z">
                  <w:rPr>
                    <w:rFonts w:ascii="IRANSansWeb_Light" w:hAnsi="IRANSansWeb_Light" w:cs="B Nazanin" w:hint="eastAsia"/>
                    <w:sz w:val="26"/>
                    <w:szCs w:val="26"/>
                    <w:shd w:val="clear" w:color="auto" w:fill="FFFFFF"/>
                    <w:rtl/>
                    <w:lang w:bidi="fa-IR"/>
                  </w:rPr>
                </w:rPrChange>
              </w:rPr>
              <w:t>پردازنده</w:t>
            </w:r>
          </w:p>
        </w:tc>
        <w:tc>
          <w:tcPr>
            <w:tcW w:w="2954" w:type="dxa"/>
            <w:tcPrChange w:id="315" w:author="MF" w:date="2022-02-26T13:38:00Z">
              <w:tcPr>
                <w:tcW w:w="3234" w:type="dxa"/>
              </w:tcPr>
            </w:tcPrChange>
          </w:tcPr>
          <w:p w14:paraId="0319A665" w14:textId="47015CAA" w:rsidR="00526BA2" w:rsidRPr="00B31E35" w:rsidRDefault="00526BA2" w:rsidP="00526BA2">
            <w:pPr>
              <w:bidi/>
              <w:spacing w:line="276" w:lineRule="auto"/>
              <w:jc w:val="center"/>
              <w:rPr>
                <w:rFonts w:ascii="IRANSansWeb_Light" w:hAnsi="IRANSansWeb_Light" w:cs="B Nazanin"/>
                <w:shd w:val="clear" w:color="auto" w:fill="FFFFFF"/>
                <w:rtl/>
                <w:lang w:bidi="fa-IR"/>
                <w:rPrChange w:id="316" w:author="MF" w:date="2022-02-26T13:37:00Z">
                  <w:rPr>
                    <w:rFonts w:ascii="IRANSansWeb_Light" w:hAnsi="IRANSansWeb_Light" w:cs="B Nazanin"/>
                    <w:sz w:val="26"/>
                    <w:szCs w:val="26"/>
                    <w:shd w:val="clear" w:color="auto" w:fill="FFFFFF"/>
                    <w:rtl/>
                    <w:lang w:bidi="fa-IR"/>
                  </w:rPr>
                </w:rPrChange>
              </w:rPr>
            </w:pPr>
            <w:r w:rsidRPr="00B31E35">
              <w:rPr>
                <w:rFonts w:ascii="IRANSansWeb_Light" w:hAnsi="IRANSansWeb_Light" w:cs="B Nazanin"/>
                <w:shd w:val="clear" w:color="auto" w:fill="FFFFFF"/>
                <w:rtl/>
                <w:lang w:bidi="fa-IR"/>
                <w:rPrChange w:id="317" w:author="MF" w:date="2022-02-26T13:37:00Z">
                  <w:rPr>
                    <w:rFonts w:ascii="IRANSansWeb_Light" w:hAnsi="IRANSansWeb_Light" w:cs="B Nazanin"/>
                    <w:sz w:val="26"/>
                    <w:szCs w:val="26"/>
                    <w:shd w:val="clear" w:color="auto" w:fill="FFFFFF"/>
                    <w:rtl/>
                    <w:lang w:bidi="fa-IR"/>
                  </w:rPr>
                </w:rPrChange>
              </w:rPr>
              <w:t xml:space="preserve">1.4 </w:t>
            </w:r>
            <w:r w:rsidRPr="00B31E35">
              <w:rPr>
                <w:rFonts w:ascii="IRANSansWeb_Light" w:hAnsi="IRANSansWeb_Light" w:cs="B Nazanin" w:hint="eastAsia"/>
                <w:shd w:val="clear" w:color="auto" w:fill="FFFFFF"/>
                <w:rtl/>
                <w:lang w:bidi="fa-IR"/>
                <w:rPrChange w:id="318" w:author="MF" w:date="2022-02-26T13:37:00Z">
                  <w:rPr>
                    <w:rFonts w:ascii="IRANSansWeb_Light" w:hAnsi="IRANSansWeb_Light" w:cs="B Nazanin" w:hint="eastAsia"/>
                    <w:sz w:val="26"/>
                    <w:szCs w:val="26"/>
                    <w:shd w:val="clear" w:color="auto" w:fill="FFFFFF"/>
                    <w:rtl/>
                    <w:lang w:bidi="fa-IR"/>
                  </w:rPr>
                </w:rPrChange>
              </w:rPr>
              <w:t>گ</w:t>
            </w:r>
            <w:r w:rsidRPr="00B31E35">
              <w:rPr>
                <w:rFonts w:ascii="IRANSansWeb_Light" w:hAnsi="IRANSansWeb_Light" w:cs="B Nazanin" w:hint="cs"/>
                <w:shd w:val="clear" w:color="auto" w:fill="FFFFFF"/>
                <w:rtl/>
                <w:lang w:bidi="fa-IR"/>
                <w:rPrChange w:id="319" w:author="MF" w:date="2022-02-26T13:37:00Z">
                  <w:rPr>
                    <w:rFonts w:ascii="IRANSansWeb_Light" w:hAnsi="IRANSansWeb_Light" w:cs="B Nazanin" w:hint="cs"/>
                    <w:sz w:val="26"/>
                    <w:szCs w:val="26"/>
                    <w:shd w:val="clear" w:color="auto" w:fill="FFFFFF"/>
                    <w:rtl/>
                    <w:lang w:bidi="fa-IR"/>
                  </w:rPr>
                </w:rPrChange>
              </w:rPr>
              <w:t>ی</w:t>
            </w:r>
            <w:r w:rsidRPr="00B31E35">
              <w:rPr>
                <w:rFonts w:ascii="IRANSansWeb_Light" w:hAnsi="IRANSansWeb_Light" w:cs="B Nazanin" w:hint="eastAsia"/>
                <w:shd w:val="clear" w:color="auto" w:fill="FFFFFF"/>
                <w:rtl/>
                <w:lang w:bidi="fa-IR"/>
                <w:rPrChange w:id="320" w:author="MF" w:date="2022-02-26T13:37:00Z">
                  <w:rPr>
                    <w:rFonts w:ascii="IRANSansWeb_Light" w:hAnsi="IRANSansWeb_Light" w:cs="B Nazanin" w:hint="eastAsia"/>
                    <w:sz w:val="26"/>
                    <w:szCs w:val="26"/>
                    <w:shd w:val="clear" w:color="auto" w:fill="FFFFFF"/>
                    <w:rtl/>
                    <w:lang w:bidi="fa-IR"/>
                  </w:rPr>
                </w:rPrChange>
              </w:rPr>
              <w:t>گاهرتز</w:t>
            </w:r>
          </w:p>
        </w:tc>
      </w:tr>
      <w:tr w:rsidR="00526BA2" w14:paraId="23E0723C" w14:textId="77777777" w:rsidTr="00B31E35">
        <w:trPr>
          <w:trHeight w:val="477"/>
          <w:trPrChange w:id="321" w:author="MF" w:date="2022-02-26T13:38:00Z">
            <w:trPr>
              <w:trHeight w:val="477"/>
            </w:trPr>
          </w:trPrChange>
        </w:trPr>
        <w:tc>
          <w:tcPr>
            <w:tcW w:w="2571" w:type="dxa"/>
            <w:vAlign w:val="center"/>
            <w:tcPrChange w:id="322" w:author="MF" w:date="2022-02-26T13:38:00Z">
              <w:tcPr>
                <w:tcW w:w="3234" w:type="dxa"/>
                <w:vAlign w:val="center"/>
              </w:tcPr>
            </w:tcPrChange>
          </w:tcPr>
          <w:p w14:paraId="7822ED95" w14:textId="72BE8D37" w:rsidR="00526BA2" w:rsidRPr="00B31E35" w:rsidRDefault="00526BA2" w:rsidP="00526BA2">
            <w:pPr>
              <w:bidi/>
              <w:spacing w:line="276" w:lineRule="auto"/>
              <w:jc w:val="center"/>
              <w:rPr>
                <w:rFonts w:ascii="IRANSansWeb_Light" w:hAnsi="IRANSansWeb_Light" w:cs="B Nazanin"/>
                <w:shd w:val="clear" w:color="auto" w:fill="FFFFFF"/>
                <w:rtl/>
                <w:lang w:bidi="fa-IR"/>
                <w:rPrChange w:id="323" w:author="MF" w:date="2022-02-26T13:37:00Z">
                  <w:rPr>
                    <w:rFonts w:ascii="IRANSansWeb_Light" w:hAnsi="IRANSansWeb_Light" w:cs="B Nazanin"/>
                    <w:sz w:val="26"/>
                    <w:szCs w:val="26"/>
                    <w:shd w:val="clear" w:color="auto" w:fill="FFFFFF"/>
                    <w:rtl/>
                    <w:lang w:bidi="fa-IR"/>
                  </w:rPr>
                </w:rPrChange>
              </w:rPr>
            </w:pPr>
            <w:r w:rsidRPr="00B31E35">
              <w:rPr>
                <w:rFonts w:ascii="IRANSansWeb_Light" w:hAnsi="IRANSansWeb_Light" w:cs="B Nazanin" w:hint="eastAsia"/>
                <w:shd w:val="clear" w:color="auto" w:fill="FFFFFF"/>
                <w:rtl/>
                <w:lang w:bidi="fa-IR"/>
                <w:rPrChange w:id="324" w:author="MF" w:date="2022-02-26T13:37:00Z">
                  <w:rPr>
                    <w:rFonts w:ascii="IRANSansWeb_Light" w:hAnsi="IRANSansWeb_Light" w:cs="B Nazanin" w:hint="eastAsia"/>
                    <w:sz w:val="26"/>
                    <w:szCs w:val="26"/>
                    <w:shd w:val="clear" w:color="auto" w:fill="FFFFFF"/>
                    <w:rtl/>
                    <w:lang w:bidi="fa-IR"/>
                  </w:rPr>
                </w:rPrChange>
              </w:rPr>
              <w:t>دما</w:t>
            </w:r>
            <w:r w:rsidRPr="00B31E35">
              <w:rPr>
                <w:rFonts w:ascii="IRANSansWeb_Light" w:hAnsi="IRANSansWeb_Light" w:cs="B Nazanin" w:hint="cs"/>
                <w:shd w:val="clear" w:color="auto" w:fill="FFFFFF"/>
                <w:rtl/>
                <w:lang w:bidi="fa-IR"/>
                <w:rPrChange w:id="325" w:author="MF" w:date="2022-02-26T13:37:00Z">
                  <w:rPr>
                    <w:rFonts w:ascii="IRANSansWeb_Light" w:hAnsi="IRANSansWeb_Light" w:cs="B Nazanin" w:hint="cs"/>
                    <w:sz w:val="26"/>
                    <w:szCs w:val="26"/>
                    <w:shd w:val="clear" w:color="auto" w:fill="FFFFFF"/>
                    <w:rtl/>
                    <w:lang w:bidi="fa-IR"/>
                  </w:rPr>
                </w:rPrChange>
              </w:rPr>
              <w:t>ی</w:t>
            </w:r>
            <w:r w:rsidRPr="00B31E35">
              <w:rPr>
                <w:rFonts w:ascii="IRANSansWeb_Light" w:hAnsi="IRANSansWeb_Light" w:cs="B Nazanin"/>
                <w:shd w:val="clear" w:color="auto" w:fill="FFFFFF"/>
                <w:rtl/>
                <w:lang w:bidi="fa-IR"/>
                <w:rPrChange w:id="326" w:author="MF" w:date="2022-02-26T13:37:00Z">
                  <w:rPr>
                    <w:rFonts w:ascii="IRANSansWeb_Light" w:hAnsi="IRANSansWeb_Light" w:cs="B Nazanin"/>
                    <w:sz w:val="26"/>
                    <w:szCs w:val="26"/>
                    <w:shd w:val="clear" w:color="auto" w:fill="FFFFFF"/>
                    <w:rtl/>
                    <w:lang w:bidi="fa-IR"/>
                  </w:rPr>
                </w:rPrChange>
              </w:rPr>
              <w:t xml:space="preserve"> </w:t>
            </w:r>
            <w:r w:rsidRPr="00B31E35">
              <w:rPr>
                <w:rFonts w:ascii="IRANSansWeb_Light" w:hAnsi="IRANSansWeb_Light" w:cs="B Nazanin" w:hint="eastAsia"/>
                <w:shd w:val="clear" w:color="auto" w:fill="FFFFFF"/>
                <w:rtl/>
                <w:lang w:bidi="fa-IR"/>
                <w:rPrChange w:id="327" w:author="MF" w:date="2022-02-26T13:37:00Z">
                  <w:rPr>
                    <w:rFonts w:ascii="IRANSansWeb_Light" w:hAnsi="IRANSansWeb_Light" w:cs="B Nazanin" w:hint="eastAsia"/>
                    <w:sz w:val="26"/>
                    <w:szCs w:val="26"/>
                    <w:shd w:val="clear" w:color="auto" w:fill="FFFFFF"/>
                    <w:rtl/>
                    <w:lang w:bidi="fa-IR"/>
                  </w:rPr>
                </w:rPrChange>
              </w:rPr>
              <w:t>کار</w:t>
            </w:r>
            <w:r w:rsidRPr="00B31E35">
              <w:rPr>
                <w:rFonts w:ascii="IRANSansWeb_Light" w:hAnsi="IRANSansWeb_Light" w:cs="B Nazanin" w:hint="cs"/>
                <w:shd w:val="clear" w:color="auto" w:fill="FFFFFF"/>
                <w:rtl/>
                <w:lang w:bidi="fa-IR"/>
                <w:rPrChange w:id="328" w:author="MF" w:date="2022-02-26T13:37:00Z">
                  <w:rPr>
                    <w:rFonts w:ascii="IRANSansWeb_Light" w:hAnsi="IRANSansWeb_Light" w:cs="B Nazanin" w:hint="cs"/>
                    <w:sz w:val="26"/>
                    <w:szCs w:val="26"/>
                    <w:shd w:val="clear" w:color="auto" w:fill="FFFFFF"/>
                    <w:rtl/>
                    <w:lang w:bidi="fa-IR"/>
                  </w:rPr>
                </w:rPrChange>
              </w:rPr>
              <w:t>ی</w:t>
            </w:r>
          </w:p>
        </w:tc>
        <w:tc>
          <w:tcPr>
            <w:tcW w:w="2954" w:type="dxa"/>
            <w:tcPrChange w:id="329" w:author="MF" w:date="2022-02-26T13:38:00Z">
              <w:tcPr>
                <w:tcW w:w="3234" w:type="dxa"/>
              </w:tcPr>
            </w:tcPrChange>
          </w:tcPr>
          <w:p w14:paraId="6F01672F" w14:textId="00B587A1" w:rsidR="00526BA2" w:rsidRPr="00B31E35" w:rsidRDefault="00526BA2" w:rsidP="00526BA2">
            <w:pPr>
              <w:bidi/>
              <w:spacing w:line="276" w:lineRule="auto"/>
              <w:jc w:val="center"/>
              <w:rPr>
                <w:rFonts w:ascii="IRANSansWeb_Light" w:hAnsi="IRANSansWeb_Light" w:cs="B Nazanin"/>
                <w:shd w:val="clear" w:color="auto" w:fill="FFFFFF"/>
                <w:rtl/>
                <w:lang w:bidi="fa-IR"/>
                <w:rPrChange w:id="330" w:author="MF" w:date="2022-02-26T13:37:00Z">
                  <w:rPr>
                    <w:rFonts w:ascii="IRANSansWeb_Light" w:hAnsi="IRANSansWeb_Light" w:cs="B Nazanin"/>
                    <w:sz w:val="26"/>
                    <w:szCs w:val="26"/>
                    <w:shd w:val="clear" w:color="auto" w:fill="FFFFFF"/>
                    <w:rtl/>
                    <w:lang w:bidi="fa-IR"/>
                  </w:rPr>
                </w:rPrChange>
              </w:rPr>
            </w:pPr>
            <w:r w:rsidRPr="00B31E35">
              <w:rPr>
                <w:rFonts w:ascii="IRANSansWeb_Light" w:hAnsi="IRANSansWeb_Light" w:cs="B Nazanin"/>
                <w:shd w:val="clear" w:color="auto" w:fill="FFFFFF"/>
                <w:rtl/>
                <w:lang w:bidi="fa-IR"/>
                <w:rPrChange w:id="331" w:author="MF" w:date="2022-02-26T13:37:00Z">
                  <w:rPr>
                    <w:rFonts w:ascii="IRANSansWeb_Light" w:hAnsi="IRANSansWeb_Light" w:cs="B Nazanin"/>
                    <w:sz w:val="26"/>
                    <w:szCs w:val="26"/>
                    <w:shd w:val="clear" w:color="auto" w:fill="FFFFFF"/>
                    <w:rtl/>
                    <w:lang w:bidi="fa-IR"/>
                  </w:rPr>
                </w:rPrChange>
              </w:rPr>
              <w:t xml:space="preserve">0-50 </w:t>
            </w:r>
            <w:r w:rsidRPr="00B31E35">
              <w:rPr>
                <w:rFonts w:ascii="IRANSansWeb_Light" w:hAnsi="IRANSansWeb_Light" w:cs="B Nazanin" w:hint="eastAsia"/>
                <w:shd w:val="clear" w:color="auto" w:fill="FFFFFF"/>
                <w:rtl/>
                <w:lang w:bidi="fa-IR"/>
                <w:rPrChange w:id="332" w:author="MF" w:date="2022-02-26T13:37:00Z">
                  <w:rPr>
                    <w:rFonts w:ascii="IRANSansWeb_Light" w:hAnsi="IRANSansWeb_Light" w:cs="B Nazanin" w:hint="eastAsia"/>
                    <w:sz w:val="26"/>
                    <w:szCs w:val="26"/>
                    <w:shd w:val="clear" w:color="auto" w:fill="FFFFFF"/>
                    <w:rtl/>
                    <w:lang w:bidi="fa-IR"/>
                  </w:rPr>
                </w:rPrChange>
              </w:rPr>
              <w:t>درجه</w:t>
            </w:r>
            <w:r w:rsidRPr="00B31E35">
              <w:rPr>
                <w:rFonts w:ascii="IRANSansWeb_Light" w:hAnsi="IRANSansWeb_Light" w:cs="B Nazanin"/>
                <w:shd w:val="clear" w:color="auto" w:fill="FFFFFF"/>
                <w:rtl/>
                <w:lang w:bidi="fa-IR"/>
                <w:rPrChange w:id="333" w:author="MF" w:date="2022-02-26T13:37:00Z">
                  <w:rPr>
                    <w:rFonts w:ascii="IRANSansWeb_Light" w:hAnsi="IRANSansWeb_Light" w:cs="B Nazanin"/>
                    <w:sz w:val="26"/>
                    <w:szCs w:val="26"/>
                    <w:shd w:val="clear" w:color="auto" w:fill="FFFFFF"/>
                    <w:rtl/>
                    <w:lang w:bidi="fa-IR"/>
                  </w:rPr>
                </w:rPrChange>
              </w:rPr>
              <w:t xml:space="preserve"> </w:t>
            </w:r>
            <w:r w:rsidRPr="00B31E35">
              <w:rPr>
                <w:rFonts w:ascii="IRANSansWeb_Light" w:hAnsi="IRANSansWeb_Light" w:cs="B Nazanin" w:hint="eastAsia"/>
                <w:shd w:val="clear" w:color="auto" w:fill="FFFFFF"/>
                <w:rtl/>
                <w:lang w:bidi="fa-IR"/>
                <w:rPrChange w:id="334" w:author="MF" w:date="2022-02-26T13:37:00Z">
                  <w:rPr>
                    <w:rFonts w:ascii="IRANSansWeb_Light" w:hAnsi="IRANSansWeb_Light" w:cs="B Nazanin" w:hint="eastAsia"/>
                    <w:sz w:val="26"/>
                    <w:szCs w:val="26"/>
                    <w:shd w:val="clear" w:color="auto" w:fill="FFFFFF"/>
                    <w:rtl/>
                    <w:lang w:bidi="fa-IR"/>
                  </w:rPr>
                </w:rPrChange>
              </w:rPr>
              <w:t>سانت</w:t>
            </w:r>
            <w:r w:rsidRPr="00B31E35">
              <w:rPr>
                <w:rFonts w:ascii="IRANSansWeb_Light" w:hAnsi="IRANSansWeb_Light" w:cs="B Nazanin" w:hint="cs"/>
                <w:shd w:val="clear" w:color="auto" w:fill="FFFFFF"/>
                <w:rtl/>
                <w:lang w:bidi="fa-IR"/>
                <w:rPrChange w:id="335" w:author="MF" w:date="2022-02-26T13:37:00Z">
                  <w:rPr>
                    <w:rFonts w:ascii="IRANSansWeb_Light" w:hAnsi="IRANSansWeb_Light" w:cs="B Nazanin" w:hint="cs"/>
                    <w:sz w:val="26"/>
                    <w:szCs w:val="26"/>
                    <w:shd w:val="clear" w:color="auto" w:fill="FFFFFF"/>
                    <w:rtl/>
                    <w:lang w:bidi="fa-IR"/>
                  </w:rPr>
                </w:rPrChange>
              </w:rPr>
              <w:t>ی</w:t>
            </w:r>
            <w:r w:rsidRPr="00B31E35">
              <w:rPr>
                <w:rFonts w:ascii="IRANSansWeb_Light" w:hAnsi="IRANSansWeb_Light" w:cs="B Nazanin" w:hint="eastAsia"/>
                <w:shd w:val="clear" w:color="auto" w:fill="FFFFFF"/>
                <w:lang w:bidi="fa-IR"/>
                <w:rPrChange w:id="336" w:author="MF" w:date="2022-02-26T13:37:00Z">
                  <w:rPr>
                    <w:rFonts w:ascii="IRANSansWeb_Light" w:hAnsi="IRANSansWeb_Light" w:cs="B Nazanin" w:hint="eastAsia"/>
                    <w:sz w:val="26"/>
                    <w:szCs w:val="26"/>
                    <w:shd w:val="clear" w:color="auto" w:fill="FFFFFF"/>
                    <w:lang w:bidi="fa-IR"/>
                  </w:rPr>
                </w:rPrChange>
              </w:rPr>
              <w:t>‌</w:t>
            </w:r>
            <w:r w:rsidRPr="00B31E35">
              <w:rPr>
                <w:rFonts w:ascii="IRANSansWeb_Light" w:hAnsi="IRANSansWeb_Light" w:cs="B Nazanin" w:hint="eastAsia"/>
                <w:shd w:val="clear" w:color="auto" w:fill="FFFFFF"/>
                <w:rtl/>
                <w:lang w:bidi="fa-IR"/>
                <w:rPrChange w:id="337" w:author="MF" w:date="2022-02-26T13:37:00Z">
                  <w:rPr>
                    <w:rFonts w:ascii="IRANSansWeb_Light" w:hAnsi="IRANSansWeb_Light" w:cs="B Nazanin" w:hint="eastAsia"/>
                    <w:sz w:val="26"/>
                    <w:szCs w:val="26"/>
                    <w:shd w:val="clear" w:color="auto" w:fill="FFFFFF"/>
                    <w:rtl/>
                    <w:lang w:bidi="fa-IR"/>
                  </w:rPr>
                </w:rPrChange>
              </w:rPr>
              <w:t>گراد</w:t>
            </w:r>
          </w:p>
        </w:tc>
      </w:tr>
      <w:tr w:rsidR="00526BA2" w14:paraId="20B2CD59" w14:textId="77777777" w:rsidTr="00B31E35">
        <w:trPr>
          <w:trHeight w:val="478"/>
          <w:trPrChange w:id="338" w:author="MF" w:date="2022-02-26T13:38:00Z">
            <w:trPr>
              <w:trHeight w:val="478"/>
            </w:trPr>
          </w:trPrChange>
        </w:trPr>
        <w:tc>
          <w:tcPr>
            <w:tcW w:w="2571" w:type="dxa"/>
            <w:vAlign w:val="center"/>
            <w:tcPrChange w:id="339" w:author="MF" w:date="2022-02-26T13:38:00Z">
              <w:tcPr>
                <w:tcW w:w="3234" w:type="dxa"/>
                <w:vAlign w:val="center"/>
              </w:tcPr>
            </w:tcPrChange>
          </w:tcPr>
          <w:p w14:paraId="42549AD8" w14:textId="5C603AD9" w:rsidR="00526BA2" w:rsidRPr="00B31E35" w:rsidRDefault="00526BA2" w:rsidP="00526BA2">
            <w:pPr>
              <w:bidi/>
              <w:spacing w:line="276" w:lineRule="auto"/>
              <w:jc w:val="center"/>
              <w:rPr>
                <w:rFonts w:ascii="IRANSansWeb_Light" w:hAnsi="IRANSansWeb_Light" w:cs="B Nazanin"/>
                <w:shd w:val="clear" w:color="auto" w:fill="FFFFFF"/>
                <w:lang w:bidi="fa-IR"/>
                <w:rPrChange w:id="340" w:author="MF" w:date="2022-02-26T13:37:00Z">
                  <w:rPr>
                    <w:rFonts w:ascii="IRANSansWeb_Light" w:hAnsi="IRANSansWeb_Light" w:cs="B Nazanin"/>
                    <w:sz w:val="26"/>
                    <w:szCs w:val="26"/>
                    <w:shd w:val="clear" w:color="auto" w:fill="FFFFFF"/>
                    <w:lang w:bidi="fa-IR"/>
                  </w:rPr>
                </w:rPrChange>
              </w:rPr>
            </w:pPr>
            <w:r w:rsidRPr="00B31E35">
              <w:rPr>
                <w:rFonts w:ascii="UniversCom-65Bold" w:hAnsi="UniversCom-65Bold" w:cs="B Nazanin" w:hint="eastAsia"/>
                <w:rtl/>
                <w:lang w:bidi="fa-IR"/>
                <w:rPrChange w:id="341" w:author="MF" w:date="2022-02-26T13:37:00Z">
                  <w:rPr>
                    <w:rFonts w:ascii="UniversCom-65Bold" w:hAnsi="UniversCom-65Bold" w:cs="B Nazanin" w:hint="eastAsia"/>
                    <w:sz w:val="26"/>
                    <w:szCs w:val="26"/>
                    <w:rtl/>
                    <w:lang w:bidi="fa-IR"/>
                  </w:rPr>
                </w:rPrChange>
              </w:rPr>
              <w:t>ابعاد</w:t>
            </w:r>
          </w:p>
        </w:tc>
        <w:tc>
          <w:tcPr>
            <w:tcW w:w="2954" w:type="dxa"/>
            <w:tcPrChange w:id="342" w:author="MF" w:date="2022-02-26T13:38:00Z">
              <w:tcPr>
                <w:tcW w:w="3234" w:type="dxa"/>
              </w:tcPr>
            </w:tcPrChange>
          </w:tcPr>
          <w:p w14:paraId="42C52896" w14:textId="4A38967D" w:rsidR="00526BA2" w:rsidRPr="00B31E35" w:rsidRDefault="00526BA2" w:rsidP="00526BA2">
            <w:pPr>
              <w:bidi/>
              <w:spacing w:line="276" w:lineRule="auto"/>
              <w:jc w:val="center"/>
              <w:rPr>
                <w:rFonts w:ascii="IRANSansWeb_Light" w:hAnsi="IRANSansWeb_Light" w:cs="B Nazanin"/>
                <w:shd w:val="clear" w:color="auto" w:fill="FFFFFF"/>
                <w:rtl/>
                <w:rPrChange w:id="343" w:author="MF" w:date="2022-02-26T13:37:00Z">
                  <w:rPr>
                    <w:rFonts w:ascii="IRANSansWeb_Light" w:hAnsi="IRANSansWeb_Light" w:cs="B Nazanin"/>
                    <w:sz w:val="26"/>
                    <w:szCs w:val="26"/>
                    <w:shd w:val="clear" w:color="auto" w:fill="FFFFFF"/>
                    <w:rtl/>
                  </w:rPr>
                </w:rPrChange>
              </w:rPr>
            </w:pPr>
            <w:r w:rsidRPr="00B31E35">
              <w:rPr>
                <w:rFonts w:ascii="UniversCom-65Bold" w:hAnsi="UniversCom-65Bold" w:cs="B Nazanin"/>
                <w:rtl/>
                <w:lang w:bidi="fa-IR"/>
                <w:rPrChange w:id="344" w:author="MF" w:date="2022-02-26T13:37:00Z">
                  <w:rPr>
                    <w:rFonts w:ascii="UniversCom-65Bold" w:hAnsi="UniversCom-65Bold" w:cs="B Nazanin"/>
                    <w:sz w:val="26"/>
                    <w:szCs w:val="26"/>
                    <w:rtl/>
                    <w:lang w:bidi="fa-IR"/>
                  </w:rPr>
                </w:rPrChange>
              </w:rPr>
              <w:t>17</w:t>
            </w:r>
            <w:r w:rsidRPr="00B31E35">
              <w:rPr>
                <w:rFonts w:ascii="Calibri" w:hAnsi="Calibri" w:cs="Calibri"/>
                <w:rtl/>
                <w:lang w:bidi="fa-IR"/>
                <w:rPrChange w:id="345" w:author="MF" w:date="2022-02-26T13:37:00Z">
                  <w:rPr>
                    <w:rFonts w:ascii="Calibri" w:hAnsi="Calibri" w:cs="Calibri"/>
                    <w:sz w:val="26"/>
                    <w:szCs w:val="26"/>
                    <w:rtl/>
                    <w:lang w:bidi="fa-IR"/>
                  </w:rPr>
                </w:rPrChange>
              </w:rPr>
              <w:t>×</w:t>
            </w:r>
            <w:r w:rsidRPr="00B31E35">
              <w:rPr>
                <w:rFonts w:ascii="UniversCom-65Bold" w:hAnsi="UniversCom-65Bold" w:cs="B Nazanin"/>
                <w:rtl/>
                <w:lang w:bidi="fa-IR"/>
                <w:rPrChange w:id="346" w:author="MF" w:date="2022-02-26T13:37:00Z">
                  <w:rPr>
                    <w:rFonts w:ascii="UniversCom-65Bold" w:hAnsi="UniversCom-65Bold" w:cs="B Nazanin"/>
                    <w:sz w:val="26"/>
                    <w:szCs w:val="26"/>
                    <w:rtl/>
                    <w:lang w:bidi="fa-IR"/>
                  </w:rPr>
                </w:rPrChange>
              </w:rPr>
              <w:t>56</w:t>
            </w:r>
            <w:r w:rsidRPr="00B31E35">
              <w:rPr>
                <w:rFonts w:ascii="Calibri" w:hAnsi="Calibri" w:cs="Calibri"/>
                <w:rtl/>
                <w:lang w:bidi="fa-IR"/>
                <w:rPrChange w:id="347" w:author="MF" w:date="2022-02-26T13:37:00Z">
                  <w:rPr>
                    <w:rFonts w:ascii="Calibri" w:hAnsi="Calibri" w:cs="Calibri"/>
                    <w:sz w:val="26"/>
                    <w:szCs w:val="26"/>
                    <w:rtl/>
                    <w:lang w:bidi="fa-IR"/>
                  </w:rPr>
                </w:rPrChange>
              </w:rPr>
              <w:t>×</w:t>
            </w:r>
            <w:r w:rsidRPr="00B31E35">
              <w:rPr>
                <w:rFonts w:ascii="UniversCom-65Bold" w:hAnsi="UniversCom-65Bold" w:cs="B Nazanin"/>
                <w:rtl/>
                <w:lang w:bidi="fa-IR"/>
                <w:rPrChange w:id="348" w:author="MF" w:date="2022-02-26T13:37:00Z">
                  <w:rPr>
                    <w:rFonts w:ascii="UniversCom-65Bold" w:hAnsi="UniversCom-65Bold" w:cs="B Nazanin"/>
                    <w:sz w:val="26"/>
                    <w:szCs w:val="26"/>
                    <w:rtl/>
                    <w:lang w:bidi="fa-IR"/>
                  </w:rPr>
                </w:rPrChange>
              </w:rPr>
              <w:t xml:space="preserve">85 </w:t>
            </w:r>
            <w:r w:rsidRPr="00B31E35">
              <w:rPr>
                <w:rFonts w:ascii="UniversCom-65Bold" w:hAnsi="UniversCom-65Bold" w:cs="B Nazanin" w:hint="eastAsia"/>
                <w:rtl/>
                <w:lang w:bidi="fa-IR"/>
                <w:rPrChange w:id="349" w:author="MF" w:date="2022-02-26T13:37:00Z">
                  <w:rPr>
                    <w:rFonts w:ascii="UniversCom-65Bold" w:hAnsi="UniversCom-65Bold" w:cs="B Nazanin" w:hint="eastAsia"/>
                    <w:sz w:val="26"/>
                    <w:szCs w:val="26"/>
                    <w:rtl/>
                    <w:lang w:bidi="fa-IR"/>
                  </w:rPr>
                </w:rPrChange>
              </w:rPr>
              <w:t>م</w:t>
            </w:r>
            <w:r w:rsidRPr="00B31E35">
              <w:rPr>
                <w:rFonts w:ascii="UniversCom-65Bold" w:hAnsi="UniversCom-65Bold" w:cs="B Nazanin" w:hint="cs"/>
                <w:rtl/>
                <w:lang w:bidi="fa-IR"/>
                <w:rPrChange w:id="350" w:author="MF" w:date="2022-02-26T13:37:00Z">
                  <w:rPr>
                    <w:rFonts w:ascii="UniversCom-65Bold" w:hAnsi="UniversCom-65Bold" w:cs="B Nazanin" w:hint="cs"/>
                    <w:sz w:val="26"/>
                    <w:szCs w:val="26"/>
                    <w:rtl/>
                    <w:lang w:bidi="fa-IR"/>
                  </w:rPr>
                </w:rPrChange>
              </w:rPr>
              <w:t>ی</w:t>
            </w:r>
            <w:r w:rsidRPr="00B31E35">
              <w:rPr>
                <w:rFonts w:ascii="UniversCom-65Bold" w:hAnsi="UniversCom-65Bold" w:cs="B Nazanin" w:hint="eastAsia"/>
                <w:rtl/>
                <w:lang w:bidi="fa-IR"/>
                <w:rPrChange w:id="351" w:author="MF" w:date="2022-02-26T13:37:00Z">
                  <w:rPr>
                    <w:rFonts w:ascii="UniversCom-65Bold" w:hAnsi="UniversCom-65Bold" w:cs="B Nazanin" w:hint="eastAsia"/>
                    <w:sz w:val="26"/>
                    <w:szCs w:val="26"/>
                    <w:rtl/>
                    <w:lang w:bidi="fa-IR"/>
                  </w:rPr>
                </w:rPrChange>
              </w:rPr>
              <w:t>ل</w:t>
            </w:r>
            <w:r w:rsidRPr="00B31E35">
              <w:rPr>
                <w:rFonts w:ascii="UniversCom-65Bold" w:hAnsi="UniversCom-65Bold" w:cs="B Nazanin" w:hint="cs"/>
                <w:rtl/>
                <w:lang w:bidi="fa-IR"/>
                <w:rPrChange w:id="352" w:author="MF" w:date="2022-02-26T13:37:00Z">
                  <w:rPr>
                    <w:rFonts w:ascii="UniversCom-65Bold" w:hAnsi="UniversCom-65Bold" w:cs="B Nazanin" w:hint="cs"/>
                    <w:sz w:val="26"/>
                    <w:szCs w:val="26"/>
                    <w:rtl/>
                    <w:lang w:bidi="fa-IR"/>
                  </w:rPr>
                </w:rPrChange>
              </w:rPr>
              <w:t>ی</w:t>
            </w:r>
            <w:r w:rsidRPr="00B31E35">
              <w:rPr>
                <w:rFonts w:ascii="UniversCom-65Bold" w:hAnsi="UniversCom-65Bold" w:cs="B Nazanin" w:hint="eastAsia"/>
                <w:lang w:bidi="fa-IR"/>
                <w:rPrChange w:id="353" w:author="MF" w:date="2022-02-26T13:37:00Z">
                  <w:rPr>
                    <w:rFonts w:ascii="UniversCom-65Bold" w:hAnsi="UniversCom-65Bold" w:cs="B Nazanin" w:hint="eastAsia"/>
                    <w:sz w:val="26"/>
                    <w:szCs w:val="26"/>
                    <w:lang w:bidi="fa-IR"/>
                  </w:rPr>
                </w:rPrChange>
              </w:rPr>
              <w:t>‌</w:t>
            </w:r>
            <w:r w:rsidRPr="00B31E35">
              <w:rPr>
                <w:rFonts w:ascii="UniversCom-65Bold" w:hAnsi="UniversCom-65Bold" w:cs="B Nazanin" w:hint="eastAsia"/>
                <w:rtl/>
                <w:lang w:bidi="fa-IR"/>
                <w:rPrChange w:id="354" w:author="MF" w:date="2022-02-26T13:37:00Z">
                  <w:rPr>
                    <w:rFonts w:ascii="UniversCom-65Bold" w:hAnsi="UniversCom-65Bold" w:cs="B Nazanin" w:hint="eastAsia"/>
                    <w:sz w:val="26"/>
                    <w:szCs w:val="26"/>
                    <w:rtl/>
                    <w:lang w:bidi="fa-IR"/>
                  </w:rPr>
                </w:rPrChange>
              </w:rPr>
              <w:t>متر</w:t>
            </w:r>
            <w:r w:rsidRPr="00B31E35">
              <w:rPr>
                <w:rFonts w:ascii="UniversCom-65Bold" w:hAnsi="UniversCom-65Bold"/>
                <w:rtl/>
                <w:lang w:bidi="fa-IR"/>
                <w:rPrChange w:id="355" w:author="MF" w:date="2022-02-26T13:37:00Z">
                  <w:rPr>
                    <w:rFonts w:ascii="UniversCom-65Bold" w:hAnsi="UniversCom-65Bold"/>
                    <w:sz w:val="26"/>
                    <w:szCs w:val="26"/>
                    <w:rtl/>
                    <w:lang w:bidi="fa-IR"/>
                  </w:rPr>
                </w:rPrChange>
              </w:rPr>
              <w:t xml:space="preserve"> </w:t>
            </w:r>
            <w:r w:rsidRPr="00B31E35">
              <w:rPr>
                <w:rFonts w:ascii="UniversCom-65Bold" w:hAnsi="UniversCom-65Bold"/>
                <w:lang w:bidi="fa-IR"/>
                <w:rPrChange w:id="356" w:author="MF" w:date="2022-02-26T13:37:00Z">
                  <w:rPr>
                    <w:rFonts w:ascii="UniversCom-65Bold" w:hAnsi="UniversCom-65Bold"/>
                    <w:sz w:val="26"/>
                    <w:szCs w:val="26"/>
                    <w:lang w:bidi="fa-IR"/>
                  </w:rPr>
                </w:rPrChange>
              </w:rPr>
              <w:t xml:space="preserve"> </w:t>
            </w:r>
          </w:p>
        </w:tc>
      </w:tr>
    </w:tbl>
    <w:p w14:paraId="2D95BF08" w14:textId="0A7DB646" w:rsidR="00090E4C" w:rsidRPr="006E2538" w:rsidRDefault="00D2545D" w:rsidP="00980C76">
      <w:pPr>
        <w:tabs>
          <w:tab w:val="left" w:pos="2964"/>
        </w:tabs>
        <w:bidi/>
        <w:spacing w:line="276" w:lineRule="auto"/>
        <w:rPr>
          <w:rFonts w:ascii="IRANSansWeb_Light" w:hAnsi="IRANSansWeb_Light" w:cs="B Nazanin"/>
          <w:sz w:val="24"/>
          <w:szCs w:val="24"/>
          <w:shd w:val="clear" w:color="auto" w:fill="FFFFFF"/>
          <w:rtl/>
        </w:rPr>
      </w:pPr>
      <w:r>
        <w:rPr>
          <w:rFonts w:ascii="IRANSansWeb_Light" w:hAnsi="IRANSansWeb_Light" w:cs="B Nazanin"/>
          <w:sz w:val="28"/>
          <w:szCs w:val="28"/>
          <w:shd w:val="clear" w:color="auto" w:fill="FFFFFF"/>
          <w:rtl/>
        </w:rPr>
        <w:tab/>
      </w:r>
      <w:r w:rsidR="00090E4C" w:rsidRPr="006E2538">
        <w:rPr>
          <w:rFonts w:ascii="IRANSansWeb_Light" w:hAnsi="IRANSansWeb_Light" w:cs="B Nazanin" w:hint="cs"/>
          <w:sz w:val="24"/>
          <w:szCs w:val="24"/>
          <w:shd w:val="clear" w:color="auto" w:fill="FFFFFF"/>
          <w:rtl/>
          <w:lang w:bidi="fa-IR"/>
        </w:rPr>
        <w:t xml:space="preserve"> </w:t>
      </w:r>
    </w:p>
    <w:p w14:paraId="5D7C9140" w14:textId="71E37BE8" w:rsidR="00090E4C" w:rsidRPr="00097B50" w:rsidRDefault="00256043" w:rsidP="00980C76">
      <w:pPr>
        <w:bidi/>
        <w:spacing w:before="360" w:after="240" w:line="276" w:lineRule="auto"/>
        <w:rPr>
          <w:rFonts w:ascii="IRANSansWeb_Light" w:hAnsi="IRANSansWeb_Light" w:cs="B Nazanin"/>
          <w:b/>
          <w:bCs/>
          <w:sz w:val="36"/>
          <w:szCs w:val="36"/>
          <w:rtl/>
          <w:lang w:bidi="fa-IR"/>
        </w:rPr>
      </w:pPr>
      <w:bookmarkStart w:id="357" w:name="_Hlk96693188"/>
      <w:r>
        <w:rPr>
          <w:rFonts w:ascii="IRANSansWeb_Light" w:hAnsi="IRANSansWeb_Light" w:cs="B Nazanin" w:hint="cs"/>
          <w:b/>
          <w:bCs/>
          <w:sz w:val="36"/>
          <w:szCs w:val="36"/>
          <w:rtl/>
          <w:lang w:bidi="fa-IR"/>
        </w:rPr>
        <w:t>8-2</w:t>
      </w:r>
      <w:r w:rsidR="007C35D9" w:rsidRPr="00097B50">
        <w:rPr>
          <w:rFonts w:ascii="IRANSansWeb_Light" w:hAnsi="IRANSansWeb_Light" w:cs="B Nazanin" w:hint="cs"/>
          <w:b/>
          <w:bCs/>
          <w:sz w:val="36"/>
          <w:szCs w:val="36"/>
          <w:rtl/>
          <w:lang w:bidi="fa-IR"/>
        </w:rPr>
        <w:t xml:space="preserve">- </w:t>
      </w:r>
      <w:ins w:id="358" w:author="MF" w:date="2022-02-26T13:39:00Z">
        <w:r w:rsidR="00211C9B">
          <w:rPr>
            <w:rFonts w:ascii="IRANSansWeb_Light" w:hAnsi="IRANSansWeb_Light" w:cs="B Nazanin" w:hint="cs"/>
            <w:b/>
            <w:bCs/>
            <w:sz w:val="36"/>
            <w:szCs w:val="36"/>
            <w:rtl/>
            <w:lang w:bidi="fa-IR"/>
          </w:rPr>
          <w:t>حسگر فراصوت (</w:t>
        </w:r>
      </w:ins>
      <w:r w:rsidR="007C35D9" w:rsidRPr="00097B50">
        <w:rPr>
          <w:rFonts w:ascii="IRANSansWeb_Light" w:hAnsi="IRANSansWeb_Light" w:cs="B Nazanin" w:hint="cs"/>
          <w:b/>
          <w:bCs/>
          <w:sz w:val="36"/>
          <w:szCs w:val="36"/>
          <w:rtl/>
          <w:lang w:bidi="fa-IR"/>
        </w:rPr>
        <w:t xml:space="preserve">سنسور </w:t>
      </w:r>
      <w:r w:rsidR="0027250C">
        <w:rPr>
          <w:rFonts w:ascii="IRANSansWeb_Light" w:hAnsi="IRANSansWeb_Light" w:cs="B Nazanin" w:hint="cs"/>
          <w:b/>
          <w:bCs/>
          <w:sz w:val="36"/>
          <w:szCs w:val="36"/>
          <w:rtl/>
          <w:lang w:bidi="fa-IR"/>
        </w:rPr>
        <w:t>آ</w:t>
      </w:r>
      <w:r w:rsidR="007C35D9" w:rsidRPr="00097B50">
        <w:rPr>
          <w:rFonts w:ascii="IRANSansWeb_Light" w:hAnsi="IRANSansWeb_Light" w:cs="B Nazanin" w:hint="cs"/>
          <w:b/>
          <w:bCs/>
          <w:sz w:val="36"/>
          <w:szCs w:val="36"/>
          <w:rtl/>
          <w:lang w:bidi="fa-IR"/>
        </w:rPr>
        <w:t>لتراسونیک</w:t>
      </w:r>
      <w:ins w:id="359" w:author="MF" w:date="2022-02-26T13:39:00Z">
        <w:r w:rsidR="00211C9B">
          <w:rPr>
            <w:rFonts w:ascii="IRANSansWeb_Light" w:hAnsi="IRANSansWeb_Light" w:cs="B Nazanin" w:hint="cs"/>
            <w:b/>
            <w:bCs/>
            <w:sz w:val="36"/>
            <w:szCs w:val="36"/>
            <w:rtl/>
            <w:lang w:bidi="fa-IR"/>
          </w:rPr>
          <w:t>)</w:t>
        </w:r>
      </w:ins>
    </w:p>
    <w:bookmarkEnd w:id="357"/>
    <w:p w14:paraId="25D37A08" w14:textId="26D6A298" w:rsidR="007C16C4" w:rsidRPr="00115EE2" w:rsidRDefault="007C16C4" w:rsidP="009B2FB8">
      <w:pPr>
        <w:autoSpaceDE w:val="0"/>
        <w:autoSpaceDN w:val="0"/>
        <w:bidi/>
        <w:adjustRightInd w:val="0"/>
        <w:spacing w:after="0" w:line="276" w:lineRule="auto"/>
        <w:ind w:firstLine="720"/>
        <w:jc w:val="both"/>
        <w:rPr>
          <w:rFonts w:cs="B Nazanin"/>
          <w:sz w:val="28"/>
          <w:szCs w:val="28"/>
          <w:lang w:bidi="fa-IR"/>
        </w:rPr>
      </w:pPr>
      <w:r w:rsidRPr="00097B50">
        <w:rPr>
          <w:rFonts w:ascii="BNazanin" w:cs="B Nazanin" w:hint="cs"/>
          <w:sz w:val="28"/>
          <w:szCs w:val="28"/>
          <w:rtl/>
        </w:rPr>
        <w:t>در</w:t>
      </w:r>
      <w:r w:rsidRPr="00097B50">
        <w:rPr>
          <w:rFonts w:ascii="BNazanin" w:cs="B Nazanin"/>
          <w:sz w:val="28"/>
          <w:szCs w:val="28"/>
          <w:rtl/>
        </w:rPr>
        <w:t xml:space="preserve"> </w:t>
      </w:r>
      <w:r w:rsidRPr="00097B50">
        <w:rPr>
          <w:rFonts w:ascii="BNazanin" w:cs="B Nazanin" w:hint="cs"/>
          <w:sz w:val="28"/>
          <w:szCs w:val="28"/>
          <w:rtl/>
        </w:rPr>
        <w:t>این</w:t>
      </w:r>
      <w:r w:rsidRPr="00097B50">
        <w:rPr>
          <w:rFonts w:ascii="BNazanin" w:cs="B Nazanin"/>
          <w:sz w:val="28"/>
          <w:szCs w:val="28"/>
          <w:rtl/>
        </w:rPr>
        <w:t xml:space="preserve"> </w:t>
      </w:r>
      <w:r w:rsidRPr="00097B50">
        <w:rPr>
          <w:rFonts w:ascii="BNazanin" w:cs="B Nazanin" w:hint="cs"/>
          <w:sz w:val="28"/>
          <w:szCs w:val="28"/>
          <w:rtl/>
          <w:lang w:bidi="fa-IR"/>
        </w:rPr>
        <w:t>پروژه</w:t>
      </w:r>
      <w:r w:rsidRPr="00097B50">
        <w:rPr>
          <w:rFonts w:ascii="BNazanin" w:cs="B Nazanin"/>
          <w:sz w:val="28"/>
          <w:szCs w:val="28"/>
          <w:rtl/>
        </w:rPr>
        <w:t xml:space="preserve"> </w:t>
      </w:r>
      <w:r w:rsidRPr="00097B50">
        <w:rPr>
          <w:rFonts w:ascii="BNazanin" w:cs="B Nazanin" w:hint="cs"/>
          <w:sz w:val="28"/>
          <w:szCs w:val="28"/>
          <w:rtl/>
        </w:rPr>
        <w:t>از</w:t>
      </w:r>
      <w:r w:rsidRPr="00097B50">
        <w:rPr>
          <w:rFonts w:ascii="BNazanin" w:cs="B Nazanin"/>
          <w:sz w:val="28"/>
          <w:szCs w:val="28"/>
          <w:rtl/>
        </w:rPr>
        <w:t xml:space="preserve"> </w:t>
      </w:r>
      <w:del w:id="360" w:author="MF" w:date="2022-02-26T13:39:00Z">
        <w:r w:rsidRPr="00097B50" w:rsidDel="00211C9B">
          <w:rPr>
            <w:rFonts w:ascii="BNazanin" w:cs="B Nazanin" w:hint="cs"/>
            <w:sz w:val="28"/>
            <w:szCs w:val="28"/>
            <w:rtl/>
          </w:rPr>
          <w:delText>سنسور</w:delText>
        </w:r>
        <w:r w:rsidRPr="00097B50" w:rsidDel="00211C9B">
          <w:rPr>
            <w:rFonts w:ascii="BNazanin" w:cs="B Nazanin"/>
            <w:sz w:val="28"/>
            <w:szCs w:val="28"/>
            <w:rtl/>
          </w:rPr>
          <w:delText xml:space="preserve"> </w:delText>
        </w:r>
        <w:r w:rsidRPr="00097B50" w:rsidDel="00211C9B">
          <w:rPr>
            <w:rFonts w:ascii="BNazanin" w:cs="B Nazanin" w:hint="cs"/>
            <w:sz w:val="28"/>
            <w:szCs w:val="28"/>
            <w:rtl/>
          </w:rPr>
          <w:delText>آلتراسونیک</w:delText>
        </w:r>
        <w:r w:rsidRPr="00097B50" w:rsidDel="00211C9B">
          <w:rPr>
            <w:rFonts w:ascii="BNazanin" w:cs="B Nazanin"/>
            <w:sz w:val="28"/>
            <w:szCs w:val="28"/>
            <w:rtl/>
          </w:rPr>
          <w:delText xml:space="preserve"> </w:delText>
        </w:r>
      </w:del>
      <w:ins w:id="361" w:author="MF" w:date="2022-02-26T13:39:00Z">
        <w:r w:rsidR="00211C9B">
          <w:rPr>
            <w:rFonts w:ascii="BNazanin" w:cs="B Nazanin" w:hint="cs"/>
            <w:sz w:val="28"/>
            <w:szCs w:val="28"/>
            <w:rtl/>
          </w:rPr>
          <w:t xml:space="preserve">حسگر فراصوت </w:t>
        </w:r>
      </w:ins>
      <w:r w:rsidRPr="00097B50">
        <w:rPr>
          <w:rFonts w:ascii="BNazanin" w:cs="B Nazanin" w:hint="cs"/>
          <w:sz w:val="28"/>
          <w:szCs w:val="28"/>
          <w:rtl/>
        </w:rPr>
        <w:t>برای</w:t>
      </w:r>
      <w:r w:rsidRPr="00097B50">
        <w:rPr>
          <w:rFonts w:ascii="BNazanin" w:cs="B Nazanin"/>
          <w:sz w:val="28"/>
          <w:szCs w:val="28"/>
          <w:rtl/>
        </w:rPr>
        <w:t xml:space="preserve"> </w:t>
      </w:r>
      <w:r w:rsidRPr="00097B50">
        <w:rPr>
          <w:rFonts w:ascii="BNazanin" w:cs="B Nazanin" w:hint="cs"/>
          <w:sz w:val="28"/>
          <w:szCs w:val="28"/>
          <w:rtl/>
        </w:rPr>
        <w:t>تشخیص</w:t>
      </w:r>
      <w:r w:rsidRPr="00097B50">
        <w:rPr>
          <w:rFonts w:ascii="BNazanin" w:cs="B Nazanin"/>
          <w:sz w:val="28"/>
          <w:szCs w:val="28"/>
          <w:rtl/>
        </w:rPr>
        <w:t xml:space="preserve"> </w:t>
      </w:r>
      <w:r w:rsidRPr="00097B50">
        <w:rPr>
          <w:rFonts w:ascii="BNazanin" w:cs="B Nazanin" w:hint="cs"/>
          <w:sz w:val="28"/>
          <w:szCs w:val="28"/>
          <w:rtl/>
        </w:rPr>
        <w:t>فاصله</w:t>
      </w:r>
      <w:r w:rsidRPr="00097B50">
        <w:rPr>
          <w:rFonts w:ascii="BNazanin" w:cs="B Nazanin"/>
          <w:sz w:val="28"/>
          <w:szCs w:val="28"/>
          <w:rtl/>
        </w:rPr>
        <w:t xml:space="preserve"> </w:t>
      </w:r>
      <w:r w:rsidRPr="00097B50">
        <w:rPr>
          <w:rFonts w:ascii="BNazanin" w:cs="B Nazanin" w:hint="cs"/>
          <w:sz w:val="28"/>
          <w:szCs w:val="28"/>
          <w:rtl/>
        </w:rPr>
        <w:t>تا موانع</w:t>
      </w:r>
      <w:r w:rsidRPr="00097B50">
        <w:rPr>
          <w:rFonts w:ascii="BNazanin" w:cs="B Nazanin"/>
          <w:sz w:val="28"/>
          <w:szCs w:val="28"/>
          <w:rtl/>
        </w:rPr>
        <w:t xml:space="preserve"> </w:t>
      </w:r>
      <w:r w:rsidRPr="00097B50">
        <w:rPr>
          <w:rFonts w:ascii="BNazanin" w:cs="B Nazanin" w:hint="cs"/>
          <w:sz w:val="28"/>
          <w:szCs w:val="28"/>
          <w:rtl/>
        </w:rPr>
        <w:t>استفاده</w:t>
      </w:r>
      <w:r w:rsidRPr="00097B50">
        <w:rPr>
          <w:rFonts w:ascii="BNazanin" w:cs="B Nazanin"/>
          <w:sz w:val="28"/>
          <w:szCs w:val="28"/>
          <w:rtl/>
        </w:rPr>
        <w:t xml:space="preserve"> </w:t>
      </w:r>
      <w:r w:rsidRPr="00097B50">
        <w:rPr>
          <w:rFonts w:ascii="BNazanin" w:cs="B Nazanin" w:hint="cs"/>
          <w:sz w:val="28"/>
          <w:szCs w:val="28"/>
          <w:rtl/>
        </w:rPr>
        <w:t>می</w:t>
      </w:r>
      <w:r w:rsidRPr="00097B50">
        <w:rPr>
          <w:rFonts w:ascii="BNazanin" w:cs="B Nazanin" w:hint="eastAsia"/>
          <w:sz w:val="28"/>
          <w:szCs w:val="28"/>
          <w:rtl/>
        </w:rPr>
        <w:t>‌</w:t>
      </w:r>
      <w:r w:rsidRPr="00097B50">
        <w:rPr>
          <w:rFonts w:ascii="BNazanin" w:cs="B Nazanin" w:hint="cs"/>
          <w:sz w:val="28"/>
          <w:szCs w:val="28"/>
          <w:rtl/>
        </w:rPr>
        <w:t>شود</w:t>
      </w:r>
      <w:r w:rsidRPr="00097B50">
        <w:rPr>
          <w:rFonts w:ascii="BNazanin" w:cs="B Nazanin"/>
          <w:sz w:val="28"/>
          <w:szCs w:val="28"/>
          <w:rtl/>
        </w:rPr>
        <w:t xml:space="preserve">. </w:t>
      </w:r>
      <w:r w:rsidRPr="00097B50">
        <w:rPr>
          <w:rFonts w:ascii="BNazanin" w:cs="B Nazanin" w:hint="cs"/>
          <w:sz w:val="28"/>
          <w:szCs w:val="28"/>
          <w:rtl/>
        </w:rPr>
        <w:t>نحوه</w:t>
      </w:r>
      <w:r w:rsidRPr="00097B50">
        <w:rPr>
          <w:rFonts w:ascii="BNazanin" w:cs="B Nazanin"/>
          <w:sz w:val="28"/>
          <w:szCs w:val="28"/>
          <w:rtl/>
        </w:rPr>
        <w:t xml:space="preserve"> </w:t>
      </w:r>
      <w:r w:rsidRPr="00097B50">
        <w:rPr>
          <w:rFonts w:ascii="BNazanin" w:cs="B Nazanin" w:hint="cs"/>
          <w:sz w:val="28"/>
          <w:szCs w:val="28"/>
          <w:rtl/>
        </w:rPr>
        <w:t>کار</w:t>
      </w:r>
      <w:r w:rsidRPr="00097B50">
        <w:rPr>
          <w:rFonts w:ascii="BNazanin" w:cs="B Nazanin"/>
          <w:sz w:val="28"/>
          <w:szCs w:val="28"/>
          <w:rtl/>
        </w:rPr>
        <w:t xml:space="preserve"> </w:t>
      </w:r>
      <w:r w:rsidRPr="00097B50">
        <w:rPr>
          <w:rFonts w:ascii="BNazanin" w:cs="B Nazanin" w:hint="cs"/>
          <w:sz w:val="28"/>
          <w:szCs w:val="28"/>
          <w:rtl/>
        </w:rPr>
        <w:t>این</w:t>
      </w:r>
      <w:r w:rsidRPr="00097B50">
        <w:rPr>
          <w:rFonts w:ascii="BNazanin" w:cs="B Nazanin"/>
          <w:sz w:val="28"/>
          <w:szCs w:val="28"/>
          <w:rtl/>
        </w:rPr>
        <w:t xml:space="preserve"> </w:t>
      </w:r>
      <w:r w:rsidRPr="00097B50">
        <w:rPr>
          <w:rFonts w:ascii="BNazanin" w:cs="B Nazanin" w:hint="cs"/>
          <w:sz w:val="28"/>
          <w:szCs w:val="28"/>
          <w:rtl/>
        </w:rPr>
        <w:t>سنسور</w:t>
      </w:r>
      <w:r w:rsidRPr="00097B50">
        <w:rPr>
          <w:rFonts w:ascii="BNazanin" w:cs="B Nazanin"/>
          <w:sz w:val="28"/>
          <w:szCs w:val="28"/>
          <w:rtl/>
        </w:rPr>
        <w:t xml:space="preserve"> </w:t>
      </w:r>
      <w:r w:rsidRPr="00097B50">
        <w:rPr>
          <w:rFonts w:ascii="BNazanin" w:cs="B Nazanin" w:hint="cs"/>
          <w:sz w:val="28"/>
          <w:szCs w:val="28"/>
          <w:rtl/>
        </w:rPr>
        <w:t>به</w:t>
      </w:r>
      <w:r w:rsidRPr="00097B50">
        <w:rPr>
          <w:rFonts w:ascii="BNazanin" w:cs="B Nazanin"/>
          <w:sz w:val="28"/>
          <w:szCs w:val="28"/>
          <w:rtl/>
        </w:rPr>
        <w:t xml:space="preserve"> </w:t>
      </w:r>
      <w:r w:rsidRPr="00097B50">
        <w:rPr>
          <w:rFonts w:ascii="BNazanin" w:cs="B Nazanin" w:hint="cs"/>
          <w:sz w:val="28"/>
          <w:szCs w:val="28"/>
          <w:rtl/>
        </w:rPr>
        <w:t>این</w:t>
      </w:r>
      <w:r w:rsidRPr="00097B50">
        <w:rPr>
          <w:rFonts w:ascii="BNazanin" w:cs="B Nazanin"/>
          <w:sz w:val="28"/>
          <w:szCs w:val="28"/>
          <w:rtl/>
        </w:rPr>
        <w:t xml:space="preserve"> </w:t>
      </w:r>
      <w:r w:rsidRPr="00097B50">
        <w:rPr>
          <w:rFonts w:ascii="BNazanin" w:cs="B Nazanin" w:hint="cs"/>
          <w:sz w:val="28"/>
          <w:szCs w:val="28"/>
          <w:rtl/>
        </w:rPr>
        <w:t>صورت</w:t>
      </w:r>
      <w:r w:rsidRPr="00097B50">
        <w:rPr>
          <w:rFonts w:ascii="BNazanin" w:cs="B Nazanin"/>
          <w:sz w:val="28"/>
          <w:szCs w:val="28"/>
          <w:rtl/>
        </w:rPr>
        <w:t xml:space="preserve"> </w:t>
      </w:r>
      <w:r w:rsidRPr="00097B50">
        <w:rPr>
          <w:rFonts w:ascii="BNazanin" w:cs="B Nazanin" w:hint="cs"/>
          <w:sz w:val="28"/>
          <w:szCs w:val="28"/>
          <w:rtl/>
        </w:rPr>
        <w:t>است</w:t>
      </w:r>
      <w:r w:rsidRPr="00097B50">
        <w:rPr>
          <w:rFonts w:ascii="BNazanin" w:cs="B Nazanin"/>
          <w:sz w:val="28"/>
          <w:szCs w:val="28"/>
          <w:rtl/>
        </w:rPr>
        <w:t xml:space="preserve"> </w:t>
      </w:r>
      <w:r w:rsidRPr="00097B50">
        <w:rPr>
          <w:rFonts w:ascii="BNazanin" w:cs="B Nazanin" w:hint="cs"/>
          <w:sz w:val="28"/>
          <w:szCs w:val="28"/>
          <w:rtl/>
        </w:rPr>
        <w:t>که</w:t>
      </w:r>
      <w:r w:rsidRPr="00097B50">
        <w:rPr>
          <w:rFonts w:ascii="BNazanin" w:cs="B Nazanin"/>
          <w:sz w:val="28"/>
          <w:szCs w:val="28"/>
          <w:rtl/>
        </w:rPr>
        <w:t xml:space="preserve"> </w:t>
      </w:r>
      <w:r w:rsidRPr="00097B50">
        <w:rPr>
          <w:rFonts w:ascii="BNazanin" w:cs="B Nazanin" w:hint="cs"/>
          <w:sz w:val="28"/>
          <w:szCs w:val="28"/>
          <w:rtl/>
        </w:rPr>
        <w:t>ابتدا</w:t>
      </w:r>
      <w:r w:rsidRPr="00097B50">
        <w:rPr>
          <w:rFonts w:ascii="BNazanin" w:cs="B Nazanin"/>
          <w:sz w:val="28"/>
          <w:szCs w:val="28"/>
          <w:rtl/>
        </w:rPr>
        <w:t xml:space="preserve"> </w:t>
      </w:r>
      <w:r w:rsidRPr="00097B50">
        <w:rPr>
          <w:rFonts w:ascii="BNazanin" w:cs="B Nazanin" w:hint="cs"/>
          <w:sz w:val="28"/>
          <w:szCs w:val="28"/>
          <w:rtl/>
        </w:rPr>
        <w:t>فرستنده</w:t>
      </w:r>
      <w:r w:rsidRPr="00097B50">
        <w:rPr>
          <w:rFonts w:ascii="BNazanin" w:cs="B Nazanin"/>
          <w:sz w:val="28"/>
          <w:szCs w:val="28"/>
          <w:rtl/>
        </w:rPr>
        <w:t xml:space="preserve"> </w:t>
      </w:r>
      <w:r w:rsidRPr="00097B50">
        <w:rPr>
          <w:rFonts w:ascii="BNazanin" w:cs="B Nazanin" w:hint="cs"/>
          <w:sz w:val="28"/>
          <w:szCs w:val="28"/>
          <w:rtl/>
        </w:rPr>
        <w:t>سنسور</w:t>
      </w:r>
      <w:r w:rsidRPr="00097B50">
        <w:rPr>
          <w:rFonts w:ascii="BNazanin" w:cs="B Nazanin"/>
          <w:sz w:val="28"/>
          <w:szCs w:val="28"/>
          <w:rtl/>
        </w:rPr>
        <w:t xml:space="preserve"> </w:t>
      </w:r>
      <w:del w:id="362" w:author="MF" w:date="2022-02-26T13:38:00Z">
        <w:r w:rsidRPr="00097B50" w:rsidDel="00211C9B">
          <w:rPr>
            <w:rFonts w:ascii="BNazanin" w:cs="B Nazanin" w:hint="cs"/>
            <w:sz w:val="28"/>
            <w:szCs w:val="28"/>
            <w:rtl/>
          </w:rPr>
          <w:delText>یک</w:delText>
        </w:r>
        <w:r w:rsidRPr="00097B50" w:rsidDel="00211C9B">
          <w:rPr>
            <w:rFonts w:ascii="BNazanin" w:cs="B Nazanin"/>
            <w:sz w:val="28"/>
            <w:szCs w:val="28"/>
            <w:rtl/>
          </w:rPr>
          <w:delText xml:space="preserve"> </w:delText>
        </w:r>
      </w:del>
      <w:r w:rsidRPr="00097B50">
        <w:rPr>
          <w:rFonts w:ascii="BNazanin" w:cs="B Nazanin" w:hint="cs"/>
          <w:sz w:val="28"/>
          <w:szCs w:val="28"/>
          <w:rtl/>
        </w:rPr>
        <w:t>موج</w:t>
      </w:r>
      <w:r w:rsidRPr="00097B50">
        <w:rPr>
          <w:rFonts w:ascii="BNazanin" w:cs="B Nazanin"/>
          <w:sz w:val="28"/>
          <w:szCs w:val="28"/>
          <w:rtl/>
        </w:rPr>
        <w:t xml:space="preserve"> </w:t>
      </w:r>
      <w:del w:id="363" w:author="MF" w:date="2022-02-26T13:38:00Z">
        <w:r w:rsidRPr="00097B50" w:rsidDel="00211C9B">
          <w:rPr>
            <w:rFonts w:ascii="BNazanin" w:cs="B Nazanin" w:hint="cs"/>
            <w:sz w:val="28"/>
            <w:szCs w:val="28"/>
            <w:rtl/>
          </w:rPr>
          <w:delText>از</w:delText>
        </w:r>
        <w:r w:rsidRPr="00097B50" w:rsidDel="00211C9B">
          <w:rPr>
            <w:rFonts w:ascii="BNazanin" w:cs="B Nazanin"/>
            <w:sz w:val="28"/>
            <w:szCs w:val="28"/>
            <w:rtl/>
          </w:rPr>
          <w:delText xml:space="preserve"> </w:delText>
        </w:r>
        <w:r w:rsidRPr="00097B50" w:rsidDel="00211C9B">
          <w:rPr>
            <w:rFonts w:ascii="BNazanin" w:cs="B Nazanin" w:hint="cs"/>
            <w:sz w:val="28"/>
            <w:szCs w:val="28"/>
            <w:rtl/>
          </w:rPr>
          <w:delText>نوع امواج</w:delText>
        </w:r>
        <w:r w:rsidRPr="00097B50" w:rsidDel="00211C9B">
          <w:rPr>
            <w:rFonts w:ascii="BNazanin" w:cs="B Nazanin"/>
            <w:sz w:val="28"/>
            <w:szCs w:val="28"/>
            <w:rtl/>
          </w:rPr>
          <w:delText xml:space="preserve"> </w:delText>
        </w:r>
      </w:del>
      <w:ins w:id="364" w:author="MF" w:date="2022-02-26T13:38:00Z">
        <w:r w:rsidR="00211C9B">
          <w:rPr>
            <w:rFonts w:ascii="BNazanin" w:cs="B Nazanin" w:hint="cs"/>
            <w:sz w:val="28"/>
            <w:szCs w:val="28"/>
            <w:rtl/>
          </w:rPr>
          <w:t xml:space="preserve">فراصوت </w:t>
        </w:r>
      </w:ins>
      <w:del w:id="365" w:author="MF" w:date="2022-02-26T13:38:00Z">
        <w:r w:rsidRPr="00097B50" w:rsidDel="00211C9B">
          <w:rPr>
            <w:rFonts w:ascii="BNazanin" w:cs="B Nazanin" w:hint="cs"/>
            <w:sz w:val="28"/>
            <w:szCs w:val="28"/>
            <w:rtl/>
          </w:rPr>
          <w:delText>صوتی</w:delText>
        </w:r>
        <w:r w:rsidRPr="00097B50" w:rsidDel="00211C9B">
          <w:rPr>
            <w:rFonts w:ascii="BNazanin" w:cs="B Nazanin"/>
            <w:sz w:val="28"/>
            <w:szCs w:val="28"/>
            <w:rtl/>
          </w:rPr>
          <w:delText xml:space="preserve"> </w:delText>
        </w:r>
        <w:r w:rsidRPr="00097B50" w:rsidDel="00211C9B">
          <w:rPr>
            <w:rFonts w:ascii="BNazanin" w:cs="B Nazanin" w:hint="cs"/>
            <w:sz w:val="28"/>
            <w:szCs w:val="28"/>
            <w:rtl/>
          </w:rPr>
          <w:delText>با</w:delText>
        </w:r>
        <w:r w:rsidRPr="00097B50" w:rsidDel="00211C9B">
          <w:rPr>
            <w:rFonts w:ascii="BNazanin" w:cs="B Nazanin"/>
            <w:sz w:val="28"/>
            <w:szCs w:val="28"/>
            <w:rtl/>
          </w:rPr>
          <w:delText xml:space="preserve"> </w:delText>
        </w:r>
        <w:r w:rsidRPr="00097B50" w:rsidDel="00211C9B">
          <w:rPr>
            <w:rFonts w:ascii="BNazanin" w:cs="B Nazanin" w:hint="cs"/>
            <w:sz w:val="28"/>
            <w:szCs w:val="28"/>
            <w:rtl/>
          </w:rPr>
          <w:delText>فرکانس</w:delText>
        </w:r>
        <w:r w:rsidRPr="00097B50" w:rsidDel="00211C9B">
          <w:rPr>
            <w:rFonts w:ascii="BNazanin" w:cs="B Nazanin"/>
            <w:sz w:val="28"/>
            <w:szCs w:val="28"/>
            <w:rtl/>
          </w:rPr>
          <w:delText xml:space="preserve"> </w:delText>
        </w:r>
        <w:r w:rsidRPr="00097B50" w:rsidDel="00211C9B">
          <w:rPr>
            <w:rFonts w:ascii="BNazanin" w:cs="B Nazanin" w:hint="cs"/>
            <w:sz w:val="28"/>
            <w:szCs w:val="28"/>
            <w:rtl/>
          </w:rPr>
          <w:delText>بالا</w:delText>
        </w:r>
        <w:r w:rsidRPr="00097B50" w:rsidDel="00211C9B">
          <w:rPr>
            <w:rFonts w:ascii="BNazanin" w:cs="B Nazanin"/>
            <w:sz w:val="28"/>
            <w:szCs w:val="28"/>
            <w:rtl/>
          </w:rPr>
          <w:delText xml:space="preserve"> </w:delText>
        </w:r>
      </w:del>
      <w:r w:rsidRPr="00097B50">
        <w:rPr>
          <w:rFonts w:ascii="BNazanin" w:cs="B Nazanin" w:hint="cs"/>
          <w:sz w:val="28"/>
          <w:szCs w:val="28"/>
          <w:rtl/>
        </w:rPr>
        <w:t>ارسال</w:t>
      </w:r>
      <w:r w:rsidR="002661C5">
        <w:rPr>
          <w:rFonts w:ascii="BNazanin" w:cs="B Nazanin" w:hint="cs"/>
          <w:sz w:val="28"/>
          <w:szCs w:val="28"/>
          <w:rtl/>
        </w:rPr>
        <w:t>‌</w:t>
      </w:r>
      <w:r w:rsidRPr="00097B50">
        <w:rPr>
          <w:rFonts w:ascii="BNazanin" w:cs="B Nazanin" w:hint="cs"/>
          <w:sz w:val="28"/>
          <w:szCs w:val="28"/>
          <w:rtl/>
        </w:rPr>
        <w:t>می</w:t>
      </w:r>
      <w:r w:rsidRPr="00097B50">
        <w:rPr>
          <w:rFonts w:ascii="BNazanin" w:cs="B Nazanin" w:hint="eastAsia"/>
          <w:sz w:val="28"/>
          <w:szCs w:val="28"/>
          <w:rtl/>
        </w:rPr>
        <w:t>‌</w:t>
      </w:r>
      <w:r w:rsidRPr="00097B50">
        <w:rPr>
          <w:rFonts w:ascii="BNazanin" w:cs="B Nazanin" w:hint="cs"/>
          <w:sz w:val="28"/>
          <w:szCs w:val="28"/>
          <w:rtl/>
        </w:rPr>
        <w:t>کند</w:t>
      </w:r>
      <w:r w:rsidRPr="00097B50">
        <w:rPr>
          <w:rFonts w:ascii="BNazanin" w:cs="B Nazanin"/>
          <w:sz w:val="28"/>
          <w:szCs w:val="28"/>
          <w:rtl/>
        </w:rPr>
        <w:t>.</w:t>
      </w:r>
      <w:r w:rsidRPr="00097B50">
        <w:rPr>
          <w:rFonts w:ascii="BNazanin" w:cs="B Nazanin" w:hint="cs"/>
          <w:sz w:val="28"/>
          <w:szCs w:val="28"/>
          <w:rtl/>
        </w:rPr>
        <w:t xml:space="preserve"> این</w:t>
      </w:r>
      <w:r w:rsidRPr="00097B50">
        <w:rPr>
          <w:rFonts w:ascii="BNazanin" w:cs="B Nazanin"/>
          <w:sz w:val="28"/>
          <w:szCs w:val="28"/>
          <w:rtl/>
        </w:rPr>
        <w:t xml:space="preserve"> </w:t>
      </w:r>
      <w:r w:rsidRPr="00097B50">
        <w:rPr>
          <w:rFonts w:ascii="BNazanin" w:cs="B Nazanin" w:hint="cs"/>
          <w:sz w:val="28"/>
          <w:szCs w:val="28"/>
          <w:rtl/>
        </w:rPr>
        <w:t>موج</w:t>
      </w:r>
      <w:r w:rsidRPr="00097B50">
        <w:rPr>
          <w:rFonts w:ascii="BNazanin" w:cs="B Nazanin"/>
          <w:sz w:val="28"/>
          <w:szCs w:val="28"/>
          <w:rtl/>
        </w:rPr>
        <w:t xml:space="preserve"> </w:t>
      </w:r>
      <w:r w:rsidRPr="00097B50">
        <w:rPr>
          <w:rFonts w:ascii="BNazanin" w:cs="B Nazanin" w:hint="cs"/>
          <w:sz w:val="28"/>
          <w:szCs w:val="28"/>
          <w:rtl/>
        </w:rPr>
        <w:t>هنگام</w:t>
      </w:r>
      <w:r w:rsidRPr="00097B50">
        <w:rPr>
          <w:rFonts w:ascii="BNazanin" w:cs="B Nazanin"/>
          <w:sz w:val="28"/>
          <w:szCs w:val="28"/>
          <w:rtl/>
        </w:rPr>
        <w:t xml:space="preserve"> </w:t>
      </w:r>
      <w:r w:rsidRPr="00097B50">
        <w:rPr>
          <w:rFonts w:ascii="BNazanin" w:cs="B Nazanin" w:hint="cs"/>
          <w:sz w:val="28"/>
          <w:szCs w:val="28"/>
          <w:rtl/>
        </w:rPr>
        <w:t>برخورد</w:t>
      </w:r>
      <w:r w:rsidRPr="00097B50">
        <w:rPr>
          <w:rFonts w:ascii="BNazanin" w:cs="B Nazanin"/>
          <w:sz w:val="28"/>
          <w:szCs w:val="28"/>
          <w:rtl/>
        </w:rPr>
        <w:t xml:space="preserve"> </w:t>
      </w:r>
      <w:r w:rsidRPr="00097B50">
        <w:rPr>
          <w:rFonts w:ascii="BNazanin" w:cs="B Nazanin" w:hint="cs"/>
          <w:sz w:val="28"/>
          <w:szCs w:val="28"/>
          <w:rtl/>
        </w:rPr>
        <w:t>با</w:t>
      </w:r>
      <w:r w:rsidRPr="00097B50">
        <w:rPr>
          <w:rFonts w:ascii="BNazanin" w:cs="B Nazanin"/>
          <w:sz w:val="28"/>
          <w:szCs w:val="28"/>
          <w:rtl/>
        </w:rPr>
        <w:t xml:space="preserve"> </w:t>
      </w:r>
      <w:r w:rsidRPr="00097B50">
        <w:rPr>
          <w:rFonts w:ascii="BNazanin" w:cs="B Nazanin" w:hint="cs"/>
          <w:sz w:val="28"/>
          <w:szCs w:val="28"/>
          <w:rtl/>
        </w:rPr>
        <w:t>مانع</w:t>
      </w:r>
      <w:r w:rsidRPr="00097B50">
        <w:rPr>
          <w:rFonts w:ascii="BNazanin" w:cs="B Nazanin"/>
          <w:sz w:val="28"/>
          <w:szCs w:val="28"/>
          <w:rtl/>
        </w:rPr>
        <w:t xml:space="preserve"> </w:t>
      </w:r>
      <w:r w:rsidRPr="00097B50">
        <w:rPr>
          <w:rFonts w:ascii="BNazanin" w:cs="B Nazanin" w:hint="cs"/>
          <w:sz w:val="28"/>
          <w:szCs w:val="28"/>
          <w:rtl/>
        </w:rPr>
        <w:t>بازتاب</w:t>
      </w:r>
      <w:r w:rsidRPr="00097B50">
        <w:rPr>
          <w:rFonts w:ascii="BNazanin" w:cs="B Nazanin"/>
          <w:sz w:val="28"/>
          <w:szCs w:val="28"/>
          <w:rtl/>
        </w:rPr>
        <w:t xml:space="preserve"> </w:t>
      </w:r>
      <w:del w:id="366" w:author="MF" w:date="2022-02-26T13:39:00Z">
        <w:r w:rsidRPr="00097B50" w:rsidDel="00211C9B">
          <w:rPr>
            <w:rFonts w:ascii="BNazanin" w:cs="B Nazanin" w:hint="cs"/>
            <w:sz w:val="28"/>
            <w:szCs w:val="28"/>
            <w:rtl/>
          </w:rPr>
          <w:delText>می</w:delText>
        </w:r>
        <w:r w:rsidRPr="00097B50" w:rsidDel="00211C9B">
          <w:rPr>
            <w:rFonts w:ascii="BNazanin" w:cs="B Nazanin" w:hint="eastAsia"/>
            <w:sz w:val="28"/>
            <w:szCs w:val="28"/>
            <w:rtl/>
          </w:rPr>
          <w:delText>‌</w:delText>
        </w:r>
        <w:r w:rsidRPr="00097B50" w:rsidDel="00211C9B">
          <w:rPr>
            <w:rFonts w:ascii="BNazanin" w:cs="B Nazanin" w:hint="cs"/>
            <w:sz w:val="28"/>
            <w:szCs w:val="28"/>
            <w:rtl/>
          </w:rPr>
          <w:delText>شود</w:delText>
        </w:r>
        <w:r w:rsidRPr="00097B50" w:rsidDel="00211C9B">
          <w:rPr>
            <w:rFonts w:ascii="BNazanin" w:cs="B Nazanin"/>
            <w:sz w:val="28"/>
            <w:szCs w:val="28"/>
            <w:rtl/>
          </w:rPr>
          <w:delText xml:space="preserve"> </w:delText>
        </w:r>
      </w:del>
      <w:ins w:id="367" w:author="MF" w:date="2022-02-26T13:39:00Z">
        <w:r w:rsidR="00211C9B">
          <w:rPr>
            <w:rFonts w:ascii="BNazanin" w:cs="B Nazanin" w:hint="cs"/>
            <w:sz w:val="28"/>
            <w:szCs w:val="28"/>
            <w:rtl/>
          </w:rPr>
          <w:t xml:space="preserve">شده </w:t>
        </w:r>
      </w:ins>
      <w:r w:rsidRPr="00097B50">
        <w:rPr>
          <w:rFonts w:ascii="BNazanin" w:cs="B Nazanin" w:hint="cs"/>
          <w:sz w:val="28"/>
          <w:szCs w:val="28"/>
          <w:rtl/>
        </w:rPr>
        <w:t>و</w:t>
      </w:r>
      <w:r w:rsidRPr="00097B50">
        <w:rPr>
          <w:rFonts w:ascii="BNazanin" w:cs="B Nazanin"/>
          <w:sz w:val="28"/>
          <w:szCs w:val="28"/>
          <w:rtl/>
        </w:rPr>
        <w:t xml:space="preserve"> </w:t>
      </w:r>
      <w:r w:rsidRPr="00097B50">
        <w:rPr>
          <w:rFonts w:ascii="BNazanin" w:cs="B Nazanin" w:hint="cs"/>
          <w:sz w:val="28"/>
          <w:szCs w:val="28"/>
          <w:rtl/>
        </w:rPr>
        <w:t>توسط</w:t>
      </w:r>
      <w:r w:rsidRPr="00097B50">
        <w:rPr>
          <w:rFonts w:ascii="BNazanin" w:cs="B Nazanin"/>
          <w:sz w:val="28"/>
          <w:szCs w:val="28"/>
          <w:rtl/>
        </w:rPr>
        <w:t xml:space="preserve"> </w:t>
      </w:r>
      <w:r w:rsidRPr="00097B50">
        <w:rPr>
          <w:rFonts w:ascii="BNazanin" w:cs="B Nazanin" w:hint="cs"/>
          <w:sz w:val="28"/>
          <w:szCs w:val="28"/>
          <w:rtl/>
        </w:rPr>
        <w:t>گیرنده</w:t>
      </w:r>
      <w:r w:rsidRPr="00097B50">
        <w:rPr>
          <w:rFonts w:ascii="BNazanin" w:cs="B Nazanin"/>
          <w:sz w:val="28"/>
          <w:szCs w:val="28"/>
          <w:rtl/>
        </w:rPr>
        <w:t xml:space="preserve"> </w:t>
      </w:r>
      <w:r w:rsidRPr="00097B50">
        <w:rPr>
          <w:rFonts w:ascii="BNazanin" w:cs="B Nazanin" w:hint="cs"/>
          <w:sz w:val="28"/>
          <w:szCs w:val="28"/>
          <w:rtl/>
        </w:rPr>
        <w:t>سنسور</w:t>
      </w:r>
      <w:ins w:id="368" w:author="MF" w:date="2022-02-26T13:39:00Z">
        <w:r w:rsidR="00211C9B">
          <w:rPr>
            <w:rFonts w:ascii="BNazanin" w:cs="B Nazanin" w:hint="cs"/>
            <w:sz w:val="28"/>
            <w:szCs w:val="28"/>
            <w:rtl/>
          </w:rPr>
          <w:t xml:space="preserve"> </w:t>
        </w:r>
      </w:ins>
      <w:r w:rsidRPr="00097B50">
        <w:rPr>
          <w:rFonts w:ascii="BNazanin" w:cs="B Nazanin" w:hint="cs"/>
          <w:sz w:val="28"/>
          <w:szCs w:val="28"/>
          <w:rtl/>
        </w:rPr>
        <w:t>دریافت</w:t>
      </w:r>
      <w:r w:rsidR="00097B50">
        <w:rPr>
          <w:rFonts w:ascii="BNazanin" w:cs="B Nazanin"/>
          <w:sz w:val="28"/>
          <w:szCs w:val="28"/>
        </w:rPr>
        <w:t xml:space="preserve"> </w:t>
      </w:r>
      <w:r w:rsidRPr="00097B50">
        <w:rPr>
          <w:rFonts w:ascii="BNazanin" w:cs="B Nazanin" w:hint="cs"/>
          <w:sz w:val="28"/>
          <w:szCs w:val="28"/>
          <w:rtl/>
        </w:rPr>
        <w:t>می</w:t>
      </w:r>
      <w:r w:rsidRPr="00097B50">
        <w:rPr>
          <w:rFonts w:ascii="BNazanin" w:cs="B Nazanin" w:hint="eastAsia"/>
          <w:sz w:val="28"/>
          <w:szCs w:val="28"/>
          <w:rtl/>
        </w:rPr>
        <w:t>‌</w:t>
      </w:r>
      <w:r w:rsidRPr="00097B50">
        <w:rPr>
          <w:rFonts w:ascii="BNazanin" w:cs="B Nazanin" w:hint="cs"/>
          <w:sz w:val="28"/>
          <w:szCs w:val="28"/>
          <w:rtl/>
        </w:rPr>
        <w:t>شود</w:t>
      </w:r>
      <w:r w:rsidRPr="00097B50">
        <w:rPr>
          <w:rFonts w:ascii="BNazanin" w:cs="B Nazanin"/>
          <w:sz w:val="28"/>
          <w:szCs w:val="28"/>
          <w:rtl/>
        </w:rPr>
        <w:t xml:space="preserve">. </w:t>
      </w:r>
      <w:r w:rsidRPr="00097B50">
        <w:rPr>
          <w:rFonts w:ascii="BNazanin" w:cs="B Nazanin" w:hint="cs"/>
          <w:sz w:val="28"/>
          <w:szCs w:val="28"/>
          <w:rtl/>
        </w:rPr>
        <w:t>مدت</w:t>
      </w:r>
      <w:r w:rsidRPr="00097B50">
        <w:rPr>
          <w:rFonts w:ascii="BNazanin" w:cs="B Nazanin"/>
          <w:sz w:val="28"/>
          <w:szCs w:val="28"/>
          <w:rtl/>
        </w:rPr>
        <w:t xml:space="preserve"> </w:t>
      </w:r>
      <w:r w:rsidRPr="00097B50">
        <w:rPr>
          <w:rFonts w:ascii="BNazanin" w:cs="B Nazanin" w:hint="cs"/>
          <w:sz w:val="28"/>
          <w:szCs w:val="28"/>
          <w:rtl/>
        </w:rPr>
        <w:t>زمان</w:t>
      </w:r>
      <w:r w:rsidRPr="00097B50">
        <w:rPr>
          <w:rFonts w:ascii="BNazanin" w:cs="B Nazanin"/>
          <w:sz w:val="28"/>
          <w:szCs w:val="28"/>
          <w:rtl/>
        </w:rPr>
        <w:t xml:space="preserve"> </w:t>
      </w:r>
      <w:r w:rsidRPr="00097B50">
        <w:rPr>
          <w:rFonts w:ascii="BNazanin" w:cs="B Nazanin" w:hint="cs"/>
          <w:sz w:val="28"/>
          <w:szCs w:val="28"/>
          <w:rtl/>
        </w:rPr>
        <w:t>بازگشت</w:t>
      </w:r>
      <w:r w:rsidRPr="00097B50">
        <w:rPr>
          <w:rFonts w:ascii="BNazanin" w:cs="B Nazanin"/>
          <w:sz w:val="28"/>
          <w:szCs w:val="28"/>
          <w:rtl/>
        </w:rPr>
        <w:t xml:space="preserve"> </w:t>
      </w:r>
      <w:r w:rsidRPr="00097B50">
        <w:rPr>
          <w:rFonts w:ascii="BNazanin" w:cs="B Nazanin" w:hint="cs"/>
          <w:sz w:val="28"/>
          <w:szCs w:val="28"/>
          <w:rtl/>
        </w:rPr>
        <w:t>موج</w:t>
      </w:r>
      <w:r w:rsidRPr="00097B50">
        <w:rPr>
          <w:rFonts w:ascii="BNazanin" w:cs="B Nazanin"/>
          <w:sz w:val="28"/>
          <w:szCs w:val="28"/>
          <w:rtl/>
        </w:rPr>
        <w:t xml:space="preserve"> </w:t>
      </w:r>
      <w:r w:rsidRPr="00097B50">
        <w:rPr>
          <w:rFonts w:ascii="BNazanin" w:cs="B Nazanin" w:hint="cs"/>
          <w:sz w:val="28"/>
          <w:szCs w:val="28"/>
          <w:rtl/>
        </w:rPr>
        <w:t>صوتی</w:t>
      </w:r>
      <w:r w:rsidRPr="00097B50">
        <w:rPr>
          <w:rFonts w:ascii="BNazanin" w:cs="B Nazanin"/>
          <w:sz w:val="28"/>
          <w:szCs w:val="28"/>
          <w:rtl/>
        </w:rPr>
        <w:t xml:space="preserve"> </w:t>
      </w:r>
      <w:r w:rsidRPr="00097B50">
        <w:rPr>
          <w:rFonts w:ascii="BNazanin" w:cs="B Nazanin" w:hint="cs"/>
          <w:sz w:val="28"/>
          <w:szCs w:val="28"/>
          <w:rtl/>
        </w:rPr>
        <w:t>برای</w:t>
      </w:r>
      <w:r w:rsidRPr="00097B50">
        <w:rPr>
          <w:rFonts w:ascii="BNazanin" w:cs="B Nazanin"/>
          <w:sz w:val="28"/>
          <w:szCs w:val="28"/>
          <w:rtl/>
        </w:rPr>
        <w:t xml:space="preserve"> </w:t>
      </w:r>
      <w:r w:rsidRPr="00097B50">
        <w:rPr>
          <w:rFonts w:ascii="BNazanin" w:cs="B Nazanin" w:hint="cs"/>
          <w:sz w:val="28"/>
          <w:szCs w:val="28"/>
          <w:rtl/>
        </w:rPr>
        <w:t>اندازه</w:t>
      </w:r>
      <w:r w:rsidRPr="00097B50">
        <w:rPr>
          <w:rFonts w:ascii="BNazanin" w:cs="B Nazanin" w:hint="eastAsia"/>
          <w:sz w:val="28"/>
          <w:szCs w:val="28"/>
          <w:rtl/>
        </w:rPr>
        <w:t>‌</w:t>
      </w:r>
      <w:r w:rsidRPr="00097B50">
        <w:rPr>
          <w:rFonts w:ascii="BNazanin" w:cs="B Nazanin" w:hint="cs"/>
          <w:sz w:val="28"/>
          <w:szCs w:val="28"/>
          <w:rtl/>
        </w:rPr>
        <w:t>گیری</w:t>
      </w:r>
      <w:r w:rsidRPr="00097B50">
        <w:rPr>
          <w:rFonts w:ascii="BNazanin" w:cs="B Nazanin"/>
          <w:sz w:val="28"/>
          <w:szCs w:val="28"/>
          <w:rtl/>
        </w:rPr>
        <w:t xml:space="preserve"> </w:t>
      </w:r>
      <w:r w:rsidRPr="00097B50">
        <w:rPr>
          <w:rFonts w:ascii="BNazanin" w:cs="B Nazanin" w:hint="cs"/>
          <w:sz w:val="28"/>
          <w:szCs w:val="28"/>
          <w:rtl/>
        </w:rPr>
        <w:t>فاصله</w:t>
      </w:r>
      <w:r w:rsidRPr="00097B50">
        <w:rPr>
          <w:rFonts w:ascii="BNazanin" w:cs="B Nazanin"/>
          <w:sz w:val="28"/>
          <w:szCs w:val="28"/>
          <w:rtl/>
        </w:rPr>
        <w:t xml:space="preserve"> </w:t>
      </w:r>
      <w:r w:rsidRPr="00097B50">
        <w:rPr>
          <w:rFonts w:ascii="BNazanin" w:cs="B Nazanin" w:hint="cs"/>
          <w:sz w:val="28"/>
          <w:szCs w:val="28"/>
          <w:rtl/>
        </w:rPr>
        <w:t>استفاده</w:t>
      </w:r>
      <w:r w:rsidRPr="00097B50">
        <w:rPr>
          <w:rFonts w:ascii="BNazanin" w:cs="B Nazanin"/>
          <w:sz w:val="28"/>
          <w:szCs w:val="28"/>
          <w:rtl/>
        </w:rPr>
        <w:t xml:space="preserve"> </w:t>
      </w:r>
      <w:r w:rsidRPr="00097B50">
        <w:rPr>
          <w:rFonts w:ascii="BNazanin" w:cs="B Nazanin" w:hint="cs"/>
          <w:sz w:val="28"/>
          <w:szCs w:val="28"/>
          <w:rtl/>
        </w:rPr>
        <w:t>می</w:t>
      </w:r>
      <w:r w:rsidRPr="00097B50">
        <w:rPr>
          <w:rFonts w:ascii="BNazanin" w:cs="B Nazanin" w:hint="eastAsia"/>
          <w:sz w:val="28"/>
          <w:szCs w:val="28"/>
          <w:rtl/>
        </w:rPr>
        <w:t>‌</w:t>
      </w:r>
      <w:r w:rsidRPr="00097B50">
        <w:rPr>
          <w:rFonts w:ascii="BNazanin" w:cs="B Nazanin" w:hint="cs"/>
          <w:sz w:val="28"/>
          <w:szCs w:val="28"/>
          <w:rtl/>
        </w:rPr>
        <w:t>شود</w:t>
      </w:r>
      <w:r w:rsidRPr="00097B50">
        <w:rPr>
          <w:rFonts w:ascii="BNazanin" w:cs="B Nazanin"/>
          <w:sz w:val="28"/>
          <w:szCs w:val="28"/>
          <w:rtl/>
        </w:rPr>
        <w:t xml:space="preserve">. </w:t>
      </w:r>
      <w:del w:id="369" w:author="MF" w:date="2022-02-26T13:39:00Z">
        <w:r w:rsidRPr="00097B50" w:rsidDel="005B54A2">
          <w:rPr>
            <w:rFonts w:ascii="BNazanin" w:cs="B Nazanin" w:hint="cs"/>
            <w:sz w:val="28"/>
            <w:szCs w:val="28"/>
            <w:rtl/>
          </w:rPr>
          <w:delText>سنسور</w:delText>
        </w:r>
        <w:r w:rsidRPr="00097B50" w:rsidDel="005B54A2">
          <w:rPr>
            <w:rFonts w:ascii="BNazanin" w:cs="B Nazanin"/>
            <w:sz w:val="28"/>
            <w:szCs w:val="28"/>
            <w:rtl/>
          </w:rPr>
          <w:delText xml:space="preserve"> </w:delText>
        </w:r>
        <w:r w:rsidRPr="00097B50" w:rsidDel="005B54A2">
          <w:rPr>
            <w:rFonts w:ascii="BNazanin" w:cs="B Nazanin" w:hint="cs"/>
            <w:sz w:val="28"/>
            <w:szCs w:val="28"/>
            <w:rtl/>
          </w:rPr>
          <w:delText xml:space="preserve">آلتراسونیک </w:delText>
        </w:r>
      </w:del>
      <w:ins w:id="370" w:author="MF" w:date="2022-02-26T13:39:00Z">
        <w:r w:rsidR="005B54A2">
          <w:rPr>
            <w:rFonts w:ascii="BNazanin" w:cs="B Nazanin" w:hint="cs"/>
            <w:sz w:val="28"/>
            <w:szCs w:val="28"/>
            <w:rtl/>
          </w:rPr>
          <w:t xml:space="preserve">حسگر فراصوت </w:t>
        </w:r>
      </w:ins>
      <w:r w:rsidRPr="00097B50">
        <w:rPr>
          <w:rFonts w:asciiTheme="majorBidi" w:hAnsiTheme="majorBidi" w:cstheme="majorBidi"/>
          <w:sz w:val="24"/>
          <w:szCs w:val="24"/>
        </w:rPr>
        <w:t xml:space="preserve">HC-SR04 </w:t>
      </w:r>
      <w:r w:rsidRPr="00097B50">
        <w:rPr>
          <w:rFonts w:asciiTheme="majorBidi" w:hAnsiTheme="majorBidi" w:cstheme="majorBidi"/>
          <w:sz w:val="24"/>
          <w:szCs w:val="24"/>
          <w:rtl/>
          <w:lang w:bidi="fa-IR"/>
        </w:rPr>
        <w:t xml:space="preserve"> </w:t>
      </w:r>
      <w:r w:rsidRPr="00097B50">
        <w:rPr>
          <w:rFonts w:ascii="BNazanin" w:cs="B Nazanin" w:hint="cs"/>
          <w:sz w:val="28"/>
          <w:szCs w:val="28"/>
          <w:rtl/>
        </w:rPr>
        <w:t>از</w:t>
      </w:r>
      <w:r w:rsidRPr="00097B50">
        <w:rPr>
          <w:rFonts w:ascii="BNazanin" w:cs="B Nazanin"/>
          <w:sz w:val="28"/>
          <w:szCs w:val="28"/>
          <w:rtl/>
        </w:rPr>
        <w:t xml:space="preserve"> </w:t>
      </w:r>
      <w:r w:rsidRPr="00097B50">
        <w:rPr>
          <w:rFonts w:ascii="BNazanin" w:cs="B Nazanin" w:hint="cs"/>
          <w:sz w:val="28"/>
          <w:szCs w:val="28"/>
          <w:rtl/>
        </w:rPr>
        <w:t>رایج</w:t>
      </w:r>
      <w:r w:rsidRPr="00097B50">
        <w:rPr>
          <w:rFonts w:ascii="BNazanin" w:cs="B Nazanin" w:hint="eastAsia"/>
          <w:sz w:val="28"/>
          <w:szCs w:val="28"/>
          <w:rtl/>
        </w:rPr>
        <w:t>‌</w:t>
      </w:r>
      <w:r w:rsidRPr="00097B50">
        <w:rPr>
          <w:rFonts w:ascii="BNazanin" w:cs="B Nazanin" w:hint="cs"/>
          <w:sz w:val="28"/>
          <w:szCs w:val="28"/>
          <w:rtl/>
        </w:rPr>
        <w:t>ترین</w:t>
      </w:r>
      <w:r w:rsidRPr="00097B50">
        <w:rPr>
          <w:rFonts w:ascii="BNazanin" w:cs="B Nazanin"/>
          <w:sz w:val="28"/>
          <w:szCs w:val="28"/>
          <w:rtl/>
        </w:rPr>
        <w:t xml:space="preserve"> </w:t>
      </w:r>
      <w:del w:id="371" w:author="MF" w:date="2022-02-26T13:39:00Z">
        <w:r w:rsidRPr="00097B50" w:rsidDel="005B54A2">
          <w:rPr>
            <w:rFonts w:ascii="BNazanin" w:cs="B Nazanin" w:hint="cs"/>
            <w:sz w:val="28"/>
            <w:szCs w:val="28"/>
            <w:rtl/>
          </w:rPr>
          <w:delText>سنسورهای</w:delText>
        </w:r>
        <w:r w:rsidRPr="00097B50" w:rsidDel="005B54A2">
          <w:rPr>
            <w:rFonts w:ascii="BNazanin" w:cs="B Nazanin"/>
            <w:sz w:val="28"/>
            <w:szCs w:val="28"/>
            <w:rtl/>
          </w:rPr>
          <w:delText xml:space="preserve"> </w:delText>
        </w:r>
        <w:r w:rsidRPr="00097B50" w:rsidDel="005B54A2">
          <w:rPr>
            <w:rFonts w:ascii="BNazanin" w:cs="B Nazanin" w:hint="cs"/>
            <w:sz w:val="28"/>
            <w:szCs w:val="28"/>
            <w:rtl/>
          </w:rPr>
          <w:delText>آلتراسونیک</w:delText>
        </w:r>
        <w:r w:rsidRPr="00097B50" w:rsidDel="005B54A2">
          <w:rPr>
            <w:rFonts w:ascii="BNazanin" w:cs="B Nazanin"/>
            <w:sz w:val="28"/>
            <w:szCs w:val="28"/>
            <w:rtl/>
          </w:rPr>
          <w:delText xml:space="preserve"> </w:delText>
        </w:r>
      </w:del>
      <w:ins w:id="372" w:author="MF" w:date="2022-02-26T13:39:00Z">
        <w:r w:rsidR="005B54A2">
          <w:rPr>
            <w:rFonts w:ascii="BNazanin" w:cs="B Nazanin" w:hint="cs"/>
            <w:sz w:val="28"/>
            <w:szCs w:val="28"/>
            <w:rtl/>
          </w:rPr>
          <w:t xml:space="preserve">حسگرهای فراصوت </w:t>
        </w:r>
      </w:ins>
      <w:r w:rsidRPr="00097B50">
        <w:rPr>
          <w:rFonts w:ascii="BNazanin" w:cs="B Nazanin" w:hint="cs"/>
          <w:sz w:val="28"/>
          <w:szCs w:val="28"/>
          <w:rtl/>
        </w:rPr>
        <w:t>است</w:t>
      </w:r>
      <w:r w:rsidRPr="00097B50">
        <w:rPr>
          <w:rFonts w:ascii="BNazanin" w:cs="B Nazanin"/>
          <w:sz w:val="28"/>
          <w:szCs w:val="28"/>
          <w:rtl/>
        </w:rPr>
        <w:t xml:space="preserve"> </w:t>
      </w:r>
      <w:r w:rsidRPr="00097B50">
        <w:rPr>
          <w:rFonts w:ascii="BNazanin" w:cs="B Nazanin" w:hint="cs"/>
          <w:sz w:val="28"/>
          <w:szCs w:val="28"/>
          <w:rtl/>
        </w:rPr>
        <w:t>که</w:t>
      </w:r>
      <w:r w:rsidRPr="00097B50">
        <w:rPr>
          <w:rFonts w:ascii="BNazanin" w:cs="B Nazanin"/>
          <w:sz w:val="28"/>
          <w:szCs w:val="28"/>
          <w:rtl/>
        </w:rPr>
        <w:t xml:space="preserve"> </w:t>
      </w:r>
      <w:r w:rsidRPr="00097B50">
        <w:rPr>
          <w:rFonts w:ascii="BNazanin" w:cs="B Nazanin" w:hint="cs"/>
          <w:sz w:val="28"/>
          <w:szCs w:val="28"/>
          <w:rtl/>
        </w:rPr>
        <w:t>در</w:t>
      </w:r>
      <w:r w:rsidRPr="00097B50">
        <w:rPr>
          <w:rFonts w:ascii="BNazanin" w:cs="B Nazanin"/>
          <w:sz w:val="28"/>
          <w:szCs w:val="28"/>
          <w:rtl/>
        </w:rPr>
        <w:t xml:space="preserve"> </w:t>
      </w:r>
      <w:r w:rsidRPr="00097B50">
        <w:rPr>
          <w:rFonts w:ascii="BNazanin" w:cs="B Nazanin" w:hint="cs"/>
          <w:sz w:val="28"/>
          <w:szCs w:val="28"/>
          <w:rtl/>
        </w:rPr>
        <w:t>این</w:t>
      </w:r>
      <w:r w:rsidRPr="00097B50">
        <w:rPr>
          <w:rFonts w:ascii="BNazanin" w:cs="B Nazanin"/>
          <w:sz w:val="28"/>
          <w:szCs w:val="28"/>
          <w:rtl/>
        </w:rPr>
        <w:t xml:space="preserve"> </w:t>
      </w:r>
      <w:r w:rsidRPr="00097B50">
        <w:rPr>
          <w:rFonts w:ascii="BNazanin" w:cs="B Nazanin" w:hint="cs"/>
          <w:sz w:val="28"/>
          <w:szCs w:val="28"/>
          <w:rtl/>
        </w:rPr>
        <w:t>پروژه</w:t>
      </w:r>
      <w:r w:rsidRPr="00097B50">
        <w:rPr>
          <w:rFonts w:ascii="BNazanin" w:cs="B Nazanin"/>
          <w:sz w:val="28"/>
          <w:szCs w:val="28"/>
          <w:rtl/>
        </w:rPr>
        <w:t xml:space="preserve"> </w:t>
      </w:r>
      <w:r w:rsidRPr="00097B50">
        <w:rPr>
          <w:rFonts w:ascii="BNazanin" w:cs="B Nazanin" w:hint="cs"/>
          <w:sz w:val="28"/>
          <w:szCs w:val="28"/>
          <w:rtl/>
        </w:rPr>
        <w:t>نیز</w:t>
      </w:r>
      <w:r w:rsidRPr="00097B50">
        <w:rPr>
          <w:rFonts w:ascii="BNazanin" w:cs="B Nazanin"/>
          <w:sz w:val="28"/>
          <w:szCs w:val="28"/>
          <w:rtl/>
        </w:rPr>
        <w:t xml:space="preserve"> </w:t>
      </w:r>
      <w:r w:rsidRPr="00097B50">
        <w:rPr>
          <w:rFonts w:ascii="BNazanin" w:cs="B Nazanin" w:hint="cs"/>
          <w:sz w:val="28"/>
          <w:szCs w:val="28"/>
          <w:rtl/>
        </w:rPr>
        <w:t>از</w:t>
      </w:r>
      <w:ins w:id="373" w:author="MF" w:date="2022-02-26T13:40:00Z">
        <w:r w:rsidR="005B54A2">
          <w:rPr>
            <w:rFonts w:ascii="BNazanin" w:cs="B Nazanin" w:hint="cs"/>
            <w:sz w:val="28"/>
            <w:szCs w:val="28"/>
            <w:rtl/>
          </w:rPr>
          <w:t xml:space="preserve"> </w:t>
        </w:r>
      </w:ins>
      <w:r w:rsidRPr="00097B50">
        <w:rPr>
          <w:rFonts w:ascii="BNazanin" w:cs="B Nazanin" w:hint="cs"/>
          <w:sz w:val="28"/>
          <w:szCs w:val="28"/>
          <w:rtl/>
        </w:rPr>
        <w:t>آن</w:t>
      </w:r>
      <w:r w:rsidR="002661C5">
        <w:rPr>
          <w:rFonts w:ascii="BNazanin" w:cs="B Nazanin" w:hint="cs"/>
          <w:sz w:val="28"/>
          <w:szCs w:val="28"/>
          <w:rtl/>
        </w:rPr>
        <w:t xml:space="preserve"> </w:t>
      </w:r>
      <w:r w:rsidRPr="00097B50">
        <w:rPr>
          <w:rFonts w:ascii="BNazanin" w:cs="B Nazanin" w:hint="cs"/>
          <w:sz w:val="28"/>
          <w:szCs w:val="28"/>
          <w:rtl/>
        </w:rPr>
        <w:t>استفاده</w:t>
      </w:r>
      <w:r w:rsidR="00097B50">
        <w:rPr>
          <w:rFonts w:ascii="BNazanin" w:cs="B Nazanin"/>
          <w:sz w:val="28"/>
          <w:szCs w:val="28"/>
        </w:rPr>
        <w:t>‌</w:t>
      </w:r>
      <w:r w:rsidRPr="00097B50">
        <w:rPr>
          <w:rFonts w:ascii="BNazanin" w:cs="B Nazanin" w:hint="cs"/>
          <w:sz w:val="28"/>
          <w:szCs w:val="28"/>
          <w:rtl/>
        </w:rPr>
        <w:t>شده</w:t>
      </w:r>
      <w:ins w:id="374" w:author="MF" w:date="2022-02-26T13:40:00Z">
        <w:r w:rsidR="005B54A2">
          <w:rPr>
            <w:rFonts w:ascii="BNazanin" w:cs="B Nazanin" w:hint="cs"/>
            <w:sz w:val="28"/>
            <w:szCs w:val="28"/>
            <w:rtl/>
          </w:rPr>
          <w:t xml:space="preserve"> </w:t>
        </w:r>
      </w:ins>
      <w:r w:rsidRPr="00097B50">
        <w:rPr>
          <w:rFonts w:ascii="BNazanin" w:cs="B Nazanin" w:hint="eastAsia"/>
          <w:sz w:val="28"/>
          <w:szCs w:val="28"/>
          <w:rtl/>
        </w:rPr>
        <w:t>‌</w:t>
      </w:r>
      <w:r w:rsidRPr="00097B50">
        <w:rPr>
          <w:rFonts w:ascii="BNazanin" w:cs="B Nazanin" w:hint="cs"/>
          <w:sz w:val="28"/>
          <w:szCs w:val="28"/>
          <w:rtl/>
        </w:rPr>
        <w:t>است</w:t>
      </w:r>
      <w:r w:rsidRPr="00097B50">
        <w:rPr>
          <w:rFonts w:ascii="BNazanin" w:cs="B Nazanin"/>
          <w:sz w:val="28"/>
          <w:szCs w:val="28"/>
          <w:rtl/>
        </w:rPr>
        <w:t xml:space="preserve"> </w:t>
      </w:r>
      <w:r w:rsidRPr="00097B50">
        <w:rPr>
          <w:rFonts w:ascii="BNazanin" w:cs="B Nazanin" w:hint="cs"/>
          <w:sz w:val="28"/>
          <w:szCs w:val="28"/>
          <w:rtl/>
        </w:rPr>
        <w:t>و</w:t>
      </w:r>
      <w:r w:rsidRPr="00097B50">
        <w:rPr>
          <w:rFonts w:ascii="BNazanin" w:cs="B Nazanin"/>
          <w:sz w:val="28"/>
          <w:szCs w:val="28"/>
          <w:rtl/>
        </w:rPr>
        <w:t xml:space="preserve"> </w:t>
      </w:r>
      <w:r w:rsidRPr="00097B50">
        <w:rPr>
          <w:rFonts w:ascii="BNazanin" w:cs="B Nazanin" w:hint="cs"/>
          <w:sz w:val="28"/>
          <w:szCs w:val="28"/>
          <w:rtl/>
        </w:rPr>
        <w:t>بازه‌کاری آن</w:t>
      </w:r>
      <w:r w:rsidRPr="00097B50">
        <w:rPr>
          <w:rFonts w:ascii="BNazanin" w:cs="B Nazanin"/>
          <w:sz w:val="28"/>
          <w:szCs w:val="28"/>
          <w:rtl/>
        </w:rPr>
        <w:t xml:space="preserve"> 2 </w:t>
      </w:r>
      <w:r w:rsidRPr="00097B50">
        <w:rPr>
          <w:rFonts w:ascii="BNazanin" w:cs="B Nazanin" w:hint="cs"/>
          <w:sz w:val="28"/>
          <w:szCs w:val="28"/>
          <w:rtl/>
        </w:rPr>
        <w:t>تا</w:t>
      </w:r>
      <w:r w:rsidRPr="00097B50">
        <w:rPr>
          <w:rFonts w:ascii="BNazanin" w:cs="B Nazanin"/>
          <w:sz w:val="28"/>
          <w:szCs w:val="28"/>
          <w:rtl/>
        </w:rPr>
        <w:t xml:space="preserve"> 400 </w:t>
      </w:r>
      <w:r w:rsidRPr="00097B50">
        <w:rPr>
          <w:rFonts w:ascii="BNazanin" w:cs="B Nazanin" w:hint="cs"/>
          <w:sz w:val="28"/>
          <w:szCs w:val="28"/>
          <w:rtl/>
        </w:rPr>
        <w:t>سانتی</w:t>
      </w:r>
      <w:r w:rsidR="00097B50">
        <w:rPr>
          <w:rFonts w:ascii="BNazanin" w:cs="B Nazanin" w:hint="eastAsia"/>
          <w:sz w:val="28"/>
          <w:szCs w:val="28"/>
        </w:rPr>
        <w:t>‌</w:t>
      </w:r>
      <w:r w:rsidRPr="00097B50">
        <w:rPr>
          <w:rFonts w:ascii="BNazanin" w:cs="B Nazanin" w:hint="cs"/>
          <w:sz w:val="28"/>
          <w:szCs w:val="28"/>
          <w:rtl/>
        </w:rPr>
        <w:t>متر</w:t>
      </w:r>
      <w:r w:rsidRPr="00097B50">
        <w:rPr>
          <w:rFonts w:ascii="BNazanin" w:cs="B Nazanin"/>
          <w:sz w:val="28"/>
          <w:szCs w:val="28"/>
          <w:rtl/>
        </w:rPr>
        <w:t xml:space="preserve"> </w:t>
      </w:r>
      <w:r w:rsidRPr="00097B50">
        <w:rPr>
          <w:rFonts w:ascii="BNazanin" w:cs="B Nazanin" w:hint="cs"/>
          <w:sz w:val="28"/>
          <w:szCs w:val="28"/>
          <w:rtl/>
        </w:rPr>
        <w:t>است</w:t>
      </w:r>
      <w:ins w:id="375" w:author="MF" w:date="2022-02-26T13:40:00Z">
        <w:r w:rsidR="005B54A2">
          <w:rPr>
            <w:rFonts w:ascii="BNazanin" w:cs="B Nazanin" w:hint="cs"/>
            <w:sz w:val="28"/>
            <w:szCs w:val="28"/>
            <w:rtl/>
          </w:rPr>
          <w:t xml:space="preserve"> (شکل 2-8)</w:t>
        </w:r>
      </w:ins>
      <w:r w:rsidRPr="00097B50">
        <w:rPr>
          <w:rFonts w:ascii="BNazanin" w:cs="B Nazanin"/>
          <w:sz w:val="28"/>
          <w:szCs w:val="28"/>
          <w:rtl/>
        </w:rPr>
        <w:t xml:space="preserve">. </w:t>
      </w:r>
      <w:del w:id="376" w:author="MF" w:date="2022-02-26T13:40:00Z">
        <w:r w:rsidRPr="00097B50" w:rsidDel="005B54A2">
          <w:rPr>
            <w:rFonts w:ascii="BNazanin" w:cs="B Nazanin" w:hint="cs"/>
            <w:sz w:val="28"/>
            <w:szCs w:val="28"/>
            <w:rtl/>
          </w:rPr>
          <w:delText>در</w:delText>
        </w:r>
        <w:r w:rsidRPr="00097B50" w:rsidDel="005B54A2">
          <w:rPr>
            <w:rFonts w:ascii="BNazanin" w:cs="B Nazanin"/>
            <w:sz w:val="28"/>
            <w:szCs w:val="28"/>
            <w:rtl/>
          </w:rPr>
          <w:delText xml:space="preserve"> </w:delText>
        </w:r>
        <w:r w:rsidRPr="00097B50" w:rsidDel="005B54A2">
          <w:rPr>
            <w:rFonts w:ascii="BNazanin" w:cs="B Nazanin" w:hint="cs"/>
            <w:sz w:val="28"/>
            <w:szCs w:val="28"/>
            <w:rtl/>
          </w:rPr>
          <w:delText>شکل</w:delText>
        </w:r>
        <w:r w:rsidRPr="00097B50" w:rsidDel="005B54A2">
          <w:rPr>
            <w:rFonts w:ascii="BNazanin" w:cs="B Nazanin"/>
            <w:sz w:val="28"/>
            <w:szCs w:val="28"/>
            <w:rtl/>
          </w:rPr>
          <w:delText xml:space="preserve"> </w:delText>
        </w:r>
        <w:r w:rsidR="00980C76" w:rsidDel="005B54A2">
          <w:rPr>
            <w:rFonts w:ascii="BNazanin" w:cs="B Nazanin" w:hint="cs"/>
            <w:sz w:val="28"/>
            <w:szCs w:val="28"/>
            <w:rtl/>
          </w:rPr>
          <w:delText>2-8</w:delText>
        </w:r>
        <w:r w:rsidRPr="00097B50" w:rsidDel="005B54A2">
          <w:rPr>
            <w:rFonts w:ascii="BNazanin" w:cs="B Nazanin" w:hint="cs"/>
            <w:sz w:val="28"/>
            <w:szCs w:val="28"/>
            <w:rtl/>
          </w:rPr>
          <w:delText xml:space="preserve"> نمایی</w:delText>
        </w:r>
        <w:r w:rsidRPr="00097B50" w:rsidDel="005B54A2">
          <w:rPr>
            <w:rFonts w:ascii="BNazanin" w:cs="B Nazanin"/>
            <w:sz w:val="28"/>
            <w:szCs w:val="28"/>
            <w:rtl/>
          </w:rPr>
          <w:delText xml:space="preserve"> </w:delText>
        </w:r>
        <w:r w:rsidRPr="00097B50" w:rsidDel="005B54A2">
          <w:rPr>
            <w:rFonts w:ascii="BNazanin" w:cs="B Nazanin" w:hint="cs"/>
            <w:sz w:val="28"/>
            <w:szCs w:val="28"/>
            <w:rtl/>
          </w:rPr>
          <w:delText>از</w:delText>
        </w:r>
        <w:r w:rsidRPr="00097B50" w:rsidDel="005B54A2">
          <w:rPr>
            <w:rFonts w:ascii="BNazanin" w:cs="B Nazanin"/>
            <w:sz w:val="28"/>
            <w:szCs w:val="28"/>
            <w:rtl/>
          </w:rPr>
          <w:delText xml:space="preserve"> </w:delText>
        </w:r>
        <w:r w:rsidRPr="00097B50" w:rsidDel="005B54A2">
          <w:rPr>
            <w:rFonts w:ascii="BNazanin" w:cs="B Nazanin" w:hint="cs"/>
            <w:sz w:val="28"/>
            <w:szCs w:val="28"/>
            <w:rtl/>
          </w:rPr>
          <w:delText>این</w:delText>
        </w:r>
        <w:r w:rsidRPr="00097B50" w:rsidDel="005B54A2">
          <w:rPr>
            <w:rFonts w:ascii="BNazanin" w:cs="B Nazanin"/>
            <w:sz w:val="28"/>
            <w:szCs w:val="28"/>
            <w:rtl/>
          </w:rPr>
          <w:delText xml:space="preserve"> </w:delText>
        </w:r>
        <w:r w:rsidRPr="00097B50" w:rsidDel="005B54A2">
          <w:rPr>
            <w:rFonts w:ascii="BNazanin" w:cs="B Nazanin" w:hint="cs"/>
            <w:sz w:val="28"/>
            <w:szCs w:val="28"/>
            <w:rtl/>
          </w:rPr>
          <w:delText>سنسور</w:delText>
        </w:r>
        <w:r w:rsidRPr="00097B50" w:rsidDel="005B54A2">
          <w:rPr>
            <w:rFonts w:ascii="BNazanin" w:cs="B Nazanin"/>
            <w:sz w:val="28"/>
            <w:szCs w:val="28"/>
            <w:rtl/>
          </w:rPr>
          <w:delText xml:space="preserve"> </w:delText>
        </w:r>
        <w:r w:rsidRPr="00097B50" w:rsidDel="005B54A2">
          <w:rPr>
            <w:rFonts w:ascii="BNazanin" w:cs="B Nazanin" w:hint="cs"/>
            <w:sz w:val="28"/>
            <w:szCs w:val="28"/>
            <w:rtl/>
          </w:rPr>
          <w:delText>نشان</w:delText>
        </w:r>
        <w:r w:rsidR="002661C5" w:rsidDel="005B54A2">
          <w:rPr>
            <w:rFonts w:ascii="BNazanin" w:cs="B Nazanin" w:hint="cs"/>
            <w:sz w:val="28"/>
            <w:szCs w:val="28"/>
            <w:rtl/>
          </w:rPr>
          <w:delText>‌</w:delText>
        </w:r>
        <w:r w:rsidRPr="00097B50" w:rsidDel="005B54A2">
          <w:rPr>
            <w:rFonts w:ascii="BNazanin" w:cs="B Nazanin" w:hint="cs"/>
            <w:sz w:val="28"/>
            <w:szCs w:val="28"/>
            <w:rtl/>
          </w:rPr>
          <w:delText>داده</w:delText>
        </w:r>
        <w:r w:rsidR="002661C5" w:rsidDel="005B54A2">
          <w:rPr>
            <w:rFonts w:ascii="BNazanin" w:cs="B Nazanin" w:hint="cs"/>
            <w:sz w:val="28"/>
            <w:szCs w:val="28"/>
            <w:rtl/>
          </w:rPr>
          <w:delText>‌</w:delText>
        </w:r>
        <w:r w:rsidRPr="00097B50" w:rsidDel="005B54A2">
          <w:rPr>
            <w:rFonts w:ascii="BNazanin" w:cs="B Nazanin" w:hint="cs"/>
            <w:sz w:val="28"/>
            <w:szCs w:val="28"/>
            <w:rtl/>
          </w:rPr>
          <w:delText>شده</w:delText>
        </w:r>
        <w:r w:rsidRPr="00097B50" w:rsidDel="005B54A2">
          <w:rPr>
            <w:rFonts w:ascii="BNazanin" w:cs="B Nazanin" w:hint="eastAsia"/>
            <w:sz w:val="28"/>
            <w:szCs w:val="28"/>
            <w:rtl/>
          </w:rPr>
          <w:delText>‌</w:delText>
        </w:r>
        <w:r w:rsidRPr="00097B50" w:rsidDel="005B54A2">
          <w:rPr>
            <w:rFonts w:ascii="BNazanin" w:cs="B Nazanin" w:hint="cs"/>
            <w:sz w:val="28"/>
            <w:szCs w:val="28"/>
            <w:rtl/>
          </w:rPr>
          <w:delText>است</w:delText>
        </w:r>
        <w:r w:rsidRPr="00097B50" w:rsidDel="005B54A2">
          <w:rPr>
            <w:rFonts w:ascii="BNazanin" w:cs="B Nazanin"/>
            <w:sz w:val="28"/>
            <w:szCs w:val="28"/>
            <w:rtl/>
          </w:rPr>
          <w:delText xml:space="preserve">. </w:delText>
        </w:r>
      </w:del>
      <w:r w:rsidRPr="00097B50">
        <w:rPr>
          <w:rFonts w:ascii="BNazanin" w:cs="B Nazanin" w:hint="cs"/>
          <w:sz w:val="28"/>
          <w:szCs w:val="28"/>
          <w:rtl/>
        </w:rPr>
        <w:t>از</w:t>
      </w:r>
      <w:r w:rsidRPr="00097B50">
        <w:rPr>
          <w:rFonts w:ascii="BNazanin" w:cs="B Nazanin"/>
          <w:sz w:val="28"/>
          <w:szCs w:val="28"/>
          <w:rtl/>
        </w:rPr>
        <w:t xml:space="preserve"> </w:t>
      </w:r>
      <w:r w:rsidRPr="00097B50">
        <w:rPr>
          <w:rFonts w:ascii="BNazanin" w:cs="B Nazanin" w:hint="cs"/>
          <w:sz w:val="28"/>
          <w:szCs w:val="28"/>
          <w:rtl/>
        </w:rPr>
        <w:t>پایه</w:t>
      </w:r>
      <w:r w:rsidRPr="00097B50">
        <w:rPr>
          <w:rFonts w:ascii="BNazanin" w:cs="B Nazanin" w:hint="eastAsia"/>
          <w:sz w:val="28"/>
          <w:szCs w:val="28"/>
          <w:rtl/>
        </w:rPr>
        <w:t>‌</w:t>
      </w:r>
      <w:r w:rsidRPr="00097B50">
        <w:rPr>
          <w:rFonts w:ascii="BNazanin" w:cs="B Nazanin" w:hint="cs"/>
          <w:sz w:val="28"/>
          <w:szCs w:val="28"/>
          <w:rtl/>
        </w:rPr>
        <w:t>های</w:t>
      </w:r>
      <w:r w:rsidRPr="00097B50">
        <w:rPr>
          <w:rFonts w:ascii="BNazanin" w:cs="B Nazanin"/>
          <w:sz w:val="28"/>
          <w:szCs w:val="28"/>
        </w:rPr>
        <w:t xml:space="preserve"> </w:t>
      </w:r>
      <w:r w:rsidRPr="00097B50">
        <w:rPr>
          <w:rFonts w:ascii="Times New Roman" w:hAnsi="Times New Roman" w:cs="B Nazanin"/>
          <w:sz w:val="24"/>
          <w:szCs w:val="24"/>
        </w:rPr>
        <w:t>trig</w:t>
      </w:r>
      <w:r w:rsidRPr="00097B50">
        <w:rPr>
          <w:rFonts w:ascii="Times New Roman" w:hAnsi="Times New Roman" w:cs="B Nazanin"/>
          <w:sz w:val="28"/>
          <w:szCs w:val="28"/>
        </w:rPr>
        <w:t xml:space="preserve"> </w:t>
      </w:r>
      <w:r w:rsidRPr="00097B50">
        <w:rPr>
          <w:rFonts w:ascii="BNazanin" w:cs="B Nazanin" w:hint="cs"/>
          <w:sz w:val="28"/>
          <w:szCs w:val="28"/>
          <w:rtl/>
        </w:rPr>
        <w:t xml:space="preserve">و </w:t>
      </w:r>
      <w:r w:rsidRPr="00097B50">
        <w:rPr>
          <w:rFonts w:ascii="Times New Roman" w:hAnsi="Times New Roman" w:cs="B Nazanin"/>
          <w:sz w:val="24"/>
          <w:szCs w:val="24"/>
        </w:rPr>
        <w:t>echo</w:t>
      </w:r>
      <w:r w:rsidRPr="00097B50">
        <w:rPr>
          <w:rFonts w:cs="B Nazanin" w:hint="cs"/>
          <w:sz w:val="28"/>
          <w:szCs w:val="28"/>
          <w:rtl/>
        </w:rPr>
        <w:t xml:space="preserve"> </w:t>
      </w:r>
      <w:r w:rsidRPr="00097B50">
        <w:rPr>
          <w:rFonts w:ascii="BNazanin" w:cs="B Nazanin" w:hint="cs"/>
          <w:sz w:val="28"/>
          <w:szCs w:val="28"/>
          <w:rtl/>
        </w:rPr>
        <w:t>برای</w:t>
      </w:r>
      <w:r w:rsidRPr="00097B50">
        <w:rPr>
          <w:rFonts w:ascii="BNazanin" w:cs="B Nazanin"/>
          <w:sz w:val="28"/>
          <w:szCs w:val="28"/>
          <w:rtl/>
        </w:rPr>
        <w:t xml:space="preserve"> </w:t>
      </w:r>
      <w:r w:rsidRPr="00097B50">
        <w:rPr>
          <w:rFonts w:ascii="BNazanin" w:cs="B Nazanin" w:hint="cs"/>
          <w:sz w:val="28"/>
          <w:szCs w:val="28"/>
          <w:rtl/>
        </w:rPr>
        <w:t>فرمان</w:t>
      </w:r>
      <w:r w:rsidRPr="00097B50">
        <w:rPr>
          <w:rFonts w:ascii="BNazanin" w:cs="B Nazanin"/>
          <w:sz w:val="28"/>
          <w:szCs w:val="28"/>
          <w:rtl/>
        </w:rPr>
        <w:t xml:space="preserve"> </w:t>
      </w:r>
      <w:r w:rsidRPr="00097B50">
        <w:rPr>
          <w:rFonts w:ascii="BNazanin" w:cs="B Nazanin" w:hint="cs"/>
          <w:sz w:val="28"/>
          <w:szCs w:val="28"/>
          <w:rtl/>
        </w:rPr>
        <w:t>فرستادن</w:t>
      </w:r>
      <w:r w:rsidRPr="00097B50">
        <w:rPr>
          <w:rFonts w:ascii="BNazanin" w:cs="B Nazanin"/>
          <w:sz w:val="28"/>
          <w:szCs w:val="28"/>
          <w:rtl/>
        </w:rPr>
        <w:t xml:space="preserve"> </w:t>
      </w:r>
      <w:r w:rsidRPr="00097B50">
        <w:rPr>
          <w:rFonts w:ascii="BNazanin" w:cs="B Nazanin" w:hint="cs"/>
          <w:sz w:val="28"/>
          <w:szCs w:val="28"/>
          <w:rtl/>
        </w:rPr>
        <w:t>و</w:t>
      </w:r>
      <w:r w:rsidRPr="00097B50">
        <w:rPr>
          <w:rFonts w:ascii="BNazanin" w:cs="B Nazanin"/>
          <w:sz w:val="28"/>
          <w:szCs w:val="28"/>
          <w:rtl/>
        </w:rPr>
        <w:t xml:space="preserve"> </w:t>
      </w:r>
      <w:r w:rsidRPr="00097B50">
        <w:rPr>
          <w:rFonts w:ascii="BNazanin" w:cs="B Nazanin" w:hint="cs"/>
          <w:sz w:val="28"/>
          <w:szCs w:val="28"/>
          <w:rtl/>
        </w:rPr>
        <w:t>دریافت</w:t>
      </w:r>
      <w:r w:rsidRPr="00097B50">
        <w:rPr>
          <w:rFonts w:ascii="BNazanin" w:cs="B Nazanin"/>
          <w:sz w:val="28"/>
          <w:szCs w:val="28"/>
          <w:rtl/>
        </w:rPr>
        <w:t xml:space="preserve"> </w:t>
      </w:r>
      <w:r w:rsidRPr="00097B50">
        <w:rPr>
          <w:rFonts w:ascii="BNazanin" w:cs="B Nazanin" w:hint="cs"/>
          <w:sz w:val="28"/>
          <w:szCs w:val="28"/>
          <w:rtl/>
        </w:rPr>
        <w:t>کردن</w:t>
      </w:r>
      <w:r w:rsidRPr="00097B50">
        <w:rPr>
          <w:rFonts w:ascii="BNazanin" w:cs="B Nazanin"/>
          <w:sz w:val="28"/>
          <w:szCs w:val="28"/>
          <w:rtl/>
        </w:rPr>
        <w:t xml:space="preserve"> </w:t>
      </w:r>
      <w:r w:rsidRPr="00097B50">
        <w:rPr>
          <w:rFonts w:ascii="BNazanin" w:cs="B Nazanin" w:hint="cs"/>
          <w:sz w:val="28"/>
          <w:szCs w:val="28"/>
          <w:rtl/>
        </w:rPr>
        <w:t>سیگنال بازگشتی</w:t>
      </w:r>
      <w:r w:rsidRPr="00097B50">
        <w:rPr>
          <w:rFonts w:ascii="BNazanin" w:cs="B Nazanin"/>
          <w:sz w:val="28"/>
          <w:szCs w:val="28"/>
          <w:rtl/>
        </w:rPr>
        <w:t xml:space="preserve"> </w:t>
      </w:r>
      <w:r w:rsidRPr="00097B50">
        <w:rPr>
          <w:rFonts w:ascii="BNazanin" w:cs="B Nazanin" w:hint="cs"/>
          <w:sz w:val="28"/>
          <w:szCs w:val="28"/>
          <w:rtl/>
        </w:rPr>
        <w:t>موج</w:t>
      </w:r>
      <w:r w:rsidRPr="00097B50">
        <w:rPr>
          <w:rFonts w:ascii="BNazanin" w:cs="B Nazanin"/>
          <w:sz w:val="28"/>
          <w:szCs w:val="28"/>
          <w:rtl/>
        </w:rPr>
        <w:t xml:space="preserve"> </w:t>
      </w:r>
      <w:r w:rsidRPr="00097B50">
        <w:rPr>
          <w:rFonts w:ascii="BNazanin" w:cs="B Nazanin" w:hint="cs"/>
          <w:sz w:val="28"/>
          <w:szCs w:val="28"/>
          <w:rtl/>
        </w:rPr>
        <w:t>استفاده</w:t>
      </w:r>
      <w:r w:rsidRPr="00097B50">
        <w:rPr>
          <w:rFonts w:ascii="BNazanin" w:cs="B Nazanin"/>
          <w:sz w:val="28"/>
          <w:szCs w:val="28"/>
          <w:rtl/>
        </w:rPr>
        <w:t xml:space="preserve"> </w:t>
      </w:r>
      <w:r w:rsidRPr="00097B50">
        <w:rPr>
          <w:rFonts w:ascii="BNazanin" w:cs="B Nazanin" w:hint="cs"/>
          <w:sz w:val="28"/>
          <w:szCs w:val="28"/>
          <w:rtl/>
        </w:rPr>
        <w:t>می</w:t>
      </w:r>
      <w:r w:rsidRPr="00097B50">
        <w:rPr>
          <w:rFonts w:ascii="BNazanin" w:cs="B Nazanin" w:hint="eastAsia"/>
          <w:sz w:val="28"/>
          <w:szCs w:val="28"/>
          <w:rtl/>
        </w:rPr>
        <w:t>‌</w:t>
      </w:r>
      <w:r w:rsidRPr="00097B50">
        <w:rPr>
          <w:rFonts w:ascii="BNazanin" w:cs="B Nazanin" w:hint="cs"/>
          <w:sz w:val="28"/>
          <w:szCs w:val="28"/>
          <w:rtl/>
        </w:rPr>
        <w:t>شود</w:t>
      </w:r>
      <w:r w:rsidRPr="00097B50">
        <w:rPr>
          <w:rFonts w:ascii="BNazanin" w:cs="B Nazanin"/>
          <w:sz w:val="28"/>
          <w:szCs w:val="28"/>
          <w:rtl/>
        </w:rPr>
        <w:t xml:space="preserve">. </w:t>
      </w:r>
      <w:r w:rsidRPr="00097B50">
        <w:rPr>
          <w:rFonts w:ascii="BNazanin" w:cs="B Nazanin" w:hint="cs"/>
          <w:sz w:val="28"/>
          <w:szCs w:val="28"/>
          <w:rtl/>
        </w:rPr>
        <w:t>در</w:t>
      </w:r>
      <w:r w:rsidRPr="00097B50">
        <w:rPr>
          <w:rFonts w:ascii="BNazanin" w:cs="B Nazanin"/>
          <w:sz w:val="28"/>
          <w:szCs w:val="28"/>
          <w:rtl/>
        </w:rPr>
        <w:t xml:space="preserve"> </w:t>
      </w:r>
      <w:r w:rsidRPr="00097B50">
        <w:rPr>
          <w:rFonts w:ascii="BNazanin" w:cs="B Nazanin" w:hint="cs"/>
          <w:sz w:val="28"/>
          <w:szCs w:val="28"/>
          <w:rtl/>
        </w:rPr>
        <w:t>جدول</w:t>
      </w:r>
      <w:r w:rsidRPr="00097B50">
        <w:rPr>
          <w:rFonts w:ascii="BNazanin" w:cs="B Nazanin"/>
          <w:sz w:val="28"/>
          <w:szCs w:val="28"/>
        </w:rPr>
        <w:t xml:space="preserve"> </w:t>
      </w:r>
      <w:r w:rsidR="00E02627">
        <w:rPr>
          <w:rFonts w:ascii="BNazanin" w:cs="B Nazanin" w:hint="cs"/>
          <w:sz w:val="28"/>
          <w:szCs w:val="28"/>
          <w:rtl/>
          <w:lang w:bidi="fa-IR"/>
        </w:rPr>
        <w:t>2-4</w:t>
      </w:r>
      <w:r w:rsidRPr="00097B50">
        <w:rPr>
          <w:rFonts w:ascii="BNazanin" w:cs="B Nazanin"/>
          <w:sz w:val="28"/>
          <w:szCs w:val="28"/>
        </w:rPr>
        <w:t xml:space="preserve"> </w:t>
      </w:r>
      <w:r w:rsidRPr="00097B50">
        <w:rPr>
          <w:rFonts w:ascii="BNazanin" w:cs="B Nazanin" w:hint="cs"/>
          <w:sz w:val="28"/>
          <w:szCs w:val="28"/>
          <w:rtl/>
        </w:rPr>
        <w:t>مشخصات</w:t>
      </w:r>
      <w:r w:rsidRPr="00097B50">
        <w:rPr>
          <w:rFonts w:cs="B Nazanin" w:hint="cs"/>
          <w:sz w:val="28"/>
          <w:szCs w:val="28"/>
          <w:rtl/>
        </w:rPr>
        <w:t xml:space="preserve"> </w:t>
      </w:r>
      <w:del w:id="377" w:author="MF" w:date="2022-02-26T13:40:00Z">
        <w:r w:rsidRPr="00097B50" w:rsidDel="009B2FB8">
          <w:rPr>
            <w:rFonts w:ascii="BNazanin" w:cs="B Nazanin" w:hint="cs"/>
            <w:sz w:val="28"/>
            <w:szCs w:val="28"/>
            <w:rtl/>
          </w:rPr>
          <w:delText>سنسور</w:delText>
        </w:r>
        <w:r w:rsidRPr="00097B50" w:rsidDel="009B2FB8">
          <w:rPr>
            <w:rFonts w:ascii="BNazanin" w:cs="B Nazanin"/>
            <w:sz w:val="28"/>
            <w:szCs w:val="28"/>
          </w:rPr>
          <w:delText xml:space="preserve"> </w:delText>
        </w:r>
      </w:del>
      <w:ins w:id="378" w:author="MF" w:date="2022-02-26T13:40:00Z">
        <w:r w:rsidR="009B2FB8">
          <w:rPr>
            <w:rFonts w:ascii="BNazanin" w:cs="B Nazanin" w:hint="cs"/>
            <w:sz w:val="28"/>
            <w:szCs w:val="28"/>
            <w:rtl/>
          </w:rPr>
          <w:t>حسگرفراصوت</w:t>
        </w:r>
        <w:r w:rsidR="009B2FB8" w:rsidRPr="00097B50">
          <w:rPr>
            <w:rFonts w:ascii="BNazanin" w:cs="B Nazanin"/>
            <w:sz w:val="28"/>
            <w:szCs w:val="28"/>
          </w:rPr>
          <w:t xml:space="preserve"> </w:t>
        </w:r>
      </w:ins>
      <w:r w:rsidRPr="00097B50">
        <w:rPr>
          <w:rFonts w:ascii="Times New Roman" w:hAnsi="Times New Roman" w:cs="B Nazanin"/>
          <w:sz w:val="24"/>
          <w:szCs w:val="24"/>
        </w:rPr>
        <w:t xml:space="preserve">HC-SR04 </w:t>
      </w:r>
      <w:ins w:id="379" w:author="MF" w:date="2022-02-26T13:41:00Z">
        <w:r w:rsidR="009B2FB8">
          <w:rPr>
            <w:rFonts w:ascii="Times New Roman" w:hAnsi="Times New Roman" w:cs="B Nazanin" w:hint="cs"/>
            <w:sz w:val="24"/>
            <w:szCs w:val="24"/>
            <w:rtl/>
          </w:rPr>
          <w:t xml:space="preserve"> </w:t>
        </w:r>
      </w:ins>
      <w:r w:rsidRPr="00097B50">
        <w:rPr>
          <w:rFonts w:ascii="BNazanin" w:cs="B Nazanin" w:hint="cs"/>
          <w:sz w:val="28"/>
          <w:szCs w:val="28"/>
          <w:rtl/>
        </w:rPr>
        <w:t>آورده</w:t>
      </w:r>
      <w:r w:rsidR="00097B50">
        <w:rPr>
          <w:rFonts w:ascii="BNazanin" w:cs="B Nazanin" w:hint="cs"/>
          <w:sz w:val="28"/>
          <w:szCs w:val="28"/>
          <w:rtl/>
        </w:rPr>
        <w:t>‌</w:t>
      </w:r>
      <w:r w:rsidRPr="00097B50">
        <w:rPr>
          <w:rFonts w:ascii="BNazanin" w:cs="B Nazanin" w:hint="cs"/>
          <w:sz w:val="28"/>
          <w:szCs w:val="28"/>
          <w:rtl/>
        </w:rPr>
        <w:t>شده</w:t>
      </w:r>
      <w:ins w:id="380" w:author="MF" w:date="2022-02-26T13:41:00Z">
        <w:r w:rsidR="00357EC0">
          <w:rPr>
            <w:rFonts w:ascii="BNazanin" w:cs="B Nazanin" w:hint="cs"/>
            <w:sz w:val="28"/>
            <w:szCs w:val="28"/>
            <w:rtl/>
          </w:rPr>
          <w:t xml:space="preserve"> </w:t>
        </w:r>
      </w:ins>
      <w:r w:rsidRPr="00097B50">
        <w:rPr>
          <w:rFonts w:ascii="BNazanin" w:cs="B Nazanin" w:hint="eastAsia"/>
          <w:sz w:val="28"/>
          <w:szCs w:val="28"/>
          <w:rtl/>
        </w:rPr>
        <w:t>‌</w:t>
      </w:r>
      <w:r w:rsidRPr="00097B50">
        <w:rPr>
          <w:rFonts w:ascii="BNazanin" w:cs="B Nazanin" w:hint="cs"/>
          <w:sz w:val="28"/>
          <w:szCs w:val="28"/>
          <w:rtl/>
        </w:rPr>
        <w:t>است</w:t>
      </w:r>
      <w:r w:rsidR="00115EE2">
        <w:rPr>
          <w:rFonts w:ascii="BNazanin" w:cs="B Nazanin" w:hint="cs"/>
          <w:sz w:val="28"/>
          <w:szCs w:val="28"/>
          <w:rtl/>
          <w:lang w:bidi="fa-IR"/>
        </w:rPr>
        <w:t>.</w:t>
      </w:r>
      <w:r w:rsidR="00115EE2">
        <w:rPr>
          <w:rFonts w:cs="B Nazanin"/>
          <w:sz w:val="28"/>
          <w:szCs w:val="28"/>
          <w:lang w:bidi="fa-IR"/>
        </w:rPr>
        <w:t>]</w:t>
      </w:r>
      <w:r w:rsidR="00115EE2">
        <w:rPr>
          <w:rFonts w:cs="B Nazanin" w:hint="cs"/>
          <w:sz w:val="28"/>
          <w:szCs w:val="28"/>
          <w:rtl/>
          <w:lang w:bidi="fa-IR"/>
        </w:rPr>
        <w:t>5</w:t>
      </w:r>
      <w:r w:rsidR="00115EE2">
        <w:rPr>
          <w:rFonts w:cs="B Nazanin"/>
          <w:sz w:val="28"/>
          <w:szCs w:val="28"/>
          <w:lang w:bidi="fa-IR"/>
        </w:rPr>
        <w:t>[</w:t>
      </w:r>
      <w:ins w:id="381" w:author="MF" w:date="2022-02-26T13:41:00Z">
        <w:r w:rsidR="00280032">
          <w:rPr>
            <w:rFonts w:cs="B Nazanin" w:hint="cs"/>
            <w:sz w:val="28"/>
            <w:szCs w:val="28"/>
            <w:rtl/>
            <w:lang w:bidi="fa-IR"/>
          </w:rPr>
          <w:t xml:space="preserve"> </w:t>
        </w:r>
      </w:ins>
      <w:moveToRangeStart w:id="382" w:author="MF" w:date="2022-02-26T13:41:00Z" w:name="move96775326"/>
      <w:moveTo w:id="383" w:author="MF" w:date="2022-02-26T13:41:00Z">
        <w:r w:rsidR="00280032" w:rsidRPr="00DF0F69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 xml:space="preserve">در شکل </w:t>
        </w:r>
        <w:r w:rsidR="00280032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 xml:space="preserve">2-9 </w:t>
        </w:r>
        <w:r w:rsidR="00280032" w:rsidRPr="00DF0F69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>نیز شماتیک مدار سنسور آلتراسونیک دیده</w:t>
        </w:r>
        <w:r w:rsidR="00280032">
          <w:rPr>
            <w:rFonts w:ascii="IRANSansWeb_Light" w:hAnsi="IRANSansWeb_Light" w:cs="B Nazanin" w:hint="eastAsia"/>
            <w:sz w:val="28"/>
            <w:szCs w:val="28"/>
            <w:rtl/>
            <w:lang w:bidi="fa-IR"/>
          </w:rPr>
          <w:t>‌</w:t>
        </w:r>
        <w:r w:rsidR="00280032" w:rsidRPr="00DF0F69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>می</w:t>
        </w:r>
        <w:r w:rsidR="00280032">
          <w:rPr>
            <w:rFonts w:ascii="IRANSansWeb_Light" w:hAnsi="IRANSansWeb_Light" w:cs="B Nazanin" w:hint="eastAsia"/>
            <w:sz w:val="28"/>
            <w:szCs w:val="28"/>
            <w:rtl/>
            <w:lang w:bidi="fa-IR"/>
          </w:rPr>
          <w:t>‌</w:t>
        </w:r>
        <w:r w:rsidR="00280032" w:rsidRPr="00DF0F69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>شود</w:t>
        </w:r>
        <w:r w:rsidR="00280032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>.</w:t>
        </w:r>
      </w:moveTo>
      <w:moveToRangeEnd w:id="382"/>
    </w:p>
    <w:p w14:paraId="54A2F34D" w14:textId="0CE0A391" w:rsidR="007C16C4" w:rsidRDefault="00526BA2" w:rsidP="00980C76">
      <w:pPr>
        <w:bidi/>
        <w:spacing w:line="276" w:lineRule="auto"/>
        <w:rPr>
          <w:rFonts w:ascii="IRANSansWeb_Light" w:hAnsi="IRANSansWeb_Light" w:cs="B Nazanin"/>
          <w:sz w:val="28"/>
          <w:szCs w:val="28"/>
          <w:rtl/>
          <w:lang w:bidi="fa-IR"/>
        </w:rPr>
      </w:pPr>
      <w:r w:rsidRPr="007C16C4">
        <w:rPr>
          <w:rFonts w:ascii="IRANSansWeb_Light" w:hAnsi="IRANSansWeb_Light" w:cs="B Nazanin"/>
          <w:noProof/>
          <w:sz w:val="28"/>
          <w:szCs w:val="28"/>
          <w:rtl/>
        </w:rPr>
        <w:drawing>
          <wp:anchor distT="0" distB="0" distL="114300" distR="114300" simplePos="0" relativeHeight="251677696" behindDoc="0" locked="0" layoutInCell="1" allowOverlap="1" wp14:anchorId="34FA77B2" wp14:editId="4970FF7D">
            <wp:simplePos x="0" y="0"/>
            <wp:positionH relativeFrom="margin">
              <wp:posOffset>1783080</wp:posOffset>
            </wp:positionH>
            <wp:positionV relativeFrom="paragraph">
              <wp:posOffset>29845</wp:posOffset>
            </wp:positionV>
            <wp:extent cx="2484456" cy="1463040"/>
            <wp:effectExtent l="0" t="0" r="0" b="381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456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7D618F" w14:textId="6146C4AB" w:rsidR="007C16C4" w:rsidRPr="007C16C4" w:rsidRDefault="007C16C4" w:rsidP="00980C76">
      <w:pPr>
        <w:bidi/>
        <w:spacing w:line="276" w:lineRule="auto"/>
        <w:rPr>
          <w:rFonts w:ascii="IRANSansWeb_Light" w:hAnsi="IRANSansWeb_Light" w:cs="B Nazanin"/>
          <w:sz w:val="28"/>
          <w:szCs w:val="28"/>
          <w:rtl/>
          <w:lang w:bidi="fa-IR"/>
        </w:rPr>
      </w:pPr>
    </w:p>
    <w:p w14:paraId="5B8C25FF" w14:textId="2A9A8214" w:rsidR="007C16C4" w:rsidRPr="007C16C4" w:rsidRDefault="007C16C4" w:rsidP="00980C76">
      <w:pPr>
        <w:bidi/>
        <w:spacing w:line="276" w:lineRule="auto"/>
        <w:rPr>
          <w:rFonts w:ascii="IRANSansWeb_Light" w:hAnsi="IRANSansWeb_Light" w:cs="B Nazanin"/>
          <w:sz w:val="28"/>
          <w:szCs w:val="28"/>
          <w:rtl/>
          <w:lang w:bidi="fa-IR"/>
        </w:rPr>
      </w:pPr>
    </w:p>
    <w:p w14:paraId="26012AEF" w14:textId="77777777" w:rsidR="00526BA2" w:rsidRDefault="00526BA2" w:rsidP="00526BA2">
      <w:pPr>
        <w:tabs>
          <w:tab w:val="left" w:pos="3480"/>
        </w:tabs>
        <w:bidi/>
        <w:spacing w:line="276" w:lineRule="auto"/>
        <w:rPr>
          <w:rFonts w:ascii="IRANSansWeb_Light" w:hAnsi="IRANSansWeb_Light" w:cs="B Nazanin"/>
          <w:sz w:val="28"/>
          <w:szCs w:val="28"/>
          <w:lang w:bidi="fa-IR"/>
        </w:rPr>
      </w:pPr>
    </w:p>
    <w:p w14:paraId="25975E03" w14:textId="6AEBF39C" w:rsidR="00DF0F69" w:rsidRDefault="007C16C4" w:rsidP="00526BA2">
      <w:pPr>
        <w:tabs>
          <w:tab w:val="left" w:pos="3480"/>
        </w:tabs>
        <w:bidi/>
        <w:spacing w:line="276" w:lineRule="auto"/>
        <w:jc w:val="center"/>
        <w:rPr>
          <w:rFonts w:asciiTheme="majorBidi" w:hAnsiTheme="majorBidi" w:cstheme="majorBidi"/>
        </w:rPr>
      </w:pPr>
      <w:bookmarkStart w:id="384" w:name="_Hlk96694538"/>
      <w:r w:rsidRPr="00097B50">
        <w:rPr>
          <w:rFonts w:ascii="BNazanin" w:cs="B Nazanin" w:hint="cs"/>
          <w:sz w:val="24"/>
          <w:szCs w:val="24"/>
          <w:rtl/>
        </w:rPr>
        <w:t>شکل</w:t>
      </w:r>
      <w:r w:rsidR="00E02627">
        <w:rPr>
          <w:rFonts w:ascii="BNazanin" w:cs="B Nazanin" w:hint="cs"/>
          <w:sz w:val="24"/>
          <w:szCs w:val="24"/>
          <w:rtl/>
        </w:rPr>
        <w:t>2-8</w:t>
      </w:r>
      <w:r w:rsidRPr="00097B50">
        <w:rPr>
          <w:rFonts w:ascii="BNazanin" w:cs="B Nazanin" w:hint="cs"/>
          <w:sz w:val="24"/>
          <w:szCs w:val="24"/>
          <w:rtl/>
        </w:rPr>
        <w:t>: سنسور</w:t>
      </w:r>
      <w:r w:rsidRPr="00097B50">
        <w:rPr>
          <w:rFonts w:ascii="BNazanin" w:cs="B Nazanin"/>
          <w:sz w:val="24"/>
          <w:szCs w:val="24"/>
          <w:rtl/>
        </w:rPr>
        <w:t xml:space="preserve"> </w:t>
      </w:r>
      <w:r w:rsidRPr="00097B50">
        <w:rPr>
          <w:rFonts w:ascii="BNazanin" w:cs="B Nazanin" w:hint="cs"/>
          <w:sz w:val="24"/>
          <w:szCs w:val="24"/>
          <w:rtl/>
        </w:rPr>
        <w:t xml:space="preserve">آلتراسونیک </w:t>
      </w:r>
      <w:r w:rsidRPr="002661C5">
        <w:rPr>
          <w:rFonts w:asciiTheme="majorBidi" w:hAnsiTheme="majorBidi" w:cstheme="majorBidi"/>
        </w:rPr>
        <w:t>HC-SR04</w:t>
      </w:r>
    </w:p>
    <w:bookmarkEnd w:id="384"/>
    <w:p w14:paraId="78ED967D" w14:textId="4DB32C20" w:rsidR="00526BA2" w:rsidRDefault="00526BA2" w:rsidP="00526BA2">
      <w:pPr>
        <w:tabs>
          <w:tab w:val="left" w:pos="3480"/>
        </w:tabs>
        <w:bidi/>
        <w:spacing w:line="276" w:lineRule="auto"/>
        <w:jc w:val="center"/>
        <w:rPr>
          <w:rFonts w:asciiTheme="majorBidi" w:hAnsiTheme="majorBidi" w:cstheme="majorBidi"/>
        </w:rPr>
      </w:pPr>
    </w:p>
    <w:p w14:paraId="6DB0A50F" w14:textId="54B50935" w:rsidR="00526BA2" w:rsidRPr="00097B50" w:rsidRDefault="00526BA2" w:rsidP="00526BA2">
      <w:pPr>
        <w:tabs>
          <w:tab w:val="left" w:pos="3996"/>
        </w:tabs>
        <w:bidi/>
        <w:spacing w:line="276" w:lineRule="auto"/>
        <w:jc w:val="center"/>
        <w:rPr>
          <w:rFonts w:ascii="BNazanin" w:cs="B Nazanin"/>
          <w:sz w:val="24"/>
          <w:szCs w:val="24"/>
          <w:rtl/>
        </w:rPr>
      </w:pPr>
      <w:bookmarkStart w:id="385" w:name="_Hlk96695965"/>
      <w:r w:rsidRPr="00097B50">
        <w:rPr>
          <w:rFonts w:ascii="BNazanin" w:cs="B Nazanin" w:hint="cs"/>
          <w:sz w:val="24"/>
          <w:szCs w:val="24"/>
          <w:rtl/>
        </w:rPr>
        <w:t>جدول</w:t>
      </w:r>
      <w:r w:rsidRPr="00097B50">
        <w:rPr>
          <w:rFonts w:ascii="BNazanin" w:cs="B Nazanin"/>
          <w:sz w:val="24"/>
          <w:szCs w:val="24"/>
        </w:rPr>
        <w:t xml:space="preserve"> </w:t>
      </w:r>
      <w:r>
        <w:rPr>
          <w:rFonts w:ascii="BNazanin" w:cs="B Nazanin" w:hint="cs"/>
          <w:sz w:val="24"/>
          <w:szCs w:val="24"/>
          <w:rtl/>
        </w:rPr>
        <w:t xml:space="preserve">2-4: </w:t>
      </w:r>
      <w:r w:rsidRPr="00097B50">
        <w:rPr>
          <w:rFonts w:ascii="BNazanin" w:cs="B Nazanin" w:hint="cs"/>
          <w:sz w:val="24"/>
          <w:szCs w:val="24"/>
          <w:rtl/>
        </w:rPr>
        <w:t>مشخصات</w:t>
      </w:r>
      <w:r w:rsidRPr="00097B50">
        <w:rPr>
          <w:rFonts w:cs="B Nazanin" w:hint="cs"/>
          <w:sz w:val="24"/>
          <w:szCs w:val="24"/>
          <w:rtl/>
        </w:rPr>
        <w:t xml:space="preserve"> </w:t>
      </w:r>
      <w:r w:rsidRPr="00097B50">
        <w:rPr>
          <w:rFonts w:ascii="BNazanin" w:cs="B Nazanin" w:hint="cs"/>
          <w:sz w:val="24"/>
          <w:szCs w:val="24"/>
          <w:rtl/>
        </w:rPr>
        <w:t>سنسور</w:t>
      </w:r>
      <w:r w:rsidRPr="00097B50">
        <w:rPr>
          <w:rFonts w:ascii="BNazanin" w:cs="B Nazanin"/>
          <w:sz w:val="24"/>
          <w:szCs w:val="24"/>
        </w:rPr>
        <w:t xml:space="preserve"> </w:t>
      </w:r>
      <w:r w:rsidRPr="002661C5">
        <w:rPr>
          <w:rFonts w:ascii="Times New Roman" w:hAnsi="Times New Roman" w:cs="B Nazanin"/>
        </w:rPr>
        <w:t>HC-SR04</w:t>
      </w:r>
    </w:p>
    <w:tbl>
      <w:tblPr>
        <w:tblStyle w:val="TableGrid"/>
        <w:bidiVisual/>
        <w:tblW w:w="0" w:type="auto"/>
        <w:tblInd w:w="2844" w:type="dxa"/>
        <w:tblLook w:val="04A0" w:firstRow="1" w:lastRow="0" w:firstColumn="1" w:lastColumn="0" w:noHBand="0" w:noVBand="1"/>
        <w:tblPrChange w:id="386" w:author="MF" w:date="2022-02-26T13:41:00Z">
          <w:tblPr>
            <w:tblStyle w:val="TableGrid"/>
            <w:bidiVisual/>
            <w:tblW w:w="0" w:type="auto"/>
            <w:tblInd w:w="2076" w:type="dxa"/>
            <w:tblLook w:val="04A0" w:firstRow="1" w:lastRow="0" w:firstColumn="1" w:lastColumn="0" w:noHBand="0" w:noVBand="1"/>
          </w:tblPr>
        </w:tblPrChange>
      </w:tblPr>
      <w:tblGrid>
        <w:gridCol w:w="1831"/>
        <w:gridCol w:w="2001"/>
        <w:tblGridChange w:id="387">
          <w:tblGrid>
            <w:gridCol w:w="2599"/>
            <w:gridCol w:w="2699"/>
          </w:tblGrid>
        </w:tblGridChange>
      </w:tblGrid>
      <w:tr w:rsidR="00DF0F69" w14:paraId="10B83466" w14:textId="77777777" w:rsidTr="00357EC0">
        <w:tc>
          <w:tcPr>
            <w:tcW w:w="1831" w:type="dxa"/>
            <w:vAlign w:val="center"/>
            <w:tcPrChange w:id="388" w:author="MF" w:date="2022-02-26T13:41:00Z">
              <w:tcPr>
                <w:tcW w:w="2599" w:type="dxa"/>
                <w:vAlign w:val="center"/>
              </w:tcPr>
            </w:tcPrChange>
          </w:tcPr>
          <w:bookmarkEnd w:id="385"/>
          <w:p w14:paraId="2A7B2953" w14:textId="65FEF97F" w:rsidR="00DF0F69" w:rsidRPr="00357EC0" w:rsidRDefault="00097B50" w:rsidP="00980C76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sz w:val="20"/>
                <w:szCs w:val="20"/>
                <w:lang w:bidi="fa-IR"/>
                <w:rPrChange w:id="389" w:author="MF" w:date="2022-02-26T13:41:00Z">
                  <w:rPr>
                    <w:rFonts w:asciiTheme="majorBidi" w:hAnsiTheme="majorBidi" w:cstheme="majorBidi"/>
                    <w:lang w:bidi="fa-IR"/>
                  </w:rPr>
                </w:rPrChange>
              </w:rPr>
            </w:pPr>
            <w:r w:rsidRPr="00357EC0">
              <w:rPr>
                <w:rFonts w:asciiTheme="majorBidi" w:hAnsiTheme="majorBidi" w:cstheme="majorBidi"/>
                <w:sz w:val="20"/>
                <w:szCs w:val="20"/>
                <w:lang w:bidi="fa-IR"/>
                <w:rPrChange w:id="390" w:author="MF" w:date="2022-02-26T13:41:00Z">
                  <w:rPr>
                    <w:rFonts w:asciiTheme="majorBidi" w:hAnsiTheme="majorBidi" w:cstheme="majorBidi"/>
                    <w:sz w:val="24"/>
                    <w:szCs w:val="24"/>
                    <w:lang w:bidi="fa-IR"/>
                  </w:rPr>
                </w:rPrChange>
              </w:rPr>
              <w:lastRenderedPageBreak/>
              <w:t xml:space="preserve">V DC </w:t>
            </w:r>
            <w:r w:rsidRPr="00357EC0">
              <w:rPr>
                <w:rFonts w:asciiTheme="majorBidi" w:hAnsiTheme="majorBidi" w:cs="B Nazanin"/>
                <w:sz w:val="20"/>
                <w:szCs w:val="20"/>
                <w:rtl/>
                <w:lang w:bidi="fa-IR"/>
                <w:rPrChange w:id="391" w:author="MF" w:date="2022-02-26T13:41:00Z">
                  <w:rPr>
                    <w:rFonts w:asciiTheme="majorBidi" w:hAnsiTheme="majorBidi" w:cs="B Nazanin"/>
                    <w:sz w:val="28"/>
                    <w:szCs w:val="28"/>
                    <w:rtl/>
                    <w:lang w:bidi="fa-IR"/>
                  </w:rPr>
                </w:rPrChange>
              </w:rPr>
              <w:t>5</w:t>
            </w:r>
          </w:p>
        </w:tc>
        <w:tc>
          <w:tcPr>
            <w:tcW w:w="2001" w:type="dxa"/>
            <w:vAlign w:val="center"/>
            <w:tcPrChange w:id="392" w:author="MF" w:date="2022-02-26T13:41:00Z">
              <w:tcPr>
                <w:tcW w:w="2699" w:type="dxa"/>
                <w:vAlign w:val="center"/>
              </w:tcPr>
            </w:tcPrChange>
          </w:tcPr>
          <w:p w14:paraId="51ED1E82" w14:textId="39E2A2D1" w:rsidR="00DF0F69" w:rsidRPr="00357EC0" w:rsidRDefault="00DF0F69" w:rsidP="00980C76">
            <w:pPr>
              <w:bidi/>
              <w:spacing w:line="276" w:lineRule="auto"/>
              <w:jc w:val="center"/>
              <w:rPr>
                <w:rFonts w:ascii="IRANSansWeb_Light" w:hAnsi="IRANSansWeb_Light" w:cs="B Nazanin"/>
                <w:sz w:val="20"/>
                <w:szCs w:val="20"/>
                <w:rtl/>
                <w:lang w:bidi="fa-IR"/>
                <w:rPrChange w:id="393" w:author="MF" w:date="2022-02-26T13:41:00Z">
                  <w:rPr>
                    <w:rFonts w:ascii="IRANSansWeb_Light" w:hAnsi="IRANSansWeb_Light" w:cs="B Nazanin"/>
                    <w:sz w:val="28"/>
                    <w:szCs w:val="28"/>
                    <w:rtl/>
                    <w:lang w:bidi="fa-IR"/>
                  </w:rPr>
                </w:rPrChange>
              </w:rPr>
            </w:pPr>
            <w:r w:rsidRPr="00357EC0">
              <w:rPr>
                <w:rFonts w:ascii="IRANSansWeb_Light" w:hAnsi="IRANSansWeb_Light" w:cs="B Nazanin" w:hint="eastAsia"/>
                <w:sz w:val="20"/>
                <w:szCs w:val="20"/>
                <w:rtl/>
                <w:lang w:bidi="fa-IR"/>
                <w:rPrChange w:id="394" w:author="MF" w:date="2022-02-26T13:41:00Z">
                  <w:rPr>
                    <w:rFonts w:ascii="IRANSansWeb_Light" w:hAnsi="IRANSansWeb_Light" w:cs="B Nazanin" w:hint="eastAsia"/>
                    <w:sz w:val="28"/>
                    <w:szCs w:val="28"/>
                    <w:rtl/>
                    <w:lang w:bidi="fa-IR"/>
                  </w:rPr>
                </w:rPrChange>
              </w:rPr>
              <w:t>ولتاژ</w:t>
            </w:r>
            <w:r w:rsidRPr="00357EC0">
              <w:rPr>
                <w:rFonts w:ascii="IRANSansWeb_Light" w:hAnsi="IRANSansWeb_Light" w:cs="B Nazanin"/>
                <w:sz w:val="20"/>
                <w:szCs w:val="20"/>
                <w:rtl/>
                <w:lang w:bidi="fa-IR"/>
                <w:rPrChange w:id="395" w:author="MF" w:date="2022-02-26T13:41:00Z">
                  <w:rPr>
                    <w:rFonts w:ascii="IRANSansWeb_Light" w:hAnsi="IRANSansWeb_Light" w:cs="B Nazanin"/>
                    <w:sz w:val="28"/>
                    <w:szCs w:val="28"/>
                    <w:rtl/>
                    <w:lang w:bidi="fa-IR"/>
                  </w:rPr>
                </w:rPrChange>
              </w:rPr>
              <w:t xml:space="preserve"> </w:t>
            </w:r>
            <w:r w:rsidRPr="00357EC0">
              <w:rPr>
                <w:rFonts w:ascii="IRANSansWeb_Light" w:hAnsi="IRANSansWeb_Light" w:cs="B Nazanin" w:hint="eastAsia"/>
                <w:sz w:val="20"/>
                <w:szCs w:val="20"/>
                <w:rtl/>
                <w:lang w:bidi="fa-IR"/>
                <w:rPrChange w:id="396" w:author="MF" w:date="2022-02-26T13:41:00Z">
                  <w:rPr>
                    <w:rFonts w:ascii="IRANSansWeb_Light" w:hAnsi="IRANSansWeb_Light" w:cs="B Nazanin" w:hint="eastAsia"/>
                    <w:sz w:val="28"/>
                    <w:szCs w:val="28"/>
                    <w:rtl/>
                    <w:lang w:bidi="fa-IR"/>
                  </w:rPr>
                </w:rPrChange>
              </w:rPr>
              <w:t>کار</w:t>
            </w:r>
            <w:r w:rsidRPr="00357EC0">
              <w:rPr>
                <w:rFonts w:ascii="IRANSansWeb_Light" w:hAnsi="IRANSansWeb_Light" w:cs="B Nazanin" w:hint="cs"/>
                <w:sz w:val="20"/>
                <w:szCs w:val="20"/>
                <w:rtl/>
                <w:lang w:bidi="fa-IR"/>
                <w:rPrChange w:id="397" w:author="MF" w:date="2022-02-26T13:41:00Z">
                  <w:rPr>
                    <w:rFonts w:ascii="IRANSansWeb_Light" w:hAnsi="IRANSansWeb_Light" w:cs="B Nazanin" w:hint="cs"/>
                    <w:sz w:val="28"/>
                    <w:szCs w:val="28"/>
                    <w:rtl/>
                    <w:lang w:bidi="fa-IR"/>
                  </w:rPr>
                </w:rPrChange>
              </w:rPr>
              <w:t>ی</w:t>
            </w:r>
          </w:p>
        </w:tc>
      </w:tr>
      <w:tr w:rsidR="00DF0F69" w14:paraId="6D66C8E2" w14:textId="77777777" w:rsidTr="00357EC0">
        <w:tc>
          <w:tcPr>
            <w:tcW w:w="1831" w:type="dxa"/>
            <w:vAlign w:val="center"/>
            <w:tcPrChange w:id="398" w:author="MF" w:date="2022-02-26T13:41:00Z">
              <w:tcPr>
                <w:tcW w:w="2599" w:type="dxa"/>
                <w:vAlign w:val="center"/>
              </w:tcPr>
            </w:tcPrChange>
          </w:tcPr>
          <w:p w14:paraId="05BEF85D" w14:textId="7EB9D38A" w:rsidR="00DF0F69" w:rsidRPr="00357EC0" w:rsidRDefault="00DF0F69" w:rsidP="00980C76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sz w:val="20"/>
                <w:szCs w:val="20"/>
                <w:rtl/>
                <w:lang w:bidi="fa-IR"/>
                <w:rPrChange w:id="399" w:author="MF" w:date="2022-02-26T13:41:00Z">
                  <w:rPr>
                    <w:rFonts w:asciiTheme="majorBidi" w:hAnsiTheme="majorBidi" w:cstheme="majorBidi"/>
                    <w:rtl/>
                    <w:lang w:bidi="fa-IR"/>
                  </w:rPr>
                </w:rPrChange>
              </w:rPr>
            </w:pPr>
            <w:r w:rsidRPr="00357EC0">
              <w:rPr>
                <w:rFonts w:asciiTheme="majorBidi" w:hAnsiTheme="majorBidi" w:cstheme="majorBidi"/>
                <w:sz w:val="20"/>
                <w:szCs w:val="20"/>
                <w:lang w:bidi="fa-IR"/>
                <w:rPrChange w:id="400" w:author="MF" w:date="2022-02-26T13:41:00Z">
                  <w:rPr>
                    <w:rFonts w:asciiTheme="majorBidi" w:hAnsiTheme="majorBidi" w:cstheme="majorBidi"/>
                    <w:sz w:val="24"/>
                    <w:szCs w:val="24"/>
                    <w:lang w:bidi="fa-IR"/>
                  </w:rPr>
                </w:rPrChange>
              </w:rPr>
              <w:t>mA</w:t>
            </w:r>
            <w:r w:rsidR="00097B50" w:rsidRPr="00357EC0">
              <w:rPr>
                <w:rFonts w:asciiTheme="majorBidi" w:hAnsiTheme="majorBidi" w:cstheme="majorBidi"/>
                <w:sz w:val="20"/>
                <w:szCs w:val="20"/>
                <w:rtl/>
                <w:lang w:bidi="fa-IR"/>
                <w:rPrChange w:id="401" w:author="MF" w:date="2022-02-26T13:41:00Z">
                  <w:rPr>
                    <w:rFonts w:asciiTheme="majorBidi" w:hAnsiTheme="majorBidi" w:cstheme="majorBidi"/>
                    <w:rtl/>
                    <w:lang w:bidi="fa-IR"/>
                  </w:rPr>
                </w:rPrChange>
              </w:rPr>
              <w:t xml:space="preserve"> </w:t>
            </w:r>
            <w:r w:rsidR="00097B50" w:rsidRPr="00357EC0">
              <w:rPr>
                <w:rFonts w:asciiTheme="majorBidi" w:hAnsiTheme="majorBidi" w:cs="B Nazanin"/>
                <w:sz w:val="20"/>
                <w:szCs w:val="20"/>
                <w:rtl/>
                <w:lang w:bidi="fa-IR"/>
                <w:rPrChange w:id="402" w:author="MF" w:date="2022-02-26T13:41:00Z">
                  <w:rPr>
                    <w:rFonts w:asciiTheme="majorBidi" w:hAnsiTheme="majorBidi" w:cs="B Nazanin"/>
                    <w:sz w:val="28"/>
                    <w:szCs w:val="28"/>
                    <w:rtl/>
                    <w:lang w:bidi="fa-IR"/>
                  </w:rPr>
                </w:rPrChange>
              </w:rPr>
              <w:t>15</w:t>
            </w:r>
          </w:p>
        </w:tc>
        <w:tc>
          <w:tcPr>
            <w:tcW w:w="2001" w:type="dxa"/>
            <w:vAlign w:val="center"/>
            <w:tcPrChange w:id="403" w:author="MF" w:date="2022-02-26T13:41:00Z">
              <w:tcPr>
                <w:tcW w:w="2699" w:type="dxa"/>
                <w:vAlign w:val="center"/>
              </w:tcPr>
            </w:tcPrChange>
          </w:tcPr>
          <w:p w14:paraId="0A4AA9F5" w14:textId="14376D30" w:rsidR="00DF0F69" w:rsidRPr="00357EC0" w:rsidRDefault="00DF0F69" w:rsidP="00980C76">
            <w:pPr>
              <w:bidi/>
              <w:spacing w:line="276" w:lineRule="auto"/>
              <w:jc w:val="center"/>
              <w:rPr>
                <w:rFonts w:ascii="IRANSansWeb_Light" w:hAnsi="IRANSansWeb_Light" w:cs="B Nazanin"/>
                <w:sz w:val="20"/>
                <w:szCs w:val="20"/>
                <w:rtl/>
                <w:lang w:bidi="fa-IR"/>
                <w:rPrChange w:id="404" w:author="MF" w:date="2022-02-26T13:41:00Z">
                  <w:rPr>
                    <w:rFonts w:ascii="IRANSansWeb_Light" w:hAnsi="IRANSansWeb_Light" w:cs="B Nazanin"/>
                    <w:sz w:val="28"/>
                    <w:szCs w:val="28"/>
                    <w:rtl/>
                    <w:lang w:bidi="fa-IR"/>
                  </w:rPr>
                </w:rPrChange>
              </w:rPr>
            </w:pPr>
            <w:r w:rsidRPr="00357EC0">
              <w:rPr>
                <w:rFonts w:ascii="IRANSansWeb_Light" w:hAnsi="IRANSansWeb_Light" w:cs="B Nazanin" w:hint="eastAsia"/>
                <w:sz w:val="20"/>
                <w:szCs w:val="20"/>
                <w:rtl/>
                <w:lang w:bidi="fa-IR"/>
                <w:rPrChange w:id="405" w:author="MF" w:date="2022-02-26T13:41:00Z">
                  <w:rPr>
                    <w:rFonts w:ascii="IRANSansWeb_Light" w:hAnsi="IRANSansWeb_Light" w:cs="B Nazanin" w:hint="eastAsia"/>
                    <w:sz w:val="28"/>
                    <w:szCs w:val="28"/>
                    <w:rtl/>
                    <w:lang w:bidi="fa-IR"/>
                  </w:rPr>
                </w:rPrChange>
              </w:rPr>
              <w:t>جر</w:t>
            </w:r>
            <w:r w:rsidRPr="00357EC0">
              <w:rPr>
                <w:rFonts w:ascii="IRANSansWeb_Light" w:hAnsi="IRANSansWeb_Light" w:cs="B Nazanin" w:hint="cs"/>
                <w:sz w:val="20"/>
                <w:szCs w:val="20"/>
                <w:rtl/>
                <w:lang w:bidi="fa-IR"/>
                <w:rPrChange w:id="406" w:author="MF" w:date="2022-02-26T13:41:00Z">
                  <w:rPr>
                    <w:rFonts w:ascii="IRANSansWeb_Light" w:hAnsi="IRANSansWeb_Light" w:cs="B Nazanin" w:hint="cs"/>
                    <w:sz w:val="28"/>
                    <w:szCs w:val="28"/>
                    <w:rtl/>
                    <w:lang w:bidi="fa-IR"/>
                  </w:rPr>
                </w:rPrChange>
              </w:rPr>
              <w:t>ی</w:t>
            </w:r>
            <w:r w:rsidRPr="00357EC0">
              <w:rPr>
                <w:rFonts w:ascii="IRANSansWeb_Light" w:hAnsi="IRANSansWeb_Light" w:cs="B Nazanin" w:hint="eastAsia"/>
                <w:sz w:val="20"/>
                <w:szCs w:val="20"/>
                <w:rtl/>
                <w:lang w:bidi="fa-IR"/>
                <w:rPrChange w:id="407" w:author="MF" w:date="2022-02-26T13:41:00Z">
                  <w:rPr>
                    <w:rFonts w:ascii="IRANSansWeb_Light" w:hAnsi="IRANSansWeb_Light" w:cs="B Nazanin" w:hint="eastAsia"/>
                    <w:sz w:val="28"/>
                    <w:szCs w:val="28"/>
                    <w:rtl/>
                    <w:lang w:bidi="fa-IR"/>
                  </w:rPr>
                </w:rPrChange>
              </w:rPr>
              <w:t>ان</w:t>
            </w:r>
            <w:r w:rsidRPr="00357EC0">
              <w:rPr>
                <w:rFonts w:ascii="IRANSansWeb_Light" w:hAnsi="IRANSansWeb_Light" w:cs="B Nazanin"/>
                <w:sz w:val="20"/>
                <w:szCs w:val="20"/>
                <w:rtl/>
                <w:lang w:bidi="fa-IR"/>
                <w:rPrChange w:id="408" w:author="MF" w:date="2022-02-26T13:41:00Z">
                  <w:rPr>
                    <w:rFonts w:ascii="IRANSansWeb_Light" w:hAnsi="IRANSansWeb_Light" w:cs="B Nazanin"/>
                    <w:sz w:val="28"/>
                    <w:szCs w:val="28"/>
                    <w:rtl/>
                    <w:lang w:bidi="fa-IR"/>
                  </w:rPr>
                </w:rPrChange>
              </w:rPr>
              <w:t xml:space="preserve"> </w:t>
            </w:r>
            <w:r w:rsidRPr="00357EC0">
              <w:rPr>
                <w:rFonts w:ascii="IRANSansWeb_Light" w:hAnsi="IRANSansWeb_Light" w:cs="B Nazanin" w:hint="eastAsia"/>
                <w:sz w:val="20"/>
                <w:szCs w:val="20"/>
                <w:rtl/>
                <w:lang w:bidi="fa-IR"/>
                <w:rPrChange w:id="409" w:author="MF" w:date="2022-02-26T13:41:00Z">
                  <w:rPr>
                    <w:rFonts w:ascii="IRANSansWeb_Light" w:hAnsi="IRANSansWeb_Light" w:cs="B Nazanin" w:hint="eastAsia"/>
                    <w:sz w:val="28"/>
                    <w:szCs w:val="28"/>
                    <w:rtl/>
                    <w:lang w:bidi="fa-IR"/>
                  </w:rPr>
                </w:rPrChange>
              </w:rPr>
              <w:t>کار</w:t>
            </w:r>
            <w:r w:rsidRPr="00357EC0">
              <w:rPr>
                <w:rFonts w:ascii="IRANSansWeb_Light" w:hAnsi="IRANSansWeb_Light" w:cs="B Nazanin" w:hint="cs"/>
                <w:sz w:val="20"/>
                <w:szCs w:val="20"/>
                <w:rtl/>
                <w:lang w:bidi="fa-IR"/>
                <w:rPrChange w:id="410" w:author="MF" w:date="2022-02-26T13:41:00Z">
                  <w:rPr>
                    <w:rFonts w:ascii="IRANSansWeb_Light" w:hAnsi="IRANSansWeb_Light" w:cs="B Nazanin" w:hint="cs"/>
                    <w:sz w:val="28"/>
                    <w:szCs w:val="28"/>
                    <w:rtl/>
                    <w:lang w:bidi="fa-IR"/>
                  </w:rPr>
                </w:rPrChange>
              </w:rPr>
              <w:t>ی</w:t>
            </w:r>
          </w:p>
        </w:tc>
      </w:tr>
      <w:tr w:rsidR="00DF0F69" w14:paraId="6F728EE6" w14:textId="77777777" w:rsidTr="00357EC0">
        <w:tc>
          <w:tcPr>
            <w:tcW w:w="1831" w:type="dxa"/>
            <w:vAlign w:val="center"/>
            <w:tcPrChange w:id="411" w:author="MF" w:date="2022-02-26T13:41:00Z">
              <w:tcPr>
                <w:tcW w:w="2599" w:type="dxa"/>
                <w:vAlign w:val="center"/>
              </w:tcPr>
            </w:tcPrChange>
          </w:tcPr>
          <w:p w14:paraId="1B357EBD" w14:textId="27C1DCFC" w:rsidR="00DF0F69" w:rsidRPr="00357EC0" w:rsidRDefault="00097B50" w:rsidP="00980C76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sz w:val="20"/>
                <w:szCs w:val="20"/>
                <w:rtl/>
                <w:lang w:bidi="fa-IR"/>
                <w:rPrChange w:id="412" w:author="MF" w:date="2022-02-26T13:41:00Z">
                  <w:rPr>
                    <w:rFonts w:asciiTheme="majorBidi" w:hAnsiTheme="majorBidi" w:cstheme="majorBidi"/>
                    <w:rtl/>
                    <w:lang w:bidi="fa-IR"/>
                  </w:rPr>
                </w:rPrChange>
              </w:rPr>
            </w:pPr>
            <w:r w:rsidRPr="00357EC0">
              <w:rPr>
                <w:rFonts w:asciiTheme="majorBidi" w:hAnsiTheme="majorBidi" w:cstheme="majorBidi"/>
                <w:sz w:val="20"/>
                <w:szCs w:val="20"/>
                <w:lang w:bidi="fa-IR"/>
                <w:rPrChange w:id="413" w:author="MF" w:date="2022-02-26T13:41:00Z">
                  <w:rPr>
                    <w:rFonts w:asciiTheme="majorBidi" w:hAnsiTheme="majorBidi" w:cstheme="majorBidi"/>
                    <w:sz w:val="24"/>
                    <w:szCs w:val="24"/>
                    <w:lang w:bidi="fa-IR"/>
                  </w:rPr>
                </w:rPrChange>
              </w:rPr>
              <w:t>c</w:t>
            </w:r>
            <w:r w:rsidR="00DF0F69" w:rsidRPr="00357EC0">
              <w:rPr>
                <w:rFonts w:asciiTheme="majorBidi" w:hAnsiTheme="majorBidi" w:cstheme="majorBidi"/>
                <w:sz w:val="20"/>
                <w:szCs w:val="20"/>
                <w:lang w:bidi="fa-IR"/>
                <w:rPrChange w:id="414" w:author="MF" w:date="2022-02-26T13:41:00Z">
                  <w:rPr>
                    <w:rFonts w:asciiTheme="majorBidi" w:hAnsiTheme="majorBidi" w:cstheme="majorBidi"/>
                    <w:sz w:val="24"/>
                    <w:szCs w:val="24"/>
                    <w:lang w:bidi="fa-IR"/>
                  </w:rPr>
                </w:rPrChange>
              </w:rPr>
              <w:t>m</w:t>
            </w:r>
            <w:r w:rsidRPr="00357EC0">
              <w:rPr>
                <w:rFonts w:asciiTheme="majorBidi" w:hAnsiTheme="majorBidi" w:cstheme="majorBidi"/>
                <w:sz w:val="20"/>
                <w:szCs w:val="20"/>
                <w:rtl/>
                <w:lang w:bidi="fa-IR"/>
                <w:rPrChange w:id="415" w:author="MF" w:date="2022-02-26T13:41:00Z">
                  <w:rPr>
                    <w:rFonts w:asciiTheme="majorBidi" w:hAnsiTheme="majorBidi" w:cstheme="majorBidi"/>
                    <w:rtl/>
                    <w:lang w:bidi="fa-IR"/>
                  </w:rPr>
                </w:rPrChange>
              </w:rPr>
              <w:t xml:space="preserve"> </w:t>
            </w:r>
            <w:r w:rsidRPr="00357EC0">
              <w:rPr>
                <w:rFonts w:asciiTheme="majorBidi" w:hAnsiTheme="majorBidi" w:cs="B Nazanin"/>
                <w:sz w:val="20"/>
                <w:szCs w:val="20"/>
                <w:rtl/>
                <w:lang w:bidi="fa-IR"/>
                <w:rPrChange w:id="416" w:author="MF" w:date="2022-02-26T13:41:00Z">
                  <w:rPr>
                    <w:rFonts w:asciiTheme="majorBidi" w:hAnsiTheme="majorBidi" w:cs="B Nazanin"/>
                    <w:sz w:val="28"/>
                    <w:szCs w:val="28"/>
                    <w:rtl/>
                    <w:lang w:bidi="fa-IR"/>
                  </w:rPr>
                </w:rPrChange>
              </w:rPr>
              <w:t>2-400</w:t>
            </w:r>
          </w:p>
        </w:tc>
        <w:tc>
          <w:tcPr>
            <w:tcW w:w="2001" w:type="dxa"/>
            <w:vAlign w:val="center"/>
            <w:tcPrChange w:id="417" w:author="MF" w:date="2022-02-26T13:41:00Z">
              <w:tcPr>
                <w:tcW w:w="2699" w:type="dxa"/>
                <w:vAlign w:val="center"/>
              </w:tcPr>
            </w:tcPrChange>
          </w:tcPr>
          <w:p w14:paraId="6E4BDD38" w14:textId="76EB64E9" w:rsidR="00DF0F69" w:rsidRPr="00357EC0" w:rsidRDefault="00DF0F69" w:rsidP="00980C76">
            <w:pPr>
              <w:bidi/>
              <w:spacing w:line="276" w:lineRule="auto"/>
              <w:jc w:val="center"/>
              <w:rPr>
                <w:rFonts w:ascii="IRANSansWeb_Light" w:hAnsi="IRANSansWeb_Light" w:cs="B Nazanin"/>
                <w:sz w:val="20"/>
                <w:szCs w:val="20"/>
                <w:rtl/>
                <w:lang w:bidi="fa-IR"/>
                <w:rPrChange w:id="418" w:author="MF" w:date="2022-02-26T13:41:00Z">
                  <w:rPr>
                    <w:rFonts w:ascii="IRANSansWeb_Light" w:hAnsi="IRANSansWeb_Light" w:cs="B Nazanin"/>
                    <w:sz w:val="28"/>
                    <w:szCs w:val="28"/>
                    <w:rtl/>
                    <w:lang w:bidi="fa-IR"/>
                  </w:rPr>
                </w:rPrChange>
              </w:rPr>
            </w:pPr>
            <w:r w:rsidRPr="00357EC0">
              <w:rPr>
                <w:rFonts w:ascii="IRANSansWeb_Light" w:hAnsi="IRANSansWeb_Light" w:cs="B Nazanin" w:hint="eastAsia"/>
                <w:sz w:val="20"/>
                <w:szCs w:val="20"/>
                <w:rtl/>
                <w:lang w:bidi="fa-IR"/>
                <w:rPrChange w:id="419" w:author="MF" w:date="2022-02-26T13:41:00Z">
                  <w:rPr>
                    <w:rFonts w:ascii="IRANSansWeb_Light" w:hAnsi="IRANSansWeb_Light" w:cs="B Nazanin" w:hint="eastAsia"/>
                    <w:sz w:val="28"/>
                    <w:szCs w:val="28"/>
                    <w:rtl/>
                    <w:lang w:bidi="fa-IR"/>
                  </w:rPr>
                </w:rPrChange>
              </w:rPr>
              <w:t>بازه</w:t>
            </w:r>
            <w:r w:rsidRPr="00357EC0">
              <w:rPr>
                <w:rFonts w:ascii="IRANSansWeb_Light" w:hAnsi="IRANSansWeb_Light" w:cs="B Nazanin"/>
                <w:sz w:val="20"/>
                <w:szCs w:val="20"/>
                <w:rtl/>
                <w:lang w:bidi="fa-IR"/>
                <w:rPrChange w:id="420" w:author="MF" w:date="2022-02-26T13:41:00Z">
                  <w:rPr>
                    <w:rFonts w:ascii="IRANSansWeb_Light" w:hAnsi="IRANSansWeb_Light" w:cs="B Nazanin"/>
                    <w:sz w:val="28"/>
                    <w:szCs w:val="28"/>
                    <w:rtl/>
                    <w:lang w:bidi="fa-IR"/>
                  </w:rPr>
                </w:rPrChange>
              </w:rPr>
              <w:t xml:space="preserve"> </w:t>
            </w:r>
            <w:r w:rsidRPr="00357EC0">
              <w:rPr>
                <w:rFonts w:ascii="IRANSansWeb_Light" w:hAnsi="IRANSansWeb_Light" w:cs="B Nazanin" w:hint="eastAsia"/>
                <w:sz w:val="20"/>
                <w:szCs w:val="20"/>
                <w:rtl/>
                <w:lang w:bidi="fa-IR"/>
                <w:rPrChange w:id="421" w:author="MF" w:date="2022-02-26T13:41:00Z">
                  <w:rPr>
                    <w:rFonts w:ascii="IRANSansWeb_Light" w:hAnsi="IRANSansWeb_Light" w:cs="B Nazanin" w:hint="eastAsia"/>
                    <w:sz w:val="28"/>
                    <w:szCs w:val="28"/>
                    <w:rtl/>
                    <w:lang w:bidi="fa-IR"/>
                  </w:rPr>
                </w:rPrChange>
              </w:rPr>
              <w:t>کار</w:t>
            </w:r>
            <w:r w:rsidRPr="00357EC0">
              <w:rPr>
                <w:rFonts w:ascii="IRANSansWeb_Light" w:hAnsi="IRANSansWeb_Light" w:cs="B Nazanin" w:hint="cs"/>
                <w:sz w:val="20"/>
                <w:szCs w:val="20"/>
                <w:rtl/>
                <w:lang w:bidi="fa-IR"/>
                <w:rPrChange w:id="422" w:author="MF" w:date="2022-02-26T13:41:00Z">
                  <w:rPr>
                    <w:rFonts w:ascii="IRANSansWeb_Light" w:hAnsi="IRANSansWeb_Light" w:cs="B Nazanin" w:hint="cs"/>
                    <w:sz w:val="28"/>
                    <w:szCs w:val="28"/>
                    <w:rtl/>
                    <w:lang w:bidi="fa-IR"/>
                  </w:rPr>
                </w:rPrChange>
              </w:rPr>
              <w:t>ی</w:t>
            </w:r>
          </w:p>
        </w:tc>
      </w:tr>
      <w:tr w:rsidR="00DF0F69" w14:paraId="4D07900E" w14:textId="77777777" w:rsidTr="00357EC0">
        <w:tc>
          <w:tcPr>
            <w:tcW w:w="1831" w:type="dxa"/>
            <w:vAlign w:val="center"/>
            <w:tcPrChange w:id="423" w:author="MF" w:date="2022-02-26T13:41:00Z">
              <w:tcPr>
                <w:tcW w:w="2599" w:type="dxa"/>
                <w:vAlign w:val="center"/>
              </w:tcPr>
            </w:tcPrChange>
          </w:tcPr>
          <w:p w14:paraId="18E0FA94" w14:textId="7A998AB2" w:rsidR="00DF0F69" w:rsidRPr="00357EC0" w:rsidRDefault="00097B50" w:rsidP="00980C76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sz w:val="20"/>
                <w:szCs w:val="20"/>
                <w:rtl/>
                <w:lang w:bidi="fa-IR"/>
                <w:rPrChange w:id="424" w:author="MF" w:date="2022-02-26T13:41:00Z">
                  <w:rPr>
                    <w:rFonts w:asciiTheme="majorBidi" w:hAnsiTheme="majorBidi" w:cstheme="majorBidi"/>
                    <w:rtl/>
                    <w:lang w:bidi="fa-IR"/>
                  </w:rPr>
                </w:rPrChange>
              </w:rPr>
            </w:pPr>
            <w:r w:rsidRPr="00357EC0">
              <w:rPr>
                <w:rFonts w:asciiTheme="majorBidi" w:hAnsiTheme="majorBidi" w:cstheme="majorBidi"/>
                <w:sz w:val="20"/>
                <w:szCs w:val="20"/>
                <w:lang w:bidi="fa-IR"/>
                <w:rPrChange w:id="425" w:author="MF" w:date="2022-02-26T13:41:00Z">
                  <w:rPr>
                    <w:rFonts w:asciiTheme="majorBidi" w:hAnsiTheme="majorBidi" w:cstheme="majorBidi"/>
                    <w:sz w:val="24"/>
                    <w:szCs w:val="24"/>
                    <w:lang w:bidi="fa-IR"/>
                  </w:rPr>
                </w:rPrChange>
              </w:rPr>
              <w:t>cm</w:t>
            </w:r>
            <w:r w:rsidRPr="00357EC0">
              <w:rPr>
                <w:rFonts w:asciiTheme="majorBidi" w:hAnsiTheme="majorBidi" w:cstheme="majorBidi"/>
                <w:sz w:val="20"/>
                <w:szCs w:val="20"/>
                <w:lang w:bidi="fa-IR"/>
                <w:rPrChange w:id="426" w:author="MF" w:date="2022-02-26T13:41:00Z">
                  <w:rPr>
                    <w:rFonts w:asciiTheme="majorBidi" w:hAnsiTheme="majorBidi" w:cstheme="majorBidi"/>
                    <w:lang w:bidi="fa-IR"/>
                  </w:rPr>
                </w:rPrChange>
              </w:rPr>
              <w:t xml:space="preserve"> </w:t>
            </w:r>
            <w:r w:rsidRPr="00357EC0">
              <w:rPr>
                <w:rFonts w:asciiTheme="majorBidi" w:hAnsiTheme="majorBidi" w:cs="B Nazanin"/>
                <w:sz w:val="20"/>
                <w:szCs w:val="20"/>
                <w:rtl/>
                <w:lang w:bidi="fa-IR"/>
                <w:rPrChange w:id="427" w:author="MF" w:date="2022-02-26T13:41:00Z">
                  <w:rPr>
                    <w:rFonts w:asciiTheme="majorBidi" w:hAnsiTheme="majorBidi" w:cs="B Nazanin"/>
                    <w:sz w:val="28"/>
                    <w:szCs w:val="28"/>
                    <w:rtl/>
                    <w:lang w:bidi="fa-IR"/>
                  </w:rPr>
                </w:rPrChange>
              </w:rPr>
              <w:t>0.3</w:t>
            </w:r>
          </w:p>
        </w:tc>
        <w:tc>
          <w:tcPr>
            <w:tcW w:w="2001" w:type="dxa"/>
            <w:vAlign w:val="center"/>
            <w:tcPrChange w:id="428" w:author="MF" w:date="2022-02-26T13:41:00Z">
              <w:tcPr>
                <w:tcW w:w="2699" w:type="dxa"/>
                <w:vAlign w:val="center"/>
              </w:tcPr>
            </w:tcPrChange>
          </w:tcPr>
          <w:p w14:paraId="09F9BE56" w14:textId="18E62062" w:rsidR="00DF0F69" w:rsidRPr="00357EC0" w:rsidRDefault="00DF0F69" w:rsidP="00980C76">
            <w:pPr>
              <w:bidi/>
              <w:spacing w:line="276" w:lineRule="auto"/>
              <w:jc w:val="center"/>
              <w:rPr>
                <w:rFonts w:ascii="IRANSansWeb_Light" w:hAnsi="IRANSansWeb_Light" w:cs="B Nazanin"/>
                <w:sz w:val="20"/>
                <w:szCs w:val="20"/>
                <w:rtl/>
                <w:lang w:bidi="fa-IR"/>
                <w:rPrChange w:id="429" w:author="MF" w:date="2022-02-26T13:41:00Z">
                  <w:rPr>
                    <w:rFonts w:ascii="IRANSansWeb_Light" w:hAnsi="IRANSansWeb_Light" w:cs="B Nazanin"/>
                    <w:sz w:val="28"/>
                    <w:szCs w:val="28"/>
                    <w:rtl/>
                    <w:lang w:bidi="fa-IR"/>
                  </w:rPr>
                </w:rPrChange>
              </w:rPr>
            </w:pPr>
            <w:r w:rsidRPr="00357EC0">
              <w:rPr>
                <w:rFonts w:ascii="IRANSansWeb_Light" w:hAnsi="IRANSansWeb_Light" w:cs="B Nazanin" w:hint="eastAsia"/>
                <w:sz w:val="20"/>
                <w:szCs w:val="20"/>
                <w:rtl/>
                <w:lang w:bidi="fa-IR"/>
                <w:rPrChange w:id="430" w:author="MF" w:date="2022-02-26T13:41:00Z">
                  <w:rPr>
                    <w:rFonts w:ascii="IRANSansWeb_Light" w:hAnsi="IRANSansWeb_Light" w:cs="B Nazanin" w:hint="eastAsia"/>
                    <w:sz w:val="28"/>
                    <w:szCs w:val="28"/>
                    <w:rtl/>
                    <w:lang w:bidi="fa-IR"/>
                  </w:rPr>
                </w:rPrChange>
              </w:rPr>
              <w:t>رزولوشن</w:t>
            </w:r>
          </w:p>
        </w:tc>
      </w:tr>
      <w:tr w:rsidR="00DF0F69" w14:paraId="680A18ED" w14:textId="77777777" w:rsidTr="00357EC0">
        <w:tc>
          <w:tcPr>
            <w:tcW w:w="1831" w:type="dxa"/>
            <w:vAlign w:val="center"/>
            <w:tcPrChange w:id="431" w:author="MF" w:date="2022-02-26T13:41:00Z">
              <w:tcPr>
                <w:tcW w:w="2599" w:type="dxa"/>
                <w:vAlign w:val="center"/>
              </w:tcPr>
            </w:tcPrChange>
          </w:tcPr>
          <w:p w14:paraId="362E465F" w14:textId="362C02A6" w:rsidR="00DF0F69" w:rsidRPr="00357EC0" w:rsidRDefault="00097B50" w:rsidP="00980C76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sz w:val="20"/>
                <w:szCs w:val="20"/>
                <w:rtl/>
                <w:lang w:bidi="fa-IR"/>
                <w:rPrChange w:id="432" w:author="MF" w:date="2022-02-26T13:41:00Z">
                  <w:rPr>
                    <w:rFonts w:asciiTheme="majorBidi" w:hAnsiTheme="majorBidi" w:cstheme="majorBidi"/>
                    <w:rtl/>
                    <w:lang w:bidi="fa-IR"/>
                  </w:rPr>
                </w:rPrChange>
              </w:rPr>
            </w:pPr>
            <w:r w:rsidRPr="00357EC0">
              <w:rPr>
                <w:rFonts w:asciiTheme="majorBidi" w:hAnsiTheme="majorBidi" w:cstheme="majorBidi"/>
                <w:sz w:val="20"/>
                <w:szCs w:val="20"/>
                <w:lang w:bidi="fa-IR"/>
                <w:rPrChange w:id="433" w:author="MF" w:date="2022-02-26T13:41:00Z">
                  <w:rPr>
                    <w:rFonts w:asciiTheme="majorBidi" w:hAnsiTheme="majorBidi" w:cstheme="majorBidi"/>
                    <w:sz w:val="24"/>
                    <w:szCs w:val="24"/>
                    <w:lang w:bidi="fa-IR"/>
                  </w:rPr>
                </w:rPrChange>
              </w:rPr>
              <w:t>D</w:t>
            </w:r>
            <w:r w:rsidR="00DF0F69" w:rsidRPr="00357EC0">
              <w:rPr>
                <w:rFonts w:asciiTheme="majorBidi" w:hAnsiTheme="majorBidi" w:cstheme="majorBidi"/>
                <w:sz w:val="20"/>
                <w:szCs w:val="20"/>
                <w:lang w:bidi="fa-IR"/>
                <w:rPrChange w:id="434" w:author="MF" w:date="2022-02-26T13:41:00Z">
                  <w:rPr>
                    <w:rFonts w:asciiTheme="majorBidi" w:hAnsiTheme="majorBidi" w:cstheme="majorBidi"/>
                    <w:sz w:val="24"/>
                    <w:szCs w:val="24"/>
                    <w:lang w:bidi="fa-IR"/>
                  </w:rPr>
                </w:rPrChange>
              </w:rPr>
              <w:t>egrees</w:t>
            </w:r>
            <w:r w:rsidRPr="00357EC0">
              <w:rPr>
                <w:rFonts w:asciiTheme="majorBidi" w:hAnsiTheme="majorBidi" w:cstheme="majorBidi"/>
                <w:sz w:val="20"/>
                <w:szCs w:val="20"/>
                <w:rtl/>
                <w:lang w:bidi="fa-IR"/>
                <w:rPrChange w:id="435" w:author="MF" w:date="2022-02-26T13:41:00Z">
                  <w:rPr>
                    <w:rFonts w:asciiTheme="majorBidi" w:hAnsiTheme="majorBidi" w:cstheme="majorBidi"/>
                    <w:rtl/>
                    <w:lang w:bidi="fa-IR"/>
                  </w:rPr>
                </w:rPrChange>
              </w:rPr>
              <w:t xml:space="preserve"> </w:t>
            </w:r>
            <w:r w:rsidRPr="00357EC0">
              <w:rPr>
                <w:rFonts w:asciiTheme="majorBidi" w:hAnsiTheme="majorBidi" w:cs="B Nazanin"/>
                <w:sz w:val="20"/>
                <w:szCs w:val="20"/>
                <w:rtl/>
                <w:lang w:bidi="fa-IR"/>
                <w:rPrChange w:id="436" w:author="MF" w:date="2022-02-26T13:41:00Z">
                  <w:rPr>
                    <w:rFonts w:asciiTheme="majorBidi" w:hAnsiTheme="majorBidi" w:cs="B Nazanin"/>
                    <w:sz w:val="28"/>
                    <w:szCs w:val="28"/>
                    <w:rtl/>
                    <w:lang w:bidi="fa-IR"/>
                  </w:rPr>
                </w:rPrChange>
              </w:rPr>
              <w:t>15</w:t>
            </w:r>
          </w:p>
        </w:tc>
        <w:tc>
          <w:tcPr>
            <w:tcW w:w="2001" w:type="dxa"/>
            <w:vAlign w:val="center"/>
            <w:tcPrChange w:id="437" w:author="MF" w:date="2022-02-26T13:41:00Z">
              <w:tcPr>
                <w:tcW w:w="2699" w:type="dxa"/>
                <w:vAlign w:val="center"/>
              </w:tcPr>
            </w:tcPrChange>
          </w:tcPr>
          <w:p w14:paraId="284E89D3" w14:textId="3D965173" w:rsidR="00DF0F69" w:rsidRPr="00357EC0" w:rsidRDefault="00DF0F69" w:rsidP="00980C76">
            <w:pPr>
              <w:bidi/>
              <w:spacing w:line="276" w:lineRule="auto"/>
              <w:jc w:val="center"/>
              <w:rPr>
                <w:rFonts w:ascii="IRANSansWeb_Light" w:hAnsi="IRANSansWeb_Light" w:cs="B Nazanin"/>
                <w:sz w:val="20"/>
                <w:szCs w:val="20"/>
                <w:rtl/>
                <w:lang w:bidi="fa-IR"/>
                <w:rPrChange w:id="438" w:author="MF" w:date="2022-02-26T13:41:00Z">
                  <w:rPr>
                    <w:rFonts w:ascii="IRANSansWeb_Light" w:hAnsi="IRANSansWeb_Light" w:cs="B Nazanin"/>
                    <w:sz w:val="28"/>
                    <w:szCs w:val="28"/>
                    <w:rtl/>
                    <w:lang w:bidi="fa-IR"/>
                  </w:rPr>
                </w:rPrChange>
              </w:rPr>
            </w:pPr>
            <w:r w:rsidRPr="00357EC0">
              <w:rPr>
                <w:rFonts w:ascii="IRANSansWeb_Light" w:hAnsi="IRANSansWeb_Light" w:cs="B Nazanin" w:hint="eastAsia"/>
                <w:sz w:val="20"/>
                <w:szCs w:val="20"/>
                <w:rtl/>
                <w:lang w:bidi="fa-IR"/>
                <w:rPrChange w:id="439" w:author="MF" w:date="2022-02-26T13:41:00Z">
                  <w:rPr>
                    <w:rFonts w:ascii="IRANSansWeb_Light" w:hAnsi="IRANSansWeb_Light" w:cs="B Nazanin" w:hint="eastAsia"/>
                    <w:sz w:val="28"/>
                    <w:szCs w:val="28"/>
                    <w:rtl/>
                    <w:lang w:bidi="fa-IR"/>
                  </w:rPr>
                </w:rPrChange>
              </w:rPr>
              <w:t>زاو</w:t>
            </w:r>
            <w:r w:rsidRPr="00357EC0">
              <w:rPr>
                <w:rFonts w:ascii="IRANSansWeb_Light" w:hAnsi="IRANSansWeb_Light" w:cs="B Nazanin" w:hint="cs"/>
                <w:sz w:val="20"/>
                <w:szCs w:val="20"/>
                <w:rtl/>
                <w:lang w:bidi="fa-IR"/>
                <w:rPrChange w:id="440" w:author="MF" w:date="2022-02-26T13:41:00Z">
                  <w:rPr>
                    <w:rFonts w:ascii="IRANSansWeb_Light" w:hAnsi="IRANSansWeb_Light" w:cs="B Nazanin" w:hint="cs"/>
                    <w:sz w:val="28"/>
                    <w:szCs w:val="28"/>
                    <w:rtl/>
                    <w:lang w:bidi="fa-IR"/>
                  </w:rPr>
                </w:rPrChange>
              </w:rPr>
              <w:t>ی</w:t>
            </w:r>
            <w:r w:rsidRPr="00357EC0">
              <w:rPr>
                <w:rFonts w:ascii="IRANSansWeb_Light" w:hAnsi="IRANSansWeb_Light" w:cs="B Nazanin" w:hint="eastAsia"/>
                <w:sz w:val="20"/>
                <w:szCs w:val="20"/>
                <w:rtl/>
                <w:lang w:bidi="fa-IR"/>
                <w:rPrChange w:id="441" w:author="MF" w:date="2022-02-26T13:41:00Z">
                  <w:rPr>
                    <w:rFonts w:ascii="IRANSansWeb_Light" w:hAnsi="IRANSansWeb_Light" w:cs="B Nazanin" w:hint="eastAsia"/>
                    <w:sz w:val="28"/>
                    <w:szCs w:val="28"/>
                    <w:rtl/>
                    <w:lang w:bidi="fa-IR"/>
                  </w:rPr>
                </w:rPrChange>
              </w:rPr>
              <w:t>ه</w:t>
            </w:r>
            <w:r w:rsidRPr="00357EC0">
              <w:rPr>
                <w:rFonts w:ascii="IRANSansWeb_Light" w:hAnsi="IRANSansWeb_Light" w:cs="B Nazanin"/>
                <w:sz w:val="20"/>
                <w:szCs w:val="20"/>
                <w:rtl/>
                <w:lang w:bidi="fa-IR"/>
                <w:rPrChange w:id="442" w:author="MF" w:date="2022-02-26T13:41:00Z">
                  <w:rPr>
                    <w:rFonts w:ascii="IRANSansWeb_Light" w:hAnsi="IRANSansWeb_Light" w:cs="B Nazanin"/>
                    <w:sz w:val="28"/>
                    <w:szCs w:val="28"/>
                    <w:rtl/>
                    <w:lang w:bidi="fa-IR"/>
                  </w:rPr>
                </w:rPrChange>
              </w:rPr>
              <w:t xml:space="preserve"> </w:t>
            </w:r>
            <w:r w:rsidRPr="00357EC0">
              <w:rPr>
                <w:rFonts w:ascii="IRANSansWeb_Light" w:hAnsi="IRANSansWeb_Light" w:cs="B Nazanin" w:hint="eastAsia"/>
                <w:sz w:val="20"/>
                <w:szCs w:val="20"/>
                <w:rtl/>
                <w:lang w:bidi="fa-IR"/>
                <w:rPrChange w:id="443" w:author="MF" w:date="2022-02-26T13:41:00Z">
                  <w:rPr>
                    <w:rFonts w:ascii="IRANSansWeb_Light" w:hAnsi="IRANSansWeb_Light" w:cs="B Nazanin" w:hint="eastAsia"/>
                    <w:sz w:val="28"/>
                    <w:szCs w:val="28"/>
                    <w:rtl/>
                    <w:lang w:bidi="fa-IR"/>
                  </w:rPr>
                </w:rPrChange>
              </w:rPr>
              <w:t>قابل</w:t>
            </w:r>
            <w:r w:rsidRPr="00357EC0">
              <w:rPr>
                <w:rFonts w:ascii="IRANSansWeb_Light" w:hAnsi="IRANSansWeb_Light" w:cs="B Nazanin"/>
                <w:sz w:val="20"/>
                <w:szCs w:val="20"/>
                <w:rtl/>
                <w:lang w:bidi="fa-IR"/>
                <w:rPrChange w:id="444" w:author="MF" w:date="2022-02-26T13:41:00Z">
                  <w:rPr>
                    <w:rFonts w:ascii="IRANSansWeb_Light" w:hAnsi="IRANSansWeb_Light" w:cs="B Nazanin"/>
                    <w:sz w:val="28"/>
                    <w:szCs w:val="28"/>
                    <w:rtl/>
                    <w:lang w:bidi="fa-IR"/>
                  </w:rPr>
                </w:rPrChange>
              </w:rPr>
              <w:t xml:space="preserve"> </w:t>
            </w:r>
            <w:r w:rsidRPr="00357EC0">
              <w:rPr>
                <w:rFonts w:ascii="IRANSansWeb_Light" w:hAnsi="IRANSansWeb_Light" w:cs="B Nazanin" w:hint="eastAsia"/>
                <w:sz w:val="20"/>
                <w:szCs w:val="20"/>
                <w:rtl/>
                <w:lang w:bidi="fa-IR"/>
                <w:rPrChange w:id="445" w:author="MF" w:date="2022-02-26T13:41:00Z">
                  <w:rPr>
                    <w:rFonts w:ascii="IRANSansWeb_Light" w:hAnsi="IRANSansWeb_Light" w:cs="B Nazanin" w:hint="eastAsia"/>
                    <w:sz w:val="28"/>
                    <w:szCs w:val="28"/>
                    <w:rtl/>
                    <w:lang w:bidi="fa-IR"/>
                  </w:rPr>
                </w:rPrChange>
              </w:rPr>
              <w:t>اندازه</w:t>
            </w:r>
            <w:r w:rsidRPr="00357EC0">
              <w:rPr>
                <w:rFonts w:ascii="IRANSansWeb_Light" w:hAnsi="IRANSansWeb_Light" w:cs="B Nazanin"/>
                <w:sz w:val="20"/>
                <w:szCs w:val="20"/>
                <w:rtl/>
                <w:lang w:bidi="fa-IR"/>
                <w:rPrChange w:id="446" w:author="MF" w:date="2022-02-26T13:41:00Z">
                  <w:rPr>
                    <w:rFonts w:ascii="IRANSansWeb_Light" w:hAnsi="IRANSansWeb_Light" w:cs="B Nazanin"/>
                    <w:sz w:val="28"/>
                    <w:szCs w:val="28"/>
                    <w:rtl/>
                    <w:lang w:bidi="fa-IR"/>
                  </w:rPr>
                </w:rPrChange>
              </w:rPr>
              <w:t xml:space="preserve"> </w:t>
            </w:r>
            <w:r w:rsidRPr="00357EC0">
              <w:rPr>
                <w:rFonts w:ascii="IRANSansWeb_Light" w:hAnsi="IRANSansWeb_Light" w:cs="B Nazanin" w:hint="eastAsia"/>
                <w:sz w:val="20"/>
                <w:szCs w:val="20"/>
                <w:rtl/>
                <w:lang w:bidi="fa-IR"/>
                <w:rPrChange w:id="447" w:author="MF" w:date="2022-02-26T13:41:00Z">
                  <w:rPr>
                    <w:rFonts w:ascii="IRANSansWeb_Light" w:hAnsi="IRANSansWeb_Light" w:cs="B Nazanin" w:hint="eastAsia"/>
                    <w:sz w:val="28"/>
                    <w:szCs w:val="28"/>
                    <w:rtl/>
                    <w:lang w:bidi="fa-IR"/>
                  </w:rPr>
                </w:rPrChange>
              </w:rPr>
              <w:t>گ</w:t>
            </w:r>
            <w:r w:rsidRPr="00357EC0">
              <w:rPr>
                <w:rFonts w:ascii="IRANSansWeb_Light" w:hAnsi="IRANSansWeb_Light" w:cs="B Nazanin" w:hint="cs"/>
                <w:sz w:val="20"/>
                <w:szCs w:val="20"/>
                <w:rtl/>
                <w:lang w:bidi="fa-IR"/>
                <w:rPrChange w:id="448" w:author="MF" w:date="2022-02-26T13:41:00Z">
                  <w:rPr>
                    <w:rFonts w:ascii="IRANSansWeb_Light" w:hAnsi="IRANSansWeb_Light" w:cs="B Nazanin" w:hint="cs"/>
                    <w:sz w:val="28"/>
                    <w:szCs w:val="28"/>
                    <w:rtl/>
                    <w:lang w:bidi="fa-IR"/>
                  </w:rPr>
                </w:rPrChange>
              </w:rPr>
              <w:t>ی</w:t>
            </w:r>
            <w:r w:rsidRPr="00357EC0">
              <w:rPr>
                <w:rFonts w:ascii="IRANSansWeb_Light" w:hAnsi="IRANSansWeb_Light" w:cs="B Nazanin" w:hint="eastAsia"/>
                <w:sz w:val="20"/>
                <w:szCs w:val="20"/>
                <w:rtl/>
                <w:lang w:bidi="fa-IR"/>
                <w:rPrChange w:id="449" w:author="MF" w:date="2022-02-26T13:41:00Z">
                  <w:rPr>
                    <w:rFonts w:ascii="IRANSansWeb_Light" w:hAnsi="IRANSansWeb_Light" w:cs="B Nazanin" w:hint="eastAsia"/>
                    <w:sz w:val="28"/>
                    <w:szCs w:val="28"/>
                    <w:rtl/>
                    <w:lang w:bidi="fa-IR"/>
                  </w:rPr>
                </w:rPrChange>
              </w:rPr>
              <w:t>ر</w:t>
            </w:r>
            <w:r w:rsidRPr="00357EC0">
              <w:rPr>
                <w:rFonts w:ascii="IRANSansWeb_Light" w:hAnsi="IRANSansWeb_Light" w:cs="B Nazanin" w:hint="cs"/>
                <w:sz w:val="20"/>
                <w:szCs w:val="20"/>
                <w:rtl/>
                <w:lang w:bidi="fa-IR"/>
                <w:rPrChange w:id="450" w:author="MF" w:date="2022-02-26T13:41:00Z">
                  <w:rPr>
                    <w:rFonts w:ascii="IRANSansWeb_Light" w:hAnsi="IRANSansWeb_Light" w:cs="B Nazanin" w:hint="cs"/>
                    <w:sz w:val="28"/>
                    <w:szCs w:val="28"/>
                    <w:rtl/>
                    <w:lang w:bidi="fa-IR"/>
                  </w:rPr>
                </w:rPrChange>
              </w:rPr>
              <w:t>ی</w:t>
            </w:r>
          </w:p>
        </w:tc>
      </w:tr>
      <w:tr w:rsidR="00DF0F69" w14:paraId="2BCBFC1D" w14:textId="77777777" w:rsidTr="00357EC0">
        <w:tc>
          <w:tcPr>
            <w:tcW w:w="1831" w:type="dxa"/>
            <w:vAlign w:val="center"/>
            <w:tcPrChange w:id="451" w:author="MF" w:date="2022-02-26T13:41:00Z">
              <w:tcPr>
                <w:tcW w:w="2599" w:type="dxa"/>
                <w:vAlign w:val="center"/>
              </w:tcPr>
            </w:tcPrChange>
          </w:tcPr>
          <w:p w14:paraId="666B1B8E" w14:textId="2A51BF93" w:rsidR="00DF0F69" w:rsidRPr="00357EC0" w:rsidRDefault="00DF0F69" w:rsidP="00980C76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sz w:val="20"/>
                <w:szCs w:val="20"/>
                <w:rtl/>
                <w:lang w:bidi="fa-IR"/>
                <w:rPrChange w:id="452" w:author="MF" w:date="2022-02-26T13:41:00Z">
                  <w:rPr>
                    <w:rFonts w:asciiTheme="majorBidi" w:hAnsiTheme="majorBidi" w:cstheme="majorBidi"/>
                    <w:rtl/>
                    <w:lang w:bidi="fa-IR"/>
                  </w:rPr>
                </w:rPrChange>
              </w:rPr>
            </w:pPr>
            <w:r w:rsidRPr="00357EC0">
              <w:rPr>
                <w:rFonts w:asciiTheme="majorBidi" w:hAnsiTheme="majorBidi" w:cstheme="majorBidi"/>
                <w:sz w:val="20"/>
                <w:szCs w:val="20"/>
                <w:lang w:bidi="fa-IR"/>
                <w:rPrChange w:id="453" w:author="MF" w:date="2022-02-26T13:41:00Z">
                  <w:rPr>
                    <w:rFonts w:asciiTheme="majorBidi" w:hAnsiTheme="majorBidi" w:cstheme="majorBidi"/>
                    <w:sz w:val="24"/>
                    <w:szCs w:val="24"/>
                    <w:lang w:bidi="fa-IR"/>
                  </w:rPr>
                </w:rPrChange>
              </w:rPr>
              <w:t>Hz</w:t>
            </w:r>
            <w:r w:rsidR="00097B50" w:rsidRPr="00357EC0">
              <w:rPr>
                <w:rFonts w:asciiTheme="majorBidi" w:hAnsiTheme="majorBidi" w:cstheme="majorBidi"/>
                <w:sz w:val="20"/>
                <w:szCs w:val="20"/>
                <w:rtl/>
                <w:lang w:bidi="fa-IR"/>
                <w:rPrChange w:id="454" w:author="MF" w:date="2022-02-26T13:41:00Z">
                  <w:rPr>
                    <w:rFonts w:asciiTheme="majorBidi" w:hAnsiTheme="majorBidi" w:cstheme="majorBidi"/>
                    <w:rtl/>
                    <w:lang w:bidi="fa-IR"/>
                  </w:rPr>
                </w:rPrChange>
              </w:rPr>
              <w:t xml:space="preserve"> </w:t>
            </w:r>
            <w:r w:rsidR="00097B50" w:rsidRPr="00357EC0">
              <w:rPr>
                <w:rFonts w:asciiTheme="majorBidi" w:hAnsiTheme="majorBidi" w:cs="B Nazanin"/>
                <w:sz w:val="20"/>
                <w:szCs w:val="20"/>
                <w:rtl/>
                <w:lang w:bidi="fa-IR"/>
                <w:rPrChange w:id="455" w:author="MF" w:date="2022-02-26T13:41:00Z">
                  <w:rPr>
                    <w:rFonts w:asciiTheme="majorBidi" w:hAnsiTheme="majorBidi" w:cs="B Nazanin"/>
                    <w:sz w:val="28"/>
                    <w:szCs w:val="28"/>
                    <w:rtl/>
                    <w:lang w:bidi="fa-IR"/>
                  </w:rPr>
                </w:rPrChange>
              </w:rPr>
              <w:t>40</w:t>
            </w:r>
          </w:p>
        </w:tc>
        <w:tc>
          <w:tcPr>
            <w:tcW w:w="2001" w:type="dxa"/>
            <w:vAlign w:val="center"/>
            <w:tcPrChange w:id="456" w:author="MF" w:date="2022-02-26T13:41:00Z">
              <w:tcPr>
                <w:tcW w:w="2699" w:type="dxa"/>
                <w:vAlign w:val="center"/>
              </w:tcPr>
            </w:tcPrChange>
          </w:tcPr>
          <w:p w14:paraId="360D0029" w14:textId="25206C09" w:rsidR="00DF0F69" w:rsidRPr="00357EC0" w:rsidRDefault="00DF0F69" w:rsidP="00980C76">
            <w:pPr>
              <w:bidi/>
              <w:spacing w:line="276" w:lineRule="auto"/>
              <w:jc w:val="center"/>
              <w:rPr>
                <w:rFonts w:ascii="IRANSansWeb_Light" w:hAnsi="IRANSansWeb_Light" w:cs="B Nazanin"/>
                <w:sz w:val="20"/>
                <w:szCs w:val="20"/>
                <w:rtl/>
                <w:lang w:bidi="fa-IR"/>
                <w:rPrChange w:id="457" w:author="MF" w:date="2022-02-26T13:41:00Z">
                  <w:rPr>
                    <w:rFonts w:ascii="IRANSansWeb_Light" w:hAnsi="IRANSansWeb_Light" w:cs="B Nazanin"/>
                    <w:sz w:val="28"/>
                    <w:szCs w:val="28"/>
                    <w:rtl/>
                    <w:lang w:bidi="fa-IR"/>
                  </w:rPr>
                </w:rPrChange>
              </w:rPr>
            </w:pPr>
            <w:r w:rsidRPr="00357EC0">
              <w:rPr>
                <w:rFonts w:ascii="IRANSansWeb_Light" w:hAnsi="IRANSansWeb_Light" w:cs="B Nazanin" w:hint="eastAsia"/>
                <w:sz w:val="20"/>
                <w:szCs w:val="20"/>
                <w:rtl/>
                <w:lang w:bidi="fa-IR"/>
                <w:rPrChange w:id="458" w:author="MF" w:date="2022-02-26T13:41:00Z">
                  <w:rPr>
                    <w:rFonts w:ascii="IRANSansWeb_Light" w:hAnsi="IRANSansWeb_Light" w:cs="B Nazanin" w:hint="eastAsia"/>
                    <w:sz w:val="28"/>
                    <w:szCs w:val="28"/>
                    <w:rtl/>
                    <w:lang w:bidi="fa-IR"/>
                  </w:rPr>
                </w:rPrChange>
              </w:rPr>
              <w:t>فرکانس</w:t>
            </w:r>
            <w:r w:rsidRPr="00357EC0">
              <w:rPr>
                <w:rFonts w:ascii="IRANSansWeb_Light" w:hAnsi="IRANSansWeb_Light" w:cs="B Nazanin"/>
                <w:sz w:val="20"/>
                <w:szCs w:val="20"/>
                <w:rtl/>
                <w:lang w:bidi="fa-IR"/>
                <w:rPrChange w:id="459" w:author="MF" w:date="2022-02-26T13:41:00Z">
                  <w:rPr>
                    <w:rFonts w:ascii="IRANSansWeb_Light" w:hAnsi="IRANSansWeb_Light" w:cs="B Nazanin"/>
                    <w:sz w:val="28"/>
                    <w:szCs w:val="28"/>
                    <w:rtl/>
                    <w:lang w:bidi="fa-IR"/>
                  </w:rPr>
                </w:rPrChange>
              </w:rPr>
              <w:t xml:space="preserve"> </w:t>
            </w:r>
            <w:r w:rsidRPr="00357EC0">
              <w:rPr>
                <w:rFonts w:ascii="IRANSansWeb_Light" w:hAnsi="IRANSansWeb_Light" w:cs="B Nazanin" w:hint="eastAsia"/>
                <w:sz w:val="20"/>
                <w:szCs w:val="20"/>
                <w:rtl/>
                <w:lang w:bidi="fa-IR"/>
                <w:rPrChange w:id="460" w:author="MF" w:date="2022-02-26T13:41:00Z">
                  <w:rPr>
                    <w:rFonts w:ascii="IRANSansWeb_Light" w:hAnsi="IRANSansWeb_Light" w:cs="B Nazanin" w:hint="eastAsia"/>
                    <w:sz w:val="28"/>
                    <w:szCs w:val="28"/>
                    <w:rtl/>
                    <w:lang w:bidi="fa-IR"/>
                  </w:rPr>
                </w:rPrChange>
              </w:rPr>
              <w:t>کار</w:t>
            </w:r>
            <w:r w:rsidRPr="00357EC0">
              <w:rPr>
                <w:rFonts w:ascii="IRANSansWeb_Light" w:hAnsi="IRANSansWeb_Light" w:cs="B Nazanin" w:hint="cs"/>
                <w:sz w:val="20"/>
                <w:szCs w:val="20"/>
                <w:rtl/>
                <w:lang w:bidi="fa-IR"/>
                <w:rPrChange w:id="461" w:author="MF" w:date="2022-02-26T13:41:00Z">
                  <w:rPr>
                    <w:rFonts w:ascii="IRANSansWeb_Light" w:hAnsi="IRANSansWeb_Light" w:cs="B Nazanin" w:hint="cs"/>
                    <w:sz w:val="28"/>
                    <w:szCs w:val="28"/>
                    <w:rtl/>
                    <w:lang w:bidi="fa-IR"/>
                  </w:rPr>
                </w:rPrChange>
              </w:rPr>
              <w:t>ی</w:t>
            </w:r>
          </w:p>
        </w:tc>
      </w:tr>
      <w:tr w:rsidR="00DF0F69" w14:paraId="61B11E2C" w14:textId="77777777" w:rsidTr="00357EC0">
        <w:tc>
          <w:tcPr>
            <w:tcW w:w="1831" w:type="dxa"/>
            <w:vAlign w:val="center"/>
            <w:tcPrChange w:id="462" w:author="MF" w:date="2022-02-26T13:41:00Z">
              <w:tcPr>
                <w:tcW w:w="2599" w:type="dxa"/>
                <w:vAlign w:val="center"/>
              </w:tcPr>
            </w:tcPrChange>
          </w:tcPr>
          <w:p w14:paraId="4B93A87F" w14:textId="6BF9F593" w:rsidR="00DF0F69" w:rsidRPr="00357EC0" w:rsidRDefault="00097B50" w:rsidP="00980C76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sz w:val="20"/>
                <w:szCs w:val="20"/>
                <w:rtl/>
                <w:lang w:bidi="fa-IR"/>
                <w:rPrChange w:id="463" w:author="MF" w:date="2022-02-26T13:41:00Z">
                  <w:rPr>
                    <w:rFonts w:asciiTheme="majorBidi" w:hAnsiTheme="majorBidi" w:cstheme="majorBidi"/>
                    <w:rtl/>
                    <w:lang w:bidi="fa-IR"/>
                  </w:rPr>
                </w:rPrChange>
              </w:rPr>
            </w:pPr>
            <w:r w:rsidRPr="00357EC0">
              <w:rPr>
                <w:rFonts w:asciiTheme="majorBidi" w:hAnsiTheme="majorBidi" w:cstheme="majorBidi"/>
                <w:sz w:val="20"/>
                <w:szCs w:val="20"/>
                <w:lang w:bidi="fa-IR"/>
                <w:rPrChange w:id="464" w:author="MF" w:date="2022-02-26T13:41:00Z">
                  <w:rPr>
                    <w:rFonts w:asciiTheme="majorBidi" w:hAnsiTheme="majorBidi" w:cstheme="majorBidi"/>
                    <w:sz w:val="24"/>
                    <w:szCs w:val="24"/>
                    <w:lang w:bidi="fa-IR"/>
                  </w:rPr>
                </w:rPrChange>
              </w:rPr>
              <w:t>mm</w:t>
            </w:r>
            <w:r w:rsidRPr="00357EC0">
              <w:rPr>
                <w:rFonts w:asciiTheme="majorBidi" w:hAnsiTheme="majorBidi" w:cstheme="majorBidi"/>
                <w:sz w:val="20"/>
                <w:szCs w:val="20"/>
                <w:lang w:bidi="fa-IR"/>
                <w:rPrChange w:id="465" w:author="MF" w:date="2022-02-26T13:41:00Z">
                  <w:rPr>
                    <w:rFonts w:asciiTheme="majorBidi" w:hAnsiTheme="majorBidi" w:cstheme="majorBidi"/>
                    <w:lang w:bidi="fa-IR"/>
                  </w:rPr>
                </w:rPrChange>
              </w:rPr>
              <w:t xml:space="preserve"> </w:t>
            </w:r>
            <w:r w:rsidRPr="00357EC0">
              <w:rPr>
                <w:rFonts w:asciiTheme="majorBidi" w:hAnsiTheme="majorBidi" w:cs="B Nazanin"/>
                <w:sz w:val="20"/>
                <w:szCs w:val="20"/>
                <w:rtl/>
                <w:lang w:bidi="fa-IR"/>
                <w:rPrChange w:id="466" w:author="MF" w:date="2022-02-26T13:41:00Z">
                  <w:rPr>
                    <w:rFonts w:asciiTheme="majorBidi" w:hAnsiTheme="majorBidi" w:cs="B Nazanin"/>
                    <w:sz w:val="28"/>
                    <w:szCs w:val="28"/>
                    <w:rtl/>
                    <w:lang w:bidi="fa-IR"/>
                  </w:rPr>
                </w:rPrChange>
              </w:rPr>
              <w:t>45*20*15</w:t>
            </w:r>
          </w:p>
        </w:tc>
        <w:tc>
          <w:tcPr>
            <w:tcW w:w="2001" w:type="dxa"/>
            <w:vAlign w:val="center"/>
            <w:tcPrChange w:id="467" w:author="MF" w:date="2022-02-26T13:41:00Z">
              <w:tcPr>
                <w:tcW w:w="2699" w:type="dxa"/>
                <w:vAlign w:val="center"/>
              </w:tcPr>
            </w:tcPrChange>
          </w:tcPr>
          <w:p w14:paraId="7AB3E04F" w14:textId="67373B5B" w:rsidR="00DF0F69" w:rsidRPr="00357EC0" w:rsidRDefault="00DF0F69" w:rsidP="00980C76">
            <w:pPr>
              <w:bidi/>
              <w:spacing w:line="276" w:lineRule="auto"/>
              <w:jc w:val="center"/>
              <w:rPr>
                <w:rFonts w:ascii="IRANSansWeb_Light" w:hAnsi="IRANSansWeb_Light" w:cs="B Nazanin"/>
                <w:sz w:val="20"/>
                <w:szCs w:val="20"/>
                <w:rtl/>
                <w:lang w:bidi="fa-IR"/>
                <w:rPrChange w:id="468" w:author="MF" w:date="2022-02-26T13:41:00Z">
                  <w:rPr>
                    <w:rFonts w:ascii="IRANSansWeb_Light" w:hAnsi="IRANSansWeb_Light" w:cs="B Nazanin"/>
                    <w:sz w:val="28"/>
                    <w:szCs w:val="28"/>
                    <w:rtl/>
                    <w:lang w:bidi="fa-IR"/>
                  </w:rPr>
                </w:rPrChange>
              </w:rPr>
            </w:pPr>
            <w:r w:rsidRPr="00357EC0">
              <w:rPr>
                <w:rFonts w:ascii="IRANSansWeb_Light" w:hAnsi="IRANSansWeb_Light" w:cs="B Nazanin" w:hint="eastAsia"/>
                <w:sz w:val="20"/>
                <w:szCs w:val="20"/>
                <w:rtl/>
                <w:lang w:bidi="fa-IR"/>
                <w:rPrChange w:id="469" w:author="MF" w:date="2022-02-26T13:41:00Z">
                  <w:rPr>
                    <w:rFonts w:ascii="IRANSansWeb_Light" w:hAnsi="IRANSansWeb_Light" w:cs="B Nazanin" w:hint="eastAsia"/>
                    <w:sz w:val="28"/>
                    <w:szCs w:val="28"/>
                    <w:rtl/>
                    <w:lang w:bidi="fa-IR"/>
                  </w:rPr>
                </w:rPrChange>
              </w:rPr>
              <w:t>ابعاد</w:t>
            </w:r>
          </w:p>
        </w:tc>
      </w:tr>
    </w:tbl>
    <w:p w14:paraId="6B943757" w14:textId="77777777" w:rsidR="00526BA2" w:rsidRDefault="00526BA2" w:rsidP="00980C76">
      <w:pPr>
        <w:bidi/>
        <w:spacing w:line="276" w:lineRule="auto"/>
        <w:rPr>
          <w:rFonts w:ascii="BNazanin" w:cs="B Nazanin"/>
          <w:sz w:val="24"/>
          <w:szCs w:val="24"/>
        </w:rPr>
      </w:pPr>
    </w:p>
    <w:p w14:paraId="79BEB4F0" w14:textId="25579D95" w:rsidR="00DF0F69" w:rsidRDefault="00DF0F69" w:rsidP="00526BA2">
      <w:pPr>
        <w:bidi/>
        <w:spacing w:line="276" w:lineRule="auto"/>
        <w:rPr>
          <w:rFonts w:ascii="IRANSansWeb_Light" w:hAnsi="IRANSansWeb_Light" w:cs="B Nazanin"/>
          <w:sz w:val="28"/>
          <w:szCs w:val="28"/>
          <w:rtl/>
          <w:lang w:bidi="fa-IR"/>
        </w:rPr>
      </w:pPr>
      <w:moveFromRangeStart w:id="470" w:author="MF" w:date="2022-02-26T13:41:00Z" w:name="move96775326"/>
      <w:moveFrom w:id="471" w:author="MF" w:date="2022-02-26T13:41:00Z">
        <w:r w:rsidRPr="00DF0F69" w:rsidDel="00280032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 xml:space="preserve">در شکل </w:t>
        </w:r>
        <w:r w:rsidR="00E02627" w:rsidDel="00280032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 xml:space="preserve">2-9 </w:t>
        </w:r>
        <w:r w:rsidRPr="00DF0F69" w:rsidDel="00280032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>نیز شماتیک مدار سنسور آلتراسونیک دیده</w:t>
        </w:r>
        <w:r w:rsidR="002661C5" w:rsidDel="00280032">
          <w:rPr>
            <w:rFonts w:ascii="IRANSansWeb_Light" w:hAnsi="IRANSansWeb_Light" w:cs="B Nazanin" w:hint="eastAsia"/>
            <w:sz w:val="28"/>
            <w:szCs w:val="28"/>
            <w:rtl/>
            <w:lang w:bidi="fa-IR"/>
          </w:rPr>
          <w:t>‌</w:t>
        </w:r>
        <w:r w:rsidRPr="00DF0F69" w:rsidDel="00280032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>می</w:t>
        </w:r>
        <w:r w:rsidR="002661C5" w:rsidDel="00280032">
          <w:rPr>
            <w:rFonts w:ascii="IRANSansWeb_Light" w:hAnsi="IRANSansWeb_Light" w:cs="B Nazanin" w:hint="eastAsia"/>
            <w:sz w:val="28"/>
            <w:szCs w:val="28"/>
            <w:rtl/>
            <w:lang w:bidi="fa-IR"/>
          </w:rPr>
          <w:t>‌</w:t>
        </w:r>
        <w:r w:rsidRPr="00DF0F69" w:rsidDel="00280032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>شود</w:t>
        </w:r>
        <w:r w:rsidDel="00280032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>.</w:t>
        </w:r>
      </w:moveFrom>
      <w:moveFromRangeEnd w:id="470"/>
    </w:p>
    <w:p w14:paraId="39D91E09" w14:textId="70A6B4FF" w:rsidR="00DF0F69" w:rsidRDefault="00DF0F69" w:rsidP="00980C76">
      <w:pPr>
        <w:bidi/>
        <w:spacing w:line="276" w:lineRule="auto"/>
        <w:rPr>
          <w:rFonts w:ascii="IRANSansWeb_Light" w:hAnsi="IRANSansWeb_Light" w:cs="B Nazanin"/>
          <w:sz w:val="28"/>
          <w:szCs w:val="2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3091D8B3" wp14:editId="6E571743">
            <wp:simplePos x="0" y="0"/>
            <wp:positionH relativeFrom="column">
              <wp:posOffset>1882140</wp:posOffset>
            </wp:positionH>
            <wp:positionV relativeFrom="paragraph">
              <wp:posOffset>78740</wp:posOffset>
            </wp:positionV>
            <wp:extent cx="2362200" cy="1917932"/>
            <wp:effectExtent l="0" t="0" r="0" b="635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9179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7A9525" w14:textId="78A59962" w:rsidR="00DF0F69" w:rsidRPr="00DF0F69" w:rsidRDefault="00DF0F69" w:rsidP="00980C76">
      <w:pPr>
        <w:bidi/>
        <w:spacing w:line="276" w:lineRule="auto"/>
        <w:rPr>
          <w:rFonts w:ascii="IRANSansWeb_Light" w:hAnsi="IRANSansWeb_Light" w:cs="B Nazanin"/>
          <w:sz w:val="28"/>
          <w:szCs w:val="28"/>
          <w:rtl/>
          <w:lang w:bidi="fa-IR"/>
        </w:rPr>
      </w:pPr>
    </w:p>
    <w:p w14:paraId="03FA2C88" w14:textId="2F8B0E7C" w:rsidR="00DF0F69" w:rsidRPr="00DF0F69" w:rsidRDefault="00DF0F69" w:rsidP="00980C76">
      <w:pPr>
        <w:bidi/>
        <w:spacing w:line="276" w:lineRule="auto"/>
        <w:rPr>
          <w:rFonts w:ascii="IRANSansWeb_Light" w:hAnsi="IRANSansWeb_Light" w:cs="B Nazanin"/>
          <w:sz w:val="28"/>
          <w:szCs w:val="28"/>
          <w:rtl/>
          <w:lang w:bidi="fa-IR"/>
        </w:rPr>
      </w:pPr>
    </w:p>
    <w:p w14:paraId="04B783EA" w14:textId="0F4C6BD2" w:rsidR="00DF0F69" w:rsidRPr="00DF0F69" w:rsidRDefault="00DF0F69" w:rsidP="00980C76">
      <w:pPr>
        <w:bidi/>
        <w:spacing w:line="276" w:lineRule="auto"/>
        <w:rPr>
          <w:rFonts w:ascii="IRANSansWeb_Light" w:hAnsi="IRANSansWeb_Light" w:cs="B Nazanin"/>
          <w:sz w:val="28"/>
          <w:szCs w:val="28"/>
          <w:rtl/>
          <w:lang w:bidi="fa-IR"/>
        </w:rPr>
      </w:pPr>
    </w:p>
    <w:p w14:paraId="01D11988" w14:textId="4DCD1966" w:rsidR="00DF0F69" w:rsidRPr="00DF0F69" w:rsidRDefault="00DF0F69" w:rsidP="00980C76">
      <w:pPr>
        <w:bidi/>
        <w:spacing w:line="276" w:lineRule="auto"/>
        <w:rPr>
          <w:rFonts w:ascii="IRANSansWeb_Light" w:hAnsi="IRANSansWeb_Light" w:cs="B Nazanin"/>
          <w:sz w:val="28"/>
          <w:szCs w:val="28"/>
          <w:rtl/>
          <w:lang w:bidi="fa-IR"/>
        </w:rPr>
      </w:pPr>
    </w:p>
    <w:p w14:paraId="5054313A" w14:textId="48F16060" w:rsidR="00DF0F69" w:rsidRDefault="00DF0F69" w:rsidP="00980C76">
      <w:pPr>
        <w:bidi/>
        <w:spacing w:line="276" w:lineRule="auto"/>
        <w:rPr>
          <w:rFonts w:ascii="IRANSansWeb_Light" w:hAnsi="IRANSansWeb_Light" w:cs="B Nazanin"/>
          <w:sz w:val="28"/>
          <w:szCs w:val="28"/>
          <w:rtl/>
          <w:lang w:bidi="fa-IR"/>
        </w:rPr>
      </w:pPr>
    </w:p>
    <w:p w14:paraId="6F0B28B3" w14:textId="484F3975" w:rsidR="00DF0F69" w:rsidRPr="00A22CAD" w:rsidRDefault="00DF0F69" w:rsidP="00980C76">
      <w:pPr>
        <w:tabs>
          <w:tab w:val="left" w:pos="3456"/>
        </w:tabs>
        <w:bidi/>
        <w:spacing w:line="276" w:lineRule="auto"/>
        <w:jc w:val="center"/>
        <w:rPr>
          <w:rFonts w:ascii="IRANSansWeb_Light" w:hAnsi="IRANSansWeb_Light" w:cs="B Nazanin"/>
          <w:sz w:val="24"/>
          <w:szCs w:val="24"/>
          <w:rtl/>
          <w:lang w:bidi="fa-IR"/>
        </w:rPr>
      </w:pPr>
      <w:bookmarkStart w:id="472" w:name="_Hlk96694544"/>
      <w:r w:rsidRPr="00A22CAD">
        <w:rPr>
          <w:rFonts w:ascii="IRANSansWeb_Light" w:hAnsi="IRANSansWeb_Light" w:cs="B Nazanin" w:hint="cs"/>
          <w:sz w:val="24"/>
          <w:szCs w:val="24"/>
          <w:rtl/>
          <w:lang w:bidi="fa-IR"/>
        </w:rPr>
        <w:t xml:space="preserve">شکل </w:t>
      </w:r>
      <w:r w:rsidR="00E02627">
        <w:rPr>
          <w:rFonts w:ascii="IRANSansWeb_Light" w:hAnsi="IRANSansWeb_Light" w:cs="B Nazanin" w:hint="cs"/>
          <w:sz w:val="24"/>
          <w:szCs w:val="24"/>
          <w:rtl/>
          <w:lang w:bidi="fa-IR"/>
        </w:rPr>
        <w:t>2-9</w:t>
      </w:r>
      <w:r w:rsidRPr="00A22CAD">
        <w:rPr>
          <w:rFonts w:ascii="IRANSansWeb_Light" w:hAnsi="IRANSansWeb_Light" w:cs="B Nazanin" w:hint="cs"/>
          <w:sz w:val="24"/>
          <w:szCs w:val="24"/>
          <w:rtl/>
          <w:lang w:bidi="fa-IR"/>
        </w:rPr>
        <w:t xml:space="preserve"> :</w:t>
      </w:r>
      <w:r w:rsidR="002661C5">
        <w:rPr>
          <w:rFonts w:ascii="IRANSansWeb_Light" w:hAnsi="IRANSansWeb_Light" w:cs="B Nazanin" w:hint="cs"/>
          <w:sz w:val="24"/>
          <w:szCs w:val="24"/>
          <w:rtl/>
          <w:lang w:bidi="fa-IR"/>
        </w:rPr>
        <w:t xml:space="preserve"> </w:t>
      </w:r>
      <w:r w:rsidRPr="00A22CAD">
        <w:rPr>
          <w:rFonts w:ascii="IRANSansWeb_Light" w:hAnsi="IRANSansWeb_Light" w:cs="B Nazanin" w:hint="cs"/>
          <w:sz w:val="24"/>
          <w:szCs w:val="24"/>
          <w:rtl/>
          <w:lang w:bidi="fa-IR"/>
        </w:rPr>
        <w:t>شماتیک مدار سنسور آلتراسونیک</w:t>
      </w:r>
    </w:p>
    <w:bookmarkEnd w:id="472"/>
    <w:p w14:paraId="10647E17" w14:textId="7A460527" w:rsidR="00866526" w:rsidRPr="00866526" w:rsidRDefault="00866526" w:rsidP="00980C76">
      <w:pPr>
        <w:bidi/>
        <w:spacing w:line="276" w:lineRule="auto"/>
        <w:rPr>
          <w:rFonts w:ascii="IRANSansWeb_Light" w:hAnsi="IRANSansWeb_Light" w:cs="B Nazanin"/>
          <w:lang w:bidi="fa-IR"/>
        </w:rPr>
      </w:pPr>
    </w:p>
    <w:p w14:paraId="6B40B056" w14:textId="2BB9C728" w:rsidR="00866526" w:rsidRPr="00866526" w:rsidRDefault="00866526" w:rsidP="00980C76">
      <w:pPr>
        <w:bidi/>
        <w:spacing w:line="276" w:lineRule="auto"/>
        <w:rPr>
          <w:rFonts w:ascii="IRANSansWeb_Light" w:hAnsi="IRANSansWeb_Light" w:cs="B Nazanin"/>
          <w:lang w:bidi="fa-IR"/>
        </w:rPr>
      </w:pPr>
    </w:p>
    <w:p w14:paraId="111A2360" w14:textId="32CBC52F" w:rsidR="00866526" w:rsidRPr="00866526" w:rsidRDefault="00866526" w:rsidP="00980C76">
      <w:pPr>
        <w:bidi/>
        <w:spacing w:line="276" w:lineRule="auto"/>
        <w:rPr>
          <w:rFonts w:ascii="IRANSansWeb_Light" w:hAnsi="IRANSansWeb_Light" w:cs="B Nazanin"/>
          <w:lang w:bidi="fa-IR"/>
        </w:rPr>
      </w:pPr>
    </w:p>
    <w:p w14:paraId="4E587577" w14:textId="329F2475" w:rsidR="00866526" w:rsidRPr="00866526" w:rsidRDefault="00866526" w:rsidP="00980C76">
      <w:pPr>
        <w:bidi/>
        <w:spacing w:line="276" w:lineRule="auto"/>
        <w:rPr>
          <w:rFonts w:ascii="IRANSansWeb_Light" w:hAnsi="IRANSansWeb_Light" w:cs="B Nazanin"/>
          <w:lang w:bidi="fa-IR"/>
        </w:rPr>
      </w:pPr>
    </w:p>
    <w:p w14:paraId="1E466842" w14:textId="0E1A77F5" w:rsidR="00866526" w:rsidRPr="00866526" w:rsidRDefault="00866526" w:rsidP="00980C76">
      <w:pPr>
        <w:bidi/>
        <w:spacing w:line="276" w:lineRule="auto"/>
        <w:rPr>
          <w:rFonts w:ascii="IRANSansWeb_Light" w:hAnsi="IRANSansWeb_Light" w:cs="B Nazanin"/>
          <w:lang w:bidi="fa-IR"/>
        </w:rPr>
      </w:pPr>
    </w:p>
    <w:p w14:paraId="2878AC86" w14:textId="387F6533" w:rsidR="00866526" w:rsidRPr="00866526" w:rsidRDefault="00866526" w:rsidP="00866526">
      <w:pPr>
        <w:bidi/>
        <w:rPr>
          <w:rFonts w:ascii="IRANSansWeb_Light" w:hAnsi="IRANSansWeb_Light" w:cs="B Nazanin"/>
          <w:lang w:bidi="fa-IR"/>
        </w:rPr>
      </w:pPr>
    </w:p>
    <w:p w14:paraId="0A5A2B2D" w14:textId="40370210" w:rsidR="00866526" w:rsidRDefault="00866526" w:rsidP="00866526">
      <w:pPr>
        <w:bidi/>
        <w:rPr>
          <w:rFonts w:ascii="IRANSansWeb_Light" w:hAnsi="IRANSansWeb_Light" w:cs="B Nazanin"/>
          <w:lang w:bidi="fa-IR"/>
        </w:rPr>
      </w:pPr>
    </w:p>
    <w:p w14:paraId="1956F9CE" w14:textId="38BA0D15" w:rsidR="00866526" w:rsidRDefault="00866526" w:rsidP="00866526">
      <w:pPr>
        <w:bidi/>
        <w:rPr>
          <w:rFonts w:ascii="IRANSansWeb_Light" w:hAnsi="IRANSansWeb_Light" w:cs="B Nazanin"/>
          <w:lang w:bidi="fa-IR"/>
        </w:rPr>
      </w:pPr>
    </w:p>
    <w:p w14:paraId="5494AFC6" w14:textId="67283444" w:rsidR="00866526" w:rsidRDefault="00866526" w:rsidP="00866526">
      <w:pPr>
        <w:bidi/>
        <w:rPr>
          <w:rFonts w:ascii="IRANSansWeb_Light" w:hAnsi="IRANSansWeb_Light" w:cs="B Nazanin"/>
          <w:lang w:bidi="fa-IR"/>
        </w:rPr>
      </w:pPr>
    </w:p>
    <w:p w14:paraId="0C69FFC7" w14:textId="59863E6C" w:rsidR="00866526" w:rsidRDefault="00866526" w:rsidP="00866526">
      <w:pPr>
        <w:bidi/>
        <w:rPr>
          <w:rFonts w:ascii="IRANSansWeb_Light" w:hAnsi="IRANSansWeb_Light" w:cs="B Nazanin"/>
          <w:lang w:bidi="fa-IR"/>
        </w:rPr>
      </w:pPr>
    </w:p>
    <w:p w14:paraId="0E1599DE" w14:textId="6DBC8AF3" w:rsidR="00866526" w:rsidRDefault="00866526" w:rsidP="00866526">
      <w:pPr>
        <w:bidi/>
        <w:rPr>
          <w:rFonts w:ascii="IRANSansWeb_Light" w:hAnsi="IRANSansWeb_Light" w:cs="B Nazanin"/>
          <w:lang w:bidi="fa-IR"/>
        </w:rPr>
      </w:pPr>
    </w:p>
    <w:p w14:paraId="752B7A0B" w14:textId="1FF5FC3F" w:rsidR="00866526" w:rsidRDefault="00866526" w:rsidP="00866526">
      <w:pPr>
        <w:bidi/>
        <w:rPr>
          <w:rFonts w:ascii="IRANSansWeb_Light" w:hAnsi="IRANSansWeb_Light" w:cs="B Nazanin"/>
          <w:lang w:bidi="fa-IR"/>
        </w:rPr>
      </w:pPr>
    </w:p>
    <w:p w14:paraId="3ADAC74B" w14:textId="761C49E1" w:rsidR="00866526" w:rsidRDefault="00866526" w:rsidP="00866526">
      <w:pPr>
        <w:bidi/>
        <w:rPr>
          <w:rFonts w:ascii="IRANSansWeb_Light" w:hAnsi="IRANSansWeb_Light" w:cs="B Nazanin"/>
          <w:lang w:bidi="fa-IR"/>
        </w:rPr>
      </w:pPr>
    </w:p>
    <w:p w14:paraId="364B4170" w14:textId="001A338B" w:rsidR="00866526" w:rsidRDefault="00866526" w:rsidP="00866526">
      <w:pPr>
        <w:bidi/>
        <w:rPr>
          <w:rFonts w:ascii="IRANSansWeb_Light" w:hAnsi="IRANSansWeb_Light" w:cs="B Nazanin"/>
          <w:lang w:bidi="fa-IR"/>
        </w:rPr>
      </w:pPr>
    </w:p>
    <w:p w14:paraId="08380469" w14:textId="680DEA5D" w:rsidR="00866526" w:rsidRDefault="00866526" w:rsidP="00866526">
      <w:pPr>
        <w:bidi/>
        <w:rPr>
          <w:rFonts w:ascii="IRANSansWeb_Light" w:hAnsi="IRANSansWeb_Light" w:cs="B Nazanin"/>
          <w:lang w:bidi="fa-IR"/>
        </w:rPr>
      </w:pPr>
    </w:p>
    <w:p w14:paraId="78E4DF2B" w14:textId="7F526D07" w:rsidR="00866526" w:rsidRDefault="00866526" w:rsidP="00866526">
      <w:pPr>
        <w:bidi/>
        <w:rPr>
          <w:rFonts w:ascii="IRANSansWeb_Light" w:hAnsi="IRANSansWeb_Light" w:cs="B Nazanin"/>
          <w:lang w:bidi="fa-IR"/>
        </w:rPr>
      </w:pPr>
    </w:p>
    <w:p w14:paraId="182DA1DA" w14:textId="29A6E8DC" w:rsidR="00866526" w:rsidRDefault="00866526" w:rsidP="00866526">
      <w:pPr>
        <w:bidi/>
        <w:rPr>
          <w:rFonts w:ascii="IRANSansWeb_Light" w:hAnsi="IRANSansWeb_Light" w:cs="B Nazanin"/>
          <w:lang w:bidi="fa-IR"/>
        </w:rPr>
      </w:pPr>
    </w:p>
    <w:p w14:paraId="03401066" w14:textId="4BC1CFAD" w:rsidR="00866526" w:rsidRDefault="00866526" w:rsidP="00866526">
      <w:pPr>
        <w:bidi/>
        <w:rPr>
          <w:rFonts w:ascii="IRANSansWeb_Light" w:hAnsi="IRANSansWeb_Light" w:cs="B Nazanin"/>
          <w:lang w:bidi="fa-IR"/>
        </w:rPr>
      </w:pPr>
    </w:p>
    <w:p w14:paraId="33B5573B" w14:textId="4EE04E4C" w:rsidR="00866526" w:rsidRDefault="00866526" w:rsidP="00866526">
      <w:pPr>
        <w:bidi/>
        <w:rPr>
          <w:rFonts w:ascii="IRANSansWeb_Light" w:hAnsi="IRANSansWeb_Light" w:cs="B Nazanin"/>
          <w:lang w:bidi="fa-IR"/>
        </w:rPr>
      </w:pPr>
    </w:p>
    <w:p w14:paraId="4D874612" w14:textId="599808FD" w:rsidR="00866526" w:rsidRDefault="00866526" w:rsidP="00866526">
      <w:pPr>
        <w:bidi/>
        <w:rPr>
          <w:rFonts w:ascii="IRANSansWeb_Light" w:hAnsi="IRANSansWeb_Light" w:cs="B Nazanin"/>
          <w:lang w:bidi="fa-IR"/>
        </w:rPr>
      </w:pPr>
    </w:p>
    <w:p w14:paraId="389DBF28" w14:textId="16BB34EE" w:rsidR="00866526" w:rsidRDefault="00866526" w:rsidP="00866526">
      <w:pPr>
        <w:bidi/>
        <w:rPr>
          <w:rFonts w:ascii="IRANSansWeb_Light" w:hAnsi="IRANSansWeb_Light" w:cs="B Nazanin"/>
          <w:lang w:bidi="fa-IR"/>
        </w:rPr>
      </w:pPr>
    </w:p>
    <w:p w14:paraId="37BB773E" w14:textId="4210A9A1" w:rsidR="00866526" w:rsidRPr="00F47D5C" w:rsidRDefault="00866526" w:rsidP="00866526">
      <w:pPr>
        <w:bidi/>
        <w:jc w:val="center"/>
        <w:rPr>
          <w:rFonts w:cs="B Nazanin"/>
          <w:b/>
          <w:bCs/>
          <w:sz w:val="56"/>
          <w:szCs w:val="56"/>
          <w:rtl/>
          <w:lang w:bidi="fa-IR"/>
        </w:rPr>
      </w:pPr>
      <w:bookmarkStart w:id="473" w:name="_Hlk96693199"/>
      <w:r w:rsidRPr="00F47D5C">
        <w:rPr>
          <w:rFonts w:cs="B Nazanin" w:hint="cs"/>
          <w:b/>
          <w:bCs/>
          <w:sz w:val="56"/>
          <w:szCs w:val="56"/>
          <w:rtl/>
          <w:lang w:bidi="fa-IR"/>
        </w:rPr>
        <w:t xml:space="preserve">فصل </w:t>
      </w:r>
      <w:r>
        <w:rPr>
          <w:rFonts w:cs="B Nazanin" w:hint="cs"/>
          <w:b/>
          <w:bCs/>
          <w:sz w:val="56"/>
          <w:szCs w:val="56"/>
          <w:rtl/>
          <w:lang w:bidi="fa-IR"/>
        </w:rPr>
        <w:t>3</w:t>
      </w:r>
      <w:r w:rsidRPr="00F47D5C">
        <w:rPr>
          <w:rFonts w:cs="B Nazanin" w:hint="cs"/>
          <w:b/>
          <w:bCs/>
          <w:sz w:val="56"/>
          <w:szCs w:val="56"/>
          <w:rtl/>
          <w:lang w:bidi="fa-IR"/>
        </w:rPr>
        <w:t>:</w:t>
      </w:r>
      <w:r w:rsidR="00A71522">
        <w:rPr>
          <w:rFonts w:cs="B Nazanin" w:hint="cs"/>
          <w:b/>
          <w:bCs/>
          <w:sz w:val="56"/>
          <w:szCs w:val="56"/>
          <w:rtl/>
          <w:lang w:bidi="fa-IR"/>
        </w:rPr>
        <w:t xml:space="preserve"> مدل</w:t>
      </w:r>
      <w:r w:rsidR="0027250C">
        <w:rPr>
          <w:rFonts w:cs="B Nazanin" w:hint="eastAsia"/>
          <w:b/>
          <w:bCs/>
          <w:sz w:val="56"/>
          <w:szCs w:val="56"/>
          <w:rtl/>
          <w:lang w:bidi="fa-IR"/>
        </w:rPr>
        <w:t>‌</w:t>
      </w:r>
      <w:r w:rsidR="00A71522">
        <w:rPr>
          <w:rFonts w:cs="B Nazanin" w:hint="cs"/>
          <w:b/>
          <w:bCs/>
          <w:sz w:val="56"/>
          <w:szCs w:val="56"/>
          <w:rtl/>
          <w:lang w:bidi="fa-IR"/>
        </w:rPr>
        <w:t>سازی</w:t>
      </w:r>
    </w:p>
    <w:bookmarkEnd w:id="473"/>
    <w:p w14:paraId="26EA484F" w14:textId="4A55BEF8" w:rsidR="00866526" w:rsidRDefault="00866526" w:rsidP="00866526">
      <w:pPr>
        <w:bidi/>
        <w:rPr>
          <w:rFonts w:cs="B Nazanin"/>
          <w:b/>
          <w:bCs/>
          <w:sz w:val="56"/>
          <w:szCs w:val="56"/>
          <w:rtl/>
          <w:lang w:bidi="fa-IR"/>
        </w:rPr>
      </w:pPr>
    </w:p>
    <w:p w14:paraId="568C1FF6" w14:textId="58B30179" w:rsidR="00866526" w:rsidRDefault="00866526" w:rsidP="00866526">
      <w:pPr>
        <w:bidi/>
        <w:rPr>
          <w:rFonts w:cs="B Nazanin"/>
          <w:b/>
          <w:bCs/>
          <w:sz w:val="56"/>
          <w:szCs w:val="56"/>
          <w:rtl/>
          <w:lang w:bidi="fa-IR"/>
        </w:rPr>
      </w:pPr>
    </w:p>
    <w:p w14:paraId="664C6861" w14:textId="24B74F1F" w:rsidR="00866526" w:rsidRDefault="00866526" w:rsidP="00866526">
      <w:pPr>
        <w:bidi/>
        <w:rPr>
          <w:rFonts w:cs="B Nazanin"/>
          <w:b/>
          <w:bCs/>
          <w:sz w:val="56"/>
          <w:szCs w:val="56"/>
          <w:lang w:bidi="fa-IR"/>
        </w:rPr>
      </w:pPr>
    </w:p>
    <w:p w14:paraId="276328A9" w14:textId="38BFF7D6" w:rsidR="00D41B7F" w:rsidRDefault="00D41B7F" w:rsidP="00D41B7F">
      <w:pPr>
        <w:bidi/>
        <w:rPr>
          <w:rFonts w:cs="B Nazanin"/>
          <w:b/>
          <w:bCs/>
          <w:sz w:val="56"/>
          <w:szCs w:val="56"/>
          <w:lang w:bidi="fa-IR"/>
        </w:rPr>
      </w:pPr>
    </w:p>
    <w:p w14:paraId="3793A9E1" w14:textId="77777777" w:rsidR="00757855" w:rsidRDefault="00757855" w:rsidP="00757855">
      <w:pPr>
        <w:bidi/>
        <w:rPr>
          <w:rFonts w:cs="B Nazanin"/>
          <w:b/>
          <w:bCs/>
          <w:sz w:val="56"/>
          <w:szCs w:val="56"/>
          <w:rtl/>
          <w:lang w:bidi="fa-IR"/>
        </w:rPr>
      </w:pPr>
    </w:p>
    <w:p w14:paraId="083628BA" w14:textId="77777777" w:rsidR="00EA1858" w:rsidRDefault="00EA1858" w:rsidP="00EA1858">
      <w:pPr>
        <w:bidi/>
        <w:rPr>
          <w:rFonts w:cs="B Nazanin"/>
          <w:b/>
          <w:bCs/>
          <w:sz w:val="28"/>
          <w:szCs w:val="28"/>
          <w:rtl/>
          <w:lang w:bidi="fa-IR"/>
        </w:rPr>
      </w:pPr>
    </w:p>
    <w:p w14:paraId="79EA586F" w14:textId="2FF5CA45" w:rsidR="00866526" w:rsidRPr="00255E5B" w:rsidRDefault="001C2DD2" w:rsidP="001C2DD2">
      <w:pPr>
        <w:bidi/>
        <w:spacing w:before="360" w:after="240" w:line="276" w:lineRule="auto"/>
        <w:jc w:val="lowKashida"/>
        <w:rPr>
          <w:rFonts w:cs="B Nazanin"/>
          <w:b/>
          <w:bCs/>
          <w:sz w:val="36"/>
          <w:szCs w:val="36"/>
          <w:rtl/>
          <w:lang w:bidi="fa-IR"/>
        </w:rPr>
      </w:pPr>
      <w:bookmarkStart w:id="474" w:name="_Hlk96693224"/>
      <w:r>
        <w:rPr>
          <w:rFonts w:cs="B Nazanin" w:hint="cs"/>
          <w:b/>
          <w:bCs/>
          <w:sz w:val="36"/>
          <w:szCs w:val="36"/>
          <w:rtl/>
          <w:lang w:bidi="fa-IR"/>
        </w:rPr>
        <w:t>1-3</w:t>
      </w:r>
      <w:r w:rsidR="00866526" w:rsidRPr="00255E5B">
        <w:rPr>
          <w:rFonts w:cs="B Nazanin" w:hint="cs"/>
          <w:b/>
          <w:bCs/>
          <w:sz w:val="36"/>
          <w:szCs w:val="36"/>
          <w:rtl/>
          <w:lang w:bidi="fa-IR"/>
        </w:rPr>
        <w:t>- مقدمه</w:t>
      </w:r>
    </w:p>
    <w:bookmarkEnd w:id="474"/>
    <w:p w14:paraId="32654D1A" w14:textId="750FE9DE" w:rsidR="00866526" w:rsidRDefault="00866526" w:rsidP="00203EF1">
      <w:pPr>
        <w:bidi/>
        <w:spacing w:before="120" w:after="120" w:line="276" w:lineRule="auto"/>
        <w:ind w:firstLine="720"/>
        <w:jc w:val="both"/>
        <w:rPr>
          <w:rFonts w:cs="B Nazanin"/>
          <w:sz w:val="28"/>
          <w:szCs w:val="28"/>
          <w:rtl/>
          <w:lang w:bidi="fa-IR"/>
        </w:rPr>
      </w:pPr>
      <w:r w:rsidRPr="00866526">
        <w:rPr>
          <w:rFonts w:cs="B Nazanin" w:hint="cs"/>
          <w:sz w:val="28"/>
          <w:szCs w:val="28"/>
          <w:rtl/>
          <w:lang w:bidi="fa-IR"/>
        </w:rPr>
        <w:t>مدل‌سازی اولین</w:t>
      </w:r>
      <w:r w:rsidR="0027250C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866526">
        <w:rPr>
          <w:rFonts w:cs="B Nazanin" w:hint="cs"/>
          <w:sz w:val="28"/>
          <w:szCs w:val="28"/>
          <w:rtl/>
          <w:lang w:bidi="fa-IR"/>
        </w:rPr>
        <w:t xml:space="preserve">گام </w:t>
      </w:r>
      <w:r>
        <w:rPr>
          <w:rFonts w:cs="B Nazanin" w:hint="cs"/>
          <w:sz w:val="28"/>
          <w:szCs w:val="28"/>
          <w:rtl/>
          <w:lang w:bidi="fa-IR"/>
        </w:rPr>
        <w:t>در طراحی کنترل</w:t>
      </w:r>
      <w:r>
        <w:rPr>
          <w:rFonts w:cs="B Nazanin" w:hint="eastAsia"/>
          <w:sz w:val="28"/>
          <w:szCs w:val="28"/>
          <w:rtl/>
          <w:lang w:bidi="fa-IR"/>
        </w:rPr>
        <w:t>‌</w:t>
      </w:r>
      <w:r>
        <w:rPr>
          <w:rFonts w:cs="B Nazanin" w:hint="cs"/>
          <w:sz w:val="28"/>
          <w:szCs w:val="28"/>
          <w:rtl/>
          <w:lang w:bidi="fa-IR"/>
        </w:rPr>
        <w:t>کننده برای هر سیستم کنترلی است.</w:t>
      </w:r>
      <w:r w:rsidR="003A776B">
        <w:rPr>
          <w:rFonts w:cs="B Nazanin"/>
          <w:sz w:val="28"/>
          <w:szCs w:val="28"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 xml:space="preserve">بنابراین داشتن مدل دینامیکی ریاضی </w:t>
      </w:r>
      <w:del w:id="475" w:author="MF" w:date="2022-02-26T13:45:00Z">
        <w:r w:rsidDel="00763B20">
          <w:rPr>
            <w:rFonts w:cs="B Nazanin" w:hint="cs"/>
            <w:sz w:val="28"/>
            <w:szCs w:val="28"/>
            <w:rtl/>
            <w:lang w:bidi="fa-IR"/>
          </w:rPr>
          <w:delText xml:space="preserve">یک </w:delText>
        </w:r>
      </w:del>
      <w:r>
        <w:rPr>
          <w:rFonts w:cs="B Nazanin" w:hint="cs"/>
          <w:sz w:val="28"/>
          <w:szCs w:val="28"/>
          <w:rtl/>
          <w:lang w:bidi="fa-IR"/>
        </w:rPr>
        <w:t xml:space="preserve">سیستم برای طراحی کنترل‌کننده </w:t>
      </w:r>
      <w:del w:id="476" w:author="MF" w:date="2022-02-26T13:45:00Z">
        <w:r w:rsidDel="00763B20">
          <w:rPr>
            <w:rFonts w:cs="B Nazanin" w:hint="cs"/>
            <w:sz w:val="28"/>
            <w:szCs w:val="28"/>
            <w:rtl/>
            <w:lang w:bidi="fa-IR"/>
          </w:rPr>
          <w:delText xml:space="preserve">یک </w:delText>
        </w:r>
      </w:del>
      <w:r>
        <w:rPr>
          <w:rFonts w:cs="B Nazanin" w:hint="cs"/>
          <w:sz w:val="28"/>
          <w:szCs w:val="28"/>
          <w:rtl/>
          <w:lang w:bidi="fa-IR"/>
        </w:rPr>
        <w:t>نیاز اساسی می‌باشد.</w:t>
      </w:r>
      <w:r w:rsidR="00C91567">
        <w:rPr>
          <w:rFonts w:cs="B Nazanin" w:hint="cs"/>
          <w:sz w:val="28"/>
          <w:szCs w:val="28"/>
          <w:rtl/>
          <w:lang w:bidi="fa-IR"/>
        </w:rPr>
        <w:t xml:space="preserve"> مدل </w:t>
      </w:r>
      <w:del w:id="477" w:author="MF" w:date="2022-02-26T13:46:00Z">
        <w:r w:rsidR="00C91567" w:rsidDel="00203EF1">
          <w:rPr>
            <w:rFonts w:cs="B Nazanin" w:hint="cs"/>
            <w:sz w:val="28"/>
            <w:szCs w:val="28"/>
            <w:rtl/>
            <w:lang w:bidi="fa-IR"/>
          </w:rPr>
          <w:delText xml:space="preserve">یک </w:delText>
        </w:r>
      </w:del>
      <w:r w:rsidR="00C91567">
        <w:rPr>
          <w:rFonts w:cs="B Nazanin" w:hint="cs"/>
          <w:sz w:val="28"/>
          <w:szCs w:val="28"/>
          <w:rtl/>
          <w:lang w:bidi="fa-IR"/>
        </w:rPr>
        <w:t xml:space="preserve">پرنده بدون سرنشین همواره دارای </w:t>
      </w:r>
      <w:r w:rsidR="00C91567">
        <w:rPr>
          <w:rFonts w:cs="B Nazanin" w:hint="cs"/>
          <w:sz w:val="28"/>
          <w:szCs w:val="28"/>
          <w:rtl/>
          <w:lang w:bidi="fa-IR"/>
        </w:rPr>
        <w:lastRenderedPageBreak/>
        <w:t>عدم</w:t>
      </w:r>
      <w:r w:rsidR="002661C5">
        <w:rPr>
          <w:rFonts w:cs="B Nazanin" w:hint="eastAsia"/>
          <w:sz w:val="28"/>
          <w:szCs w:val="28"/>
          <w:rtl/>
          <w:lang w:bidi="fa-IR"/>
        </w:rPr>
        <w:t>‌</w:t>
      </w:r>
      <w:r w:rsidR="00C91567">
        <w:rPr>
          <w:rFonts w:cs="B Nazanin" w:hint="cs"/>
          <w:sz w:val="28"/>
          <w:szCs w:val="28"/>
          <w:rtl/>
          <w:lang w:bidi="fa-IR"/>
        </w:rPr>
        <w:t>قطعیت‌هایی می‌باشد. هرچه مدل ساده‌تر باشد، فرآیند طراحی کنترل‌کننده پیچیده‌تر خواهد شد و مدل با جزئیات بیشتر منجر به طراحی کنترل</w:t>
      </w:r>
      <w:r w:rsidR="00255E5B">
        <w:rPr>
          <w:rFonts w:cs="B Nazanin" w:hint="eastAsia"/>
          <w:sz w:val="28"/>
          <w:szCs w:val="28"/>
          <w:rtl/>
          <w:lang w:bidi="fa-IR"/>
        </w:rPr>
        <w:t>‌</w:t>
      </w:r>
      <w:r w:rsidR="00C91567">
        <w:rPr>
          <w:rFonts w:cs="B Nazanin" w:hint="cs"/>
          <w:sz w:val="28"/>
          <w:szCs w:val="28"/>
          <w:rtl/>
          <w:lang w:bidi="fa-IR"/>
        </w:rPr>
        <w:t>کننده دقیق‌تر خواهدشد.</w:t>
      </w:r>
      <w:r w:rsidR="003A776B">
        <w:rPr>
          <w:rFonts w:cs="B Nazanin"/>
          <w:sz w:val="28"/>
          <w:szCs w:val="28"/>
          <w:lang w:bidi="fa-IR"/>
        </w:rPr>
        <w:t xml:space="preserve"> </w:t>
      </w:r>
      <w:r w:rsidR="003A776B">
        <w:rPr>
          <w:rFonts w:cs="B Nazanin" w:hint="cs"/>
          <w:sz w:val="28"/>
          <w:szCs w:val="28"/>
          <w:rtl/>
          <w:lang w:bidi="fa-IR"/>
        </w:rPr>
        <w:t>تاکنون محققان بسیاری از راه‌های مختلف و با تاکید بر جزئیات متفاوتی کار مدل</w:t>
      </w:r>
      <w:r w:rsidR="002661C5">
        <w:rPr>
          <w:rFonts w:cs="B Nazanin" w:hint="eastAsia"/>
          <w:sz w:val="28"/>
          <w:szCs w:val="28"/>
          <w:rtl/>
          <w:lang w:bidi="fa-IR"/>
        </w:rPr>
        <w:t>‌</w:t>
      </w:r>
      <w:r w:rsidR="003A776B">
        <w:rPr>
          <w:rFonts w:cs="B Nazanin" w:hint="cs"/>
          <w:sz w:val="28"/>
          <w:szCs w:val="28"/>
          <w:rtl/>
          <w:lang w:bidi="fa-IR"/>
        </w:rPr>
        <w:t>سازی را برای چهارپره انجام</w:t>
      </w:r>
      <w:r w:rsidR="002661C5">
        <w:rPr>
          <w:rFonts w:cs="B Nazanin" w:hint="eastAsia"/>
          <w:sz w:val="28"/>
          <w:szCs w:val="28"/>
          <w:rtl/>
          <w:lang w:bidi="fa-IR"/>
        </w:rPr>
        <w:t>‌</w:t>
      </w:r>
      <w:r w:rsidR="003A776B">
        <w:rPr>
          <w:rFonts w:cs="B Nazanin" w:hint="cs"/>
          <w:sz w:val="28"/>
          <w:szCs w:val="28"/>
          <w:rtl/>
          <w:lang w:bidi="fa-IR"/>
        </w:rPr>
        <w:t>داده‌اند. اما مدل‌سازی با همه جزئیات آن بسیار پرهزینه است</w:t>
      </w:r>
      <w:r w:rsidR="00255E5B">
        <w:rPr>
          <w:rFonts w:cs="B Nazanin" w:hint="cs"/>
          <w:sz w:val="28"/>
          <w:szCs w:val="28"/>
          <w:rtl/>
          <w:lang w:bidi="fa-IR"/>
        </w:rPr>
        <w:t xml:space="preserve"> </w:t>
      </w:r>
      <w:r w:rsidR="003A776B">
        <w:rPr>
          <w:rFonts w:cs="B Nazanin" w:hint="cs"/>
          <w:sz w:val="28"/>
          <w:szCs w:val="28"/>
          <w:rtl/>
          <w:lang w:bidi="fa-IR"/>
        </w:rPr>
        <w:t>و نیاز به تجهیزاتی مانند تونل باد و یا ادوات سخت‌افزار در حلقه دارد. در این فصل به بررسی مدل چهارپره و معادلات فضای</w:t>
      </w:r>
      <w:r w:rsidR="002661C5">
        <w:rPr>
          <w:rFonts w:cs="B Nazanin" w:hint="eastAsia"/>
          <w:sz w:val="28"/>
          <w:szCs w:val="28"/>
          <w:rtl/>
          <w:lang w:bidi="fa-IR"/>
        </w:rPr>
        <w:t>‌</w:t>
      </w:r>
      <w:r w:rsidR="003A776B">
        <w:rPr>
          <w:rFonts w:cs="B Nazanin" w:hint="cs"/>
          <w:sz w:val="28"/>
          <w:szCs w:val="28"/>
          <w:rtl/>
          <w:lang w:bidi="fa-IR"/>
        </w:rPr>
        <w:t xml:space="preserve">حالت </w:t>
      </w:r>
      <w:r w:rsidR="00255E5B">
        <w:rPr>
          <w:rFonts w:cs="B Nazanin" w:hint="cs"/>
          <w:sz w:val="28"/>
          <w:szCs w:val="28"/>
          <w:rtl/>
          <w:lang w:bidi="fa-IR"/>
        </w:rPr>
        <w:t xml:space="preserve">آن </w:t>
      </w:r>
      <w:r w:rsidR="00A71522">
        <w:rPr>
          <w:rFonts w:cs="B Nazanin" w:hint="cs"/>
          <w:sz w:val="28"/>
          <w:szCs w:val="28"/>
          <w:rtl/>
          <w:lang w:bidi="fa-IR"/>
        </w:rPr>
        <w:t>می‌پردازیم.</w:t>
      </w:r>
    </w:p>
    <w:p w14:paraId="5E45DE3A" w14:textId="76FE5A21" w:rsidR="00A95573" w:rsidRPr="00255E5B" w:rsidRDefault="001C2DD2" w:rsidP="001C2DD2">
      <w:pPr>
        <w:bidi/>
        <w:spacing w:before="360" w:after="240" w:line="276" w:lineRule="auto"/>
        <w:jc w:val="lowKashida"/>
        <w:rPr>
          <w:rFonts w:cs="B Nazanin"/>
          <w:b/>
          <w:bCs/>
          <w:sz w:val="36"/>
          <w:szCs w:val="36"/>
          <w:rtl/>
          <w:lang w:bidi="fa-IR"/>
        </w:rPr>
      </w:pPr>
      <w:bookmarkStart w:id="478" w:name="_Hlk96693231"/>
      <w:r>
        <w:rPr>
          <w:rFonts w:cs="B Nazanin" w:hint="cs"/>
          <w:b/>
          <w:bCs/>
          <w:sz w:val="36"/>
          <w:szCs w:val="36"/>
          <w:rtl/>
          <w:lang w:bidi="fa-IR"/>
        </w:rPr>
        <w:t>2-3</w:t>
      </w:r>
      <w:r w:rsidR="00A95573" w:rsidRPr="00255E5B">
        <w:rPr>
          <w:rFonts w:cs="B Nazanin" w:hint="cs"/>
          <w:b/>
          <w:bCs/>
          <w:sz w:val="36"/>
          <w:szCs w:val="36"/>
          <w:rtl/>
          <w:lang w:bidi="fa-IR"/>
        </w:rPr>
        <w:t>- ساختار مکانیکی</w:t>
      </w:r>
    </w:p>
    <w:bookmarkEnd w:id="478"/>
    <w:p w14:paraId="1BE27C68" w14:textId="2A20568D" w:rsidR="00255E5B" w:rsidRDefault="00A95573" w:rsidP="001C2DD2">
      <w:pPr>
        <w:bidi/>
        <w:spacing w:line="276" w:lineRule="auto"/>
        <w:ind w:firstLine="720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قبل از ارائه معادلات توصیف</w:t>
      </w:r>
      <w:r w:rsidR="00255E5B">
        <w:rPr>
          <w:rFonts w:cs="B Nazanin" w:hint="eastAsia"/>
          <w:sz w:val="28"/>
          <w:szCs w:val="28"/>
          <w:rtl/>
          <w:lang w:bidi="fa-IR"/>
        </w:rPr>
        <w:t>‌</w:t>
      </w:r>
      <w:r>
        <w:rPr>
          <w:rFonts w:cs="B Nazanin" w:hint="cs"/>
          <w:sz w:val="28"/>
          <w:szCs w:val="28"/>
          <w:rtl/>
          <w:lang w:bidi="fa-IR"/>
        </w:rPr>
        <w:t>کننده سیستم که رفتار چهارپره را مشخص می</w:t>
      </w:r>
      <w:r w:rsidR="00255E5B">
        <w:rPr>
          <w:rFonts w:cs="B Nazanin" w:hint="eastAsia"/>
          <w:sz w:val="28"/>
          <w:szCs w:val="28"/>
          <w:rtl/>
          <w:lang w:bidi="fa-IR"/>
        </w:rPr>
        <w:t>‌</w:t>
      </w:r>
      <w:r>
        <w:rPr>
          <w:rFonts w:cs="B Nazanin" w:hint="cs"/>
          <w:sz w:val="28"/>
          <w:szCs w:val="28"/>
          <w:rtl/>
          <w:lang w:bidi="fa-IR"/>
        </w:rPr>
        <w:t>کند</w:t>
      </w:r>
      <w:r w:rsidR="00255E5B">
        <w:rPr>
          <w:rFonts w:cs="B Nazanin" w:hint="cs"/>
          <w:sz w:val="28"/>
          <w:szCs w:val="28"/>
          <w:rtl/>
          <w:lang w:bidi="fa-IR"/>
        </w:rPr>
        <w:t>،</w:t>
      </w:r>
      <w:r>
        <w:rPr>
          <w:rFonts w:cs="B Nazanin" w:hint="cs"/>
          <w:sz w:val="28"/>
          <w:szCs w:val="28"/>
          <w:rtl/>
          <w:lang w:bidi="fa-IR"/>
        </w:rPr>
        <w:t xml:space="preserve"> ابتدا نگاهی گذرا به ساختارمکانیکی و نحوه تغییر جهت و موقعیت با توجه به تغییر در سرعت موتورها خواهیم داشت.</w:t>
      </w:r>
      <w:r w:rsidR="00255E5B">
        <w:rPr>
          <w:rFonts w:cs="B Nazanin" w:hint="cs"/>
          <w:sz w:val="28"/>
          <w:szCs w:val="28"/>
          <w:rtl/>
          <w:lang w:bidi="fa-IR"/>
        </w:rPr>
        <w:t xml:space="preserve"> چ</w:t>
      </w:r>
      <w:r>
        <w:rPr>
          <w:rFonts w:cs="B Nazanin" w:hint="cs"/>
          <w:sz w:val="28"/>
          <w:szCs w:val="28"/>
          <w:rtl/>
          <w:lang w:bidi="fa-IR"/>
        </w:rPr>
        <w:t>هارپره دارای چهارموتور مستقل با سرعت متغیر که قابل</w:t>
      </w:r>
      <w:r w:rsidR="00255E5B">
        <w:rPr>
          <w:rFonts w:cs="B Nazanin" w:hint="eastAsia"/>
          <w:sz w:val="28"/>
          <w:szCs w:val="28"/>
          <w:rtl/>
          <w:lang w:bidi="fa-IR"/>
        </w:rPr>
        <w:t>‌</w:t>
      </w:r>
      <w:r w:rsidR="002661C5">
        <w:rPr>
          <w:rFonts w:cs="B Nazanin" w:hint="eastAsia"/>
          <w:sz w:val="28"/>
          <w:szCs w:val="28"/>
          <w:rtl/>
          <w:lang w:bidi="fa-IR"/>
        </w:rPr>
        <w:t>‌</w:t>
      </w:r>
      <w:r>
        <w:rPr>
          <w:rFonts w:cs="B Nazanin" w:hint="cs"/>
          <w:sz w:val="28"/>
          <w:szCs w:val="28"/>
          <w:rtl/>
          <w:lang w:bidi="fa-IR"/>
        </w:rPr>
        <w:t>تنظیم هستند، می‌باشد و کنترل زوایا و موقعیت این سیستم با کنترل سرعت موتورها قابل دسترسی می</w:t>
      </w:r>
      <w:r w:rsidR="002661C5">
        <w:rPr>
          <w:rFonts w:cs="B Nazanin" w:hint="eastAsia"/>
          <w:sz w:val="28"/>
          <w:szCs w:val="28"/>
          <w:rtl/>
          <w:lang w:bidi="fa-IR"/>
        </w:rPr>
        <w:t>‌</w:t>
      </w:r>
      <w:r>
        <w:rPr>
          <w:rFonts w:cs="B Nazanin" w:hint="cs"/>
          <w:sz w:val="28"/>
          <w:szCs w:val="28"/>
          <w:rtl/>
          <w:lang w:bidi="fa-IR"/>
        </w:rPr>
        <w:t>باشد.</w:t>
      </w:r>
      <w:r w:rsidR="00255E5B">
        <w:rPr>
          <w:rFonts w:cs="B Nazanin" w:hint="cs"/>
          <w:sz w:val="28"/>
          <w:szCs w:val="28"/>
          <w:rtl/>
          <w:lang w:bidi="fa-IR"/>
        </w:rPr>
        <w:t xml:space="preserve">  </w:t>
      </w:r>
    </w:p>
    <w:p w14:paraId="4CC25777" w14:textId="6AD82120" w:rsidR="002661C5" w:rsidRDefault="00255E5B" w:rsidP="00447B2C">
      <w:pPr>
        <w:bidi/>
        <w:spacing w:line="276" w:lineRule="auto"/>
        <w:ind w:firstLine="720"/>
        <w:jc w:val="both"/>
        <w:rPr>
          <w:rFonts w:cs="B Nazanin"/>
          <w:sz w:val="28"/>
          <w:szCs w:val="28"/>
          <w:lang w:bidi="fa-IR"/>
        </w:rPr>
      </w:pPr>
      <w:r>
        <w:rPr>
          <w:rFonts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2B3CB79" wp14:editId="38197F2B">
                <wp:simplePos x="0" y="0"/>
                <wp:positionH relativeFrom="column">
                  <wp:posOffset>1447800</wp:posOffset>
                </wp:positionH>
                <wp:positionV relativeFrom="paragraph">
                  <wp:posOffset>781050</wp:posOffset>
                </wp:positionV>
                <wp:extent cx="365760" cy="396240"/>
                <wp:effectExtent l="0" t="0" r="15240" b="2286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" cy="3962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9A2B008" w14:textId="77777777" w:rsidR="002F3FC5" w:rsidRDefault="002F3FC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62B3CB79" id="Text Box 35" o:spid="_x0000_s1033" type="#_x0000_t202" style="position:absolute;left:0;text-align:left;margin-left:114pt;margin-top:61.5pt;width:28.8pt;height:31.2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" fillcolor="white [3212]" strokecolor="white [3212]" strokeweight=".5pt">
                <v:textbox>
                  <w:txbxContent>
                    <w:p w14:paraId="49A2B008" w14:textId="77777777" w:rsidR="002F3FC5" w:rsidRDefault="002F3FC5"/>
                  </w:txbxContent>
                </v:textbox>
              </v:shape>
            </w:pict>
          </mc:Fallback>
        </mc:AlternateContent>
      </w:r>
      <w:r>
        <w:rPr>
          <w:rFonts w:cs="B Nazanin" w:hint="cs"/>
          <w:sz w:val="28"/>
          <w:szCs w:val="28"/>
          <w:rtl/>
          <w:lang w:bidi="fa-IR"/>
        </w:rPr>
        <w:t>مو</w:t>
      </w:r>
      <w:r w:rsidR="0099006E">
        <w:rPr>
          <w:rFonts w:cs="B Nazanin" w:hint="cs"/>
          <w:sz w:val="28"/>
          <w:szCs w:val="28"/>
          <w:rtl/>
          <w:lang w:bidi="fa-IR"/>
        </w:rPr>
        <w:t xml:space="preserve">تورهای روبه‌رو هم در یک جهت می‌چرخند </w:t>
      </w:r>
      <w:r w:rsidR="004B6048">
        <w:rPr>
          <w:rFonts w:cs="B Nazanin" w:hint="cs"/>
          <w:sz w:val="28"/>
          <w:szCs w:val="28"/>
          <w:rtl/>
          <w:lang w:bidi="fa-IR"/>
        </w:rPr>
        <w:t>به عبارتی موتور‌های جلو و عقب درخلاف جهت موتورهای راست و چپ می‌چرخند</w:t>
      </w:r>
      <w:r w:rsidR="00D001BD">
        <w:rPr>
          <w:rFonts w:cs="B Nazanin" w:hint="cs"/>
          <w:sz w:val="28"/>
          <w:szCs w:val="28"/>
          <w:rtl/>
          <w:lang w:bidi="fa-IR"/>
        </w:rPr>
        <w:t>. این موتورها را به ترتیب در شکل 3-1 با شماره‌های 1 تا 4 نشان می‌دهیم</w:t>
      </w:r>
      <w:r w:rsidR="002661C5">
        <w:rPr>
          <w:rFonts w:cs="B Nazanin" w:hint="cs"/>
          <w:sz w:val="28"/>
          <w:szCs w:val="28"/>
          <w:rtl/>
          <w:lang w:bidi="fa-IR"/>
        </w:rPr>
        <w:t>.</w:t>
      </w:r>
    </w:p>
    <w:p w14:paraId="28CFDF6E" w14:textId="139C688B" w:rsidR="002661C5" w:rsidRDefault="00ED3010" w:rsidP="002661C5">
      <w:pPr>
        <w:bidi/>
        <w:spacing w:line="360" w:lineRule="auto"/>
        <w:ind w:firstLine="720"/>
        <w:rPr>
          <w:rFonts w:cs="B Nazanin"/>
          <w:sz w:val="28"/>
          <w:szCs w:val="28"/>
          <w:lang w:bidi="fa-IR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6C3A9F1E" wp14:editId="7263519E">
            <wp:simplePos x="0" y="0"/>
            <wp:positionH relativeFrom="margin">
              <wp:align>center</wp:align>
            </wp:positionH>
            <wp:positionV relativeFrom="paragraph">
              <wp:posOffset>102524</wp:posOffset>
            </wp:positionV>
            <wp:extent cx="1945640" cy="1923921"/>
            <wp:effectExtent l="0" t="0" r="0" b="63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5640" cy="19239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61C5">
        <w:rPr>
          <w:rFonts w:ascii="IRANSansWeb_Light" w:hAnsi="IRANSansWeb_Light"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C092850" wp14:editId="3BD156B4">
                <wp:simplePos x="0" y="0"/>
                <wp:positionH relativeFrom="margin">
                  <wp:posOffset>2651760</wp:posOffset>
                </wp:positionH>
                <wp:positionV relativeFrom="paragraph">
                  <wp:posOffset>114300</wp:posOffset>
                </wp:positionV>
                <wp:extent cx="510540" cy="472440"/>
                <wp:effectExtent l="0" t="0" r="3810" b="381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540" cy="4724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01ADA25" w14:textId="77777777" w:rsidR="002F3FC5" w:rsidRDefault="002F3FC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0C092850" id="Text Box 37" o:spid="_x0000_s1034" type="#_x0000_t202" style="position:absolute;left:0;text-align:left;margin-left:208.8pt;margin-top:9pt;width:40.2pt;height:37.2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" fillcolor="white [3201]" stroked="f" strokeweight=".5pt">
                <v:textbox>
                  <w:txbxContent>
                    <w:p w14:paraId="301ADA25" w14:textId="77777777" w:rsidR="002F3FC5" w:rsidRDefault="002F3FC5"/>
                  </w:txbxContent>
                </v:textbox>
                <w10:wrap anchorx="margin"/>
              </v:shape>
            </w:pict>
          </mc:Fallback>
        </mc:AlternateContent>
      </w:r>
    </w:p>
    <w:p w14:paraId="4060936F" w14:textId="3ABA34CD" w:rsidR="00255E5B" w:rsidRDefault="002661C5" w:rsidP="00255E5B">
      <w:pPr>
        <w:bidi/>
        <w:spacing w:line="360" w:lineRule="auto"/>
        <w:ind w:firstLine="720"/>
        <w:rPr>
          <w:rFonts w:cs="B Nazanin"/>
          <w:sz w:val="28"/>
          <w:szCs w:val="28"/>
          <w:lang w:bidi="fa-IR"/>
        </w:rPr>
      </w:pPr>
      <w:r>
        <w:rPr>
          <w:rFonts w:ascii="IRANSansWeb_Light" w:hAnsi="IRANSansWeb_Light"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AEAEE87" wp14:editId="5DFFA1EE">
                <wp:simplePos x="0" y="0"/>
                <wp:positionH relativeFrom="column">
                  <wp:posOffset>2827020</wp:posOffset>
                </wp:positionH>
                <wp:positionV relativeFrom="paragraph">
                  <wp:posOffset>189865</wp:posOffset>
                </wp:positionV>
                <wp:extent cx="198120" cy="830580"/>
                <wp:effectExtent l="0" t="0" r="0" b="762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120" cy="8305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4952104" w14:textId="77777777" w:rsidR="002F3FC5" w:rsidRDefault="002F3FC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0AEAEE87" id="Text Box 36" o:spid="_x0000_s1035" type="#_x0000_t202" style="position:absolute;left:0;text-align:left;margin-left:222.6pt;margin-top:14.95pt;width:15.6pt;height:65.4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" fillcolor="white [3201]" stroked="f" strokeweight=".5pt">
                <v:textbox>
                  <w:txbxContent>
                    <w:p w14:paraId="34952104" w14:textId="77777777" w:rsidR="002F3FC5" w:rsidRDefault="002F3FC5"/>
                  </w:txbxContent>
                </v:textbox>
              </v:shape>
            </w:pict>
          </mc:Fallback>
        </mc:AlternateContent>
      </w:r>
    </w:p>
    <w:p w14:paraId="5891AAB1" w14:textId="42357FFE" w:rsidR="00255E5B" w:rsidRDefault="002661C5" w:rsidP="00255E5B">
      <w:pPr>
        <w:bidi/>
        <w:spacing w:line="360" w:lineRule="auto"/>
        <w:ind w:firstLine="720"/>
        <w:rPr>
          <w:rFonts w:cs="B Nazanin"/>
          <w:sz w:val="28"/>
          <w:szCs w:val="28"/>
          <w:lang w:bidi="fa-IR"/>
        </w:rPr>
      </w:pPr>
      <w:r>
        <w:rPr>
          <w:rFonts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1D8B3C27" wp14:editId="2BC0A547">
                <wp:simplePos x="0" y="0"/>
                <wp:positionH relativeFrom="column">
                  <wp:posOffset>3086100</wp:posOffset>
                </wp:positionH>
                <wp:positionV relativeFrom="paragraph">
                  <wp:posOffset>311785</wp:posOffset>
                </wp:positionV>
                <wp:extent cx="434340" cy="53340"/>
                <wp:effectExtent l="0" t="0" r="3810" b="3810"/>
                <wp:wrapNone/>
                <wp:docPr id="240" name="Text Box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340" cy="533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5E5862" w14:textId="77777777" w:rsidR="002F3FC5" w:rsidRDefault="002F3FC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1D8B3C27" id="Text Box 240" o:spid="_x0000_s1036" type="#_x0000_t202" style="position:absolute;left:0;text-align:left;margin-left:243pt;margin-top:24.55pt;width:34.2pt;height:4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" fillcolor="white [3201]" stroked="f" strokeweight=".5pt">
                <v:textbox>
                  <w:txbxContent>
                    <w:p w14:paraId="745E5862" w14:textId="77777777" w:rsidR="002F3FC5" w:rsidRDefault="002F3FC5"/>
                  </w:txbxContent>
                </v:textbox>
              </v:shape>
            </w:pict>
          </mc:Fallback>
        </mc:AlternateContent>
      </w:r>
      <w:r w:rsidR="00255E5B">
        <w:rPr>
          <w:rFonts w:cs="B Nazani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2777D268" wp14:editId="21250607">
                <wp:simplePos x="0" y="0"/>
                <wp:positionH relativeFrom="column">
                  <wp:posOffset>3299460</wp:posOffset>
                </wp:positionH>
                <wp:positionV relativeFrom="paragraph">
                  <wp:posOffset>121285</wp:posOffset>
                </wp:positionV>
                <wp:extent cx="624840" cy="312420"/>
                <wp:effectExtent l="0" t="0" r="3810" b="0"/>
                <wp:wrapNone/>
                <wp:docPr id="239" name="Rectangle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4840" cy="3124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rect w14:anchorId="6307977A" id="Rectangle 239" o:spid="_x0000_s1026" style="position:absolute;margin-left:259.8pt;margin-top:9.55pt;width:49.2pt;height:24.6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" fillcolor="white [3201]" stroked="f" strokeweight="1pt"/>
            </w:pict>
          </mc:Fallback>
        </mc:AlternateContent>
      </w:r>
    </w:p>
    <w:p w14:paraId="5C22E535" w14:textId="15D908DB" w:rsidR="00D001BD" w:rsidRPr="00255E5B" w:rsidRDefault="00D001BD" w:rsidP="00255E5B">
      <w:pPr>
        <w:bidi/>
        <w:spacing w:line="360" w:lineRule="auto"/>
        <w:ind w:firstLine="720"/>
        <w:rPr>
          <w:rFonts w:cs="B Nazanin"/>
          <w:sz w:val="28"/>
          <w:szCs w:val="28"/>
          <w:rtl/>
          <w:lang w:bidi="fa-IR"/>
        </w:rPr>
      </w:pPr>
    </w:p>
    <w:p w14:paraId="40648B34" w14:textId="766C5F77" w:rsidR="00D001BD" w:rsidRPr="00D001BD" w:rsidRDefault="00D001BD" w:rsidP="00D001BD">
      <w:pPr>
        <w:bidi/>
        <w:rPr>
          <w:rFonts w:ascii="IRANSansWeb_Light" w:hAnsi="IRANSansWeb_Light" w:cs="B Nazanin"/>
          <w:sz w:val="28"/>
          <w:szCs w:val="28"/>
          <w:rtl/>
          <w:lang w:bidi="fa-IR"/>
        </w:rPr>
      </w:pPr>
    </w:p>
    <w:p w14:paraId="0842E85D" w14:textId="6BC31C08" w:rsidR="00D001BD" w:rsidRPr="001C2DD2" w:rsidRDefault="00D001BD" w:rsidP="001C2DD2">
      <w:pPr>
        <w:bidi/>
        <w:jc w:val="center"/>
        <w:rPr>
          <w:rFonts w:ascii="IRANSansWeb_Light" w:hAnsi="IRANSansWeb_Light" w:cs="B Nazanin"/>
          <w:sz w:val="24"/>
          <w:szCs w:val="24"/>
          <w:rtl/>
          <w:lang w:bidi="fa-IR"/>
        </w:rPr>
      </w:pPr>
      <w:bookmarkStart w:id="479" w:name="_Hlk96694553"/>
      <w:r w:rsidRPr="00255E5B">
        <w:rPr>
          <w:rFonts w:cs="B Nazanin" w:hint="cs"/>
          <w:sz w:val="24"/>
          <w:szCs w:val="24"/>
          <w:rtl/>
          <w:lang w:bidi="fa-IR"/>
        </w:rPr>
        <w:t>شکل</w:t>
      </w:r>
      <w:r w:rsidR="001C2DD2">
        <w:rPr>
          <w:rFonts w:cs="B Nazanin" w:hint="cs"/>
          <w:sz w:val="24"/>
          <w:szCs w:val="24"/>
          <w:rtl/>
          <w:lang w:bidi="fa-IR"/>
        </w:rPr>
        <w:t>3-1</w:t>
      </w:r>
      <w:r w:rsidRPr="00255E5B">
        <w:rPr>
          <w:rFonts w:cs="B Nazanin" w:hint="cs"/>
          <w:sz w:val="24"/>
          <w:szCs w:val="24"/>
          <w:rtl/>
          <w:lang w:bidi="fa-IR"/>
        </w:rPr>
        <w:t>: ساختار چهارپره</w:t>
      </w:r>
    </w:p>
    <w:bookmarkEnd w:id="479"/>
    <w:p w14:paraId="606D4A87" w14:textId="721E3239" w:rsidR="00D001BD" w:rsidRDefault="00C5536E" w:rsidP="001C2DD2">
      <w:pPr>
        <w:tabs>
          <w:tab w:val="left" w:pos="3456"/>
        </w:tabs>
        <w:bidi/>
        <w:spacing w:line="276" w:lineRule="auto"/>
        <w:ind w:firstLine="720"/>
        <w:jc w:val="lowKashida"/>
        <w:rPr>
          <w:rFonts w:ascii="IRANSansWeb_Light" w:hAnsi="IRANSansWeb_Light" w:cs="B Nazanin"/>
          <w:sz w:val="28"/>
          <w:szCs w:val="28"/>
          <w:rtl/>
          <w:lang w:bidi="fa-IR"/>
        </w:rPr>
      </w:pP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درحالت معلق</w:t>
      </w:r>
      <w:r w:rsidR="004C28DA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بودن مجموع نیروهای تولیدی در</w:t>
      </w:r>
      <w:r w:rsidR="001C2DD2">
        <w:rPr>
          <w:rFonts w:ascii="IRANSansWeb_Light" w:hAnsi="IRANSansWeb_Light" w:cs="B Nazanin" w:hint="cs"/>
          <w:sz w:val="28"/>
          <w:szCs w:val="28"/>
          <w:rtl/>
          <w:lang w:bidi="fa-IR"/>
        </w:rPr>
        <w:t>4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موتور باید به اندازه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ای باشد که بر نیروی وزن </w:t>
      </w:r>
      <w:r w:rsidR="007E20E0">
        <w:rPr>
          <w:rFonts w:ascii="IRANSansWeb_Light" w:hAnsi="IRANSansWeb_Light" w:cs="B Nazanin" w:hint="cs"/>
          <w:sz w:val="28"/>
          <w:szCs w:val="28"/>
          <w:rtl/>
          <w:lang w:bidi="fa-IR"/>
        </w:rPr>
        <w:t>غلبه کند و هر چهارموتور با سرعت یکسان بچرخند. در این حالت رابطه زیر بین سرعت</w:t>
      </w:r>
      <w:r w:rsidR="007E20E0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7E20E0">
        <w:rPr>
          <w:rFonts w:ascii="IRANSansWeb_Light" w:hAnsi="IRANSansWeb_Light" w:cs="B Nazanin" w:hint="cs"/>
          <w:sz w:val="28"/>
          <w:szCs w:val="28"/>
          <w:rtl/>
          <w:lang w:bidi="fa-IR"/>
        </w:rPr>
        <w:t>ها برقرار است</w:t>
      </w:r>
      <w:ins w:id="480" w:author="MF" w:date="2022-02-26T13:47:00Z">
        <w:r w:rsidR="001A78FA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>:</w:t>
        </w:r>
      </w:ins>
    </w:p>
    <w:p w14:paraId="78EB10AE" w14:textId="6AE32841" w:rsidR="007E20E0" w:rsidRDefault="002124EE" w:rsidP="001C2DD2">
      <w:pPr>
        <w:tabs>
          <w:tab w:val="left" w:pos="3456"/>
        </w:tabs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rtl/>
          <w:lang w:bidi="fa-IR"/>
        </w:rPr>
      </w:pPr>
      <w:r>
        <w:rPr>
          <w:rFonts w:ascii="IRANSansWeb_Light" w:hAnsi="IRANSansWeb_Light"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69CDDCC" wp14:editId="761969A9">
                <wp:simplePos x="0" y="0"/>
                <wp:positionH relativeFrom="margin">
                  <wp:align>center</wp:align>
                </wp:positionH>
                <wp:positionV relativeFrom="paragraph">
                  <wp:posOffset>2540</wp:posOffset>
                </wp:positionV>
                <wp:extent cx="1586230" cy="335280"/>
                <wp:effectExtent l="0" t="0" r="0" b="762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6230" cy="3352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7C2E41" w14:textId="6E11C43A" w:rsidR="002F3FC5" w:rsidRPr="00255E5B" w:rsidRDefault="002F3FC5" w:rsidP="001C2DD2">
                            <w:pPr>
                              <w:rPr>
                                <w:rFonts w:asciiTheme="majorHAnsi" w:hAnsiTheme="majorHAnsi" w:cstheme="majorHAnsi"/>
                                <w:b/>
                                <w:bCs/>
                                <w:sz w:val="24"/>
                                <w:szCs w:val="24"/>
                                <w:vertAlign w:val="subscript"/>
                              </w:rPr>
                            </w:pPr>
                            <w:r w:rsidRPr="001C2DD2">
                              <w:rPr>
                                <w:rFonts w:asciiTheme="majorHAnsi" w:hAnsiTheme="majorHAnsi" w:cstheme="majorHAnsi"/>
                                <w:b/>
                                <w:bCs/>
                                <w:position w:val="-4"/>
                                <w:sz w:val="24"/>
                                <w:szCs w:val="24"/>
                              </w:rPr>
                              <w:object w:dxaOrig="180" w:dyaOrig="279" w14:anchorId="5AA10861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6" type="#_x0000_t75" style="width:9pt;height:14.25pt" o:ole="">
                                  <v:imagedata r:id="rId26" o:title=""/>
                                </v:shape>
                                <o:OLEObject Type="Embed" ProgID="Equation.DSMT4" ShapeID="_x0000_i1026" DrawAspect="Content" ObjectID="_1707493576" r:id="rId27"/>
                              </w:object>
                            </w:r>
                            <w:r w:rsidRPr="001C2DD2">
                              <w:rPr>
                                <w:rFonts w:asciiTheme="majorHAnsi" w:hAnsiTheme="majorHAnsi" w:cstheme="majorHAnsi"/>
                                <w:b/>
                                <w:bCs/>
                                <w:position w:val="-26"/>
                                <w:sz w:val="24"/>
                                <w:szCs w:val="24"/>
                              </w:rPr>
                              <w:object w:dxaOrig="1960" w:dyaOrig="639" w14:anchorId="0E7EB71B">
                                <v:shape id="_x0000_i1028" type="#_x0000_t75" style="width:98.25pt;height:32.25pt" o:ole="">
                                  <v:imagedata r:id="rId28" o:title=""/>
                                </v:shape>
                                <o:OLEObject Type="Embed" ProgID="Equation.DSMT4" ShapeID="_x0000_i1028" DrawAspect="Content" ObjectID="_1707493577" r:id="rId29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469CDDCC" id="Text Box 25" o:spid="_x0000_s1037" type="#_x0000_t202" style="position:absolute;left:0;text-align:left;margin-left:0;margin-top:.2pt;width:124.9pt;height:26.4pt;z-index:2516848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" filled="f" stroked="f" strokeweight=".5pt">
                <v:textbox>
                  <w:txbxContent>
                    <w:p w14:paraId="6E7C2E41" w14:textId="6E11C43A" w:rsidR="002F3FC5" w:rsidRPr="00255E5B" w:rsidRDefault="002F3FC5" w:rsidP="001C2DD2">
                      <w:pPr>
                        <w:rPr>
                          <w:rFonts w:asciiTheme="majorHAnsi" w:hAnsiTheme="majorHAnsi" w:cstheme="majorHAnsi"/>
                          <w:b/>
                          <w:bCs/>
                          <w:sz w:val="24"/>
                          <w:szCs w:val="24"/>
                          <w:vertAlign w:val="subscript"/>
                        </w:rPr>
                      </w:pPr>
                      <w:r w:rsidRPr="001C2DD2">
                        <w:rPr>
                          <w:rFonts w:asciiTheme="majorHAnsi" w:hAnsiTheme="majorHAnsi" w:cstheme="majorHAnsi"/>
                          <w:b/>
                          <w:bCs/>
                          <w:position w:val="-4"/>
                          <w:sz w:val="24"/>
                          <w:szCs w:val="24"/>
                        </w:rPr>
                        <w:object w:dxaOrig="180" w:dyaOrig="279" w14:anchorId="5AA10861">
                          <v:shape id="_x0000_i1026" type="#_x0000_t75" style="width:9pt;height:14.4pt" o:ole="">
                            <v:imagedata r:id="rId30" o:title=""/>
                          </v:shape>
                          <o:OLEObject Type="Embed" ProgID="Equation.DSMT4" ShapeID="_x0000_i1026" DrawAspect="Content" ObjectID="_1707417875" r:id="rId31"/>
                        </w:object>
                      </w:r>
                      <w:r w:rsidRPr="001C2DD2">
                        <w:rPr>
                          <w:rFonts w:asciiTheme="majorHAnsi" w:hAnsiTheme="majorHAnsi" w:cstheme="majorHAnsi"/>
                          <w:b/>
                          <w:bCs/>
                          <w:position w:val="-26"/>
                          <w:sz w:val="24"/>
                          <w:szCs w:val="24"/>
                        </w:rPr>
                        <w:object w:dxaOrig="1960" w:dyaOrig="639" w14:anchorId="0E7EB71B">
                          <v:shape id="_x0000_i1028" type="#_x0000_t75" style="width:98.4pt;height:32.4pt" o:ole="">
                            <v:imagedata r:id="rId32" o:title=""/>
                          </v:shape>
                          <o:OLEObject Type="Embed" ProgID="Equation.DSMT4" ShapeID="_x0000_i1028" DrawAspect="Content" ObjectID="_1707417876" r:id="rId33"/>
                        </w:objec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20E0">
        <w:rPr>
          <w:rFonts w:ascii="IRANSansWeb_Light" w:hAnsi="IRANSansWeb_Light" w:cs="B Nazanin" w:hint="cs"/>
          <w:sz w:val="28"/>
          <w:szCs w:val="28"/>
          <w:rtl/>
          <w:lang w:bidi="fa-IR"/>
        </w:rPr>
        <w:t>(</w:t>
      </w:r>
      <w:r w:rsidR="001C2DD2">
        <w:rPr>
          <w:rFonts w:ascii="IRANSansWeb_Light" w:hAnsi="IRANSansWeb_Light" w:cs="B Nazanin" w:hint="cs"/>
          <w:sz w:val="28"/>
          <w:szCs w:val="28"/>
          <w:rtl/>
          <w:lang w:bidi="fa-IR"/>
        </w:rPr>
        <w:t>1-3</w:t>
      </w:r>
      <w:r w:rsidR="007E20E0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)                                                                                      </w:t>
      </w:r>
    </w:p>
    <w:p w14:paraId="0DCD3716" w14:textId="77777777" w:rsidR="00456207" w:rsidRDefault="007E748C" w:rsidP="00456207">
      <w:pPr>
        <w:tabs>
          <w:tab w:val="left" w:pos="3456"/>
        </w:tabs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lang w:bidi="fa-IR"/>
        </w:rPr>
      </w:pPr>
      <w:r w:rsidRPr="00456207">
        <w:rPr>
          <w:rFonts w:ascii="IRANSansWeb_Light" w:hAnsi="IRANSansWeb_Light" w:cs="B Nazanin" w:hint="cs"/>
          <w:sz w:val="28"/>
          <w:szCs w:val="28"/>
          <w:rtl/>
          <w:lang w:bidi="fa-IR"/>
        </w:rPr>
        <w:t>که</w:t>
      </w:r>
      <w:r w:rsidR="00456207" w:rsidRPr="00456207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در آن</w:t>
      </w:r>
      <w:r w:rsidR="00456207">
        <w:rPr>
          <w:rFonts w:asciiTheme="majorHAnsi" w:hAnsiTheme="majorHAnsi" w:cstheme="majorHAnsi" w:hint="cs"/>
          <w:b/>
          <w:bCs/>
          <w:sz w:val="26"/>
          <w:szCs w:val="26"/>
          <w:rtl/>
          <w:lang w:bidi="fa-IR"/>
        </w:rPr>
        <w:t xml:space="preserve"> </w:t>
      </w:r>
      <w:r w:rsidR="00456207" w:rsidRPr="00456207">
        <w:rPr>
          <w:rFonts w:asciiTheme="majorHAnsi" w:hAnsiTheme="majorHAnsi" w:cstheme="majorHAnsi"/>
          <w:b/>
          <w:bCs/>
          <w:position w:val="-4"/>
          <w:sz w:val="26"/>
          <w:szCs w:val="26"/>
          <w:lang w:bidi="fa-IR"/>
        </w:rPr>
        <w:object w:dxaOrig="380" w:dyaOrig="260" w14:anchorId="09941612">
          <v:shape id="_x0000_i1029" type="#_x0000_t75" style="width:18.75pt;height:12.75pt" o:ole="">
            <v:imagedata r:id="rId34" o:title=""/>
          </v:shape>
          <o:OLEObject Type="Embed" ProgID="Equation.DSMT4" ShapeID="_x0000_i1029" DrawAspect="Content" ObjectID="_1707493453" r:id="rId35"/>
        </w:object>
      </w:r>
      <w:r w:rsidR="00456207">
        <w:rPr>
          <w:rFonts w:asciiTheme="majorHAnsi" w:hAnsiTheme="majorHAnsi" w:cstheme="majorHAnsi" w:hint="cs"/>
          <w:b/>
          <w:bCs/>
          <w:sz w:val="26"/>
          <w:szCs w:val="26"/>
          <w:rtl/>
          <w:lang w:bidi="fa-IR"/>
        </w:rPr>
        <w:t xml:space="preserve"> </w:t>
      </w:r>
      <w:r w:rsidR="00456207" w:rsidRPr="00456207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سرعت موتور </w:t>
      </w:r>
      <w:r w:rsidR="00456207" w:rsidRPr="003541EC">
        <w:rPr>
          <w:rFonts w:asciiTheme="majorHAnsi" w:hAnsiTheme="majorHAnsi" w:cs="B Nazanin"/>
          <w:i/>
          <w:iCs/>
          <w:sz w:val="28"/>
          <w:szCs w:val="28"/>
          <w:lang w:bidi="fa-IR"/>
          <w:rPrChange w:id="481" w:author="MF" w:date="2022-02-26T13:47:00Z">
            <w:rPr>
              <w:rFonts w:asciiTheme="majorHAnsi" w:hAnsiTheme="majorHAnsi" w:cs="B Nazanin"/>
              <w:sz w:val="28"/>
              <w:szCs w:val="28"/>
              <w:lang w:bidi="fa-IR"/>
            </w:rPr>
          </w:rPrChange>
        </w:rPr>
        <w:t>i</w:t>
      </w:r>
      <w:r w:rsidR="00456207" w:rsidRPr="00456207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ام می‌باشد.</w:t>
      </w:r>
      <w:r w:rsidR="00D001BD">
        <w:rPr>
          <w:rFonts w:ascii="IRANSansWeb_Light" w:hAnsi="IRANSansWeb_Light" w:cs="B Nazanin"/>
          <w:sz w:val="28"/>
          <w:szCs w:val="28"/>
          <w:rtl/>
          <w:lang w:bidi="fa-IR"/>
        </w:rPr>
        <w:tab/>
      </w:r>
    </w:p>
    <w:p w14:paraId="4AD203ED" w14:textId="1741A8E0" w:rsidR="009A7281" w:rsidRDefault="00456207" w:rsidP="00447B2C">
      <w:pPr>
        <w:tabs>
          <w:tab w:val="left" w:pos="3456"/>
        </w:tabs>
        <w:bidi/>
        <w:spacing w:line="276" w:lineRule="auto"/>
        <w:jc w:val="both"/>
        <w:rPr>
          <w:rFonts w:ascii="IRANSansWeb_Light" w:hAnsi="IRANSansWeb_Light" w:cs="B Nazanin"/>
          <w:sz w:val="28"/>
          <w:szCs w:val="28"/>
          <w:rtl/>
          <w:lang w:bidi="fa-IR"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572ED4F6" wp14:editId="15BE23E0">
            <wp:simplePos x="0" y="0"/>
            <wp:positionH relativeFrom="margin">
              <wp:align>center</wp:align>
            </wp:positionH>
            <wp:positionV relativeFrom="paragraph">
              <wp:posOffset>654685</wp:posOffset>
            </wp:positionV>
            <wp:extent cx="2408445" cy="1842135"/>
            <wp:effectExtent l="0" t="0" r="0" b="5715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8445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7281">
        <w:rPr>
          <w:rFonts w:ascii="IRANSansWeb_Light" w:hAnsi="IRANSansWeb_Light" w:cs="B Nazanin" w:hint="cs"/>
          <w:sz w:val="28"/>
          <w:szCs w:val="28"/>
          <w:rtl/>
          <w:lang w:bidi="fa-IR"/>
        </w:rPr>
        <w:t>تغییرات ارتفاع با تغییر سرعت همزمان در هر چهارموتور به یک اندازه، متناسب است</w:t>
      </w:r>
      <w:r w:rsidR="00616941">
        <w:rPr>
          <w:rFonts w:ascii="IRANSansWeb_Light" w:hAnsi="IRANSansWeb_Light" w:cs="B Nazanin" w:hint="cs"/>
          <w:sz w:val="28"/>
          <w:szCs w:val="28"/>
          <w:rtl/>
          <w:lang w:bidi="fa-IR"/>
        </w:rPr>
        <w:t>.</w:t>
      </w:r>
      <w:r>
        <w:rPr>
          <w:rFonts w:ascii="IRANSansWeb_Light" w:hAnsi="IRANSansWeb_Light" w:cs="B Nazanin"/>
          <w:sz w:val="28"/>
          <w:szCs w:val="28"/>
          <w:lang w:bidi="fa-IR"/>
        </w:rPr>
        <w:t xml:space="preserve"> 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شکل 3-2 نیرو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بالابر را نشان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می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دهد.</w:t>
      </w:r>
    </w:p>
    <w:p w14:paraId="0E2DA353" w14:textId="5A199E8B" w:rsidR="00616941" w:rsidRDefault="00456207" w:rsidP="001C2DD2">
      <w:pPr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8B4E77F" wp14:editId="39C1F2F5">
                <wp:simplePos x="0" y="0"/>
                <wp:positionH relativeFrom="column">
                  <wp:posOffset>3383280</wp:posOffset>
                </wp:positionH>
                <wp:positionV relativeFrom="paragraph">
                  <wp:posOffset>46355</wp:posOffset>
                </wp:positionV>
                <wp:extent cx="15240" cy="312420"/>
                <wp:effectExtent l="76200" t="38100" r="60960" b="11430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240" cy="312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08AE1D78" id="Straight Arrow Connector 40" o:spid="_x0000_s1026" type="#_x0000_t32" style="position:absolute;margin-left:266.4pt;margin-top:3.65pt;width:1.2pt;height:24.6pt;flip:x 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78C9C21" wp14:editId="7EC763D4">
                <wp:simplePos x="0" y="0"/>
                <wp:positionH relativeFrom="column">
                  <wp:posOffset>2354580</wp:posOffset>
                </wp:positionH>
                <wp:positionV relativeFrom="paragraph">
                  <wp:posOffset>46355</wp:posOffset>
                </wp:positionV>
                <wp:extent cx="15240" cy="312420"/>
                <wp:effectExtent l="76200" t="38100" r="60960" b="11430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240" cy="312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251DF7B6" id="Straight Arrow Connector 41" o:spid="_x0000_s1026" type="#_x0000_t32" style="position:absolute;margin-left:185.4pt;margin-top:3.65pt;width:1.2pt;height:24.6pt;flip:x y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" strokecolor="#ed7d31 [3205]" strokeweight="1.5pt">
                <v:stroke endarrow="block" joinstyle="miter"/>
              </v:shape>
            </w:pict>
          </mc:Fallback>
        </mc:AlternateContent>
      </w:r>
    </w:p>
    <w:p w14:paraId="6B7833C0" w14:textId="559DD11C" w:rsidR="002B1DC3" w:rsidRDefault="002B1DC3" w:rsidP="001C2DD2">
      <w:pPr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rtl/>
          <w:lang w:bidi="fa-IR"/>
        </w:rPr>
      </w:pPr>
    </w:p>
    <w:p w14:paraId="12701928" w14:textId="3FFE7655" w:rsidR="00616941" w:rsidRPr="00616941" w:rsidRDefault="00456207" w:rsidP="001C2DD2">
      <w:pPr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rtl/>
          <w:lang w:bidi="fa-IR"/>
        </w:rPr>
      </w:pPr>
      <w:r>
        <w:rPr>
          <w:rFonts w:ascii="IRANSansWeb_Light" w:hAnsi="IRANSansWeb_Light" w:cs="B Nazanin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31BEECC" wp14:editId="500CC685">
                <wp:simplePos x="0" y="0"/>
                <wp:positionH relativeFrom="column">
                  <wp:posOffset>3398520</wp:posOffset>
                </wp:positionH>
                <wp:positionV relativeFrom="paragraph">
                  <wp:posOffset>246380</wp:posOffset>
                </wp:positionV>
                <wp:extent cx="7620" cy="320040"/>
                <wp:effectExtent l="76200" t="38100" r="68580" b="22860"/>
                <wp:wrapNone/>
                <wp:docPr id="4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20" cy="3200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44711B6A" id="Straight Arrow Connector 42" o:spid="_x0000_s1026" type="#_x0000_t32" style="position:absolute;margin-left:267.6pt;margin-top:19.4pt;width:.6pt;height:25.2pt;flip:x 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rFonts w:ascii="IRANSansWeb_Light" w:hAnsi="IRANSansWeb_Light" w:cs="B Nazanin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45D0C53" wp14:editId="667D6E90">
                <wp:simplePos x="0" y="0"/>
                <wp:positionH relativeFrom="column">
                  <wp:posOffset>2362200</wp:posOffset>
                </wp:positionH>
                <wp:positionV relativeFrom="paragraph">
                  <wp:posOffset>261620</wp:posOffset>
                </wp:positionV>
                <wp:extent cx="7620" cy="304800"/>
                <wp:effectExtent l="76200" t="38100" r="68580" b="19050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20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612A3C8A" id="Straight Arrow Connector 43" o:spid="_x0000_s1026" type="#_x0000_t32" style="position:absolute;margin-left:186pt;margin-top:20.6pt;width:.6pt;height:24pt;flip:x y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" strokecolor="#ed7d31 [3205]" strokeweight="1.5pt">
                <v:stroke endarrow="block" joinstyle="miter"/>
              </v:shape>
            </w:pict>
          </mc:Fallback>
        </mc:AlternateContent>
      </w:r>
      <w:r w:rsidR="00266C32">
        <w:rPr>
          <w:rFonts w:ascii="IRANSansWeb_Light" w:hAnsi="IRANSansWeb_Light"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116825A" wp14:editId="23A1B232">
                <wp:simplePos x="0" y="0"/>
                <wp:positionH relativeFrom="column">
                  <wp:posOffset>1303020</wp:posOffset>
                </wp:positionH>
                <wp:positionV relativeFrom="paragraph">
                  <wp:posOffset>348615</wp:posOffset>
                </wp:positionV>
                <wp:extent cx="541020" cy="487680"/>
                <wp:effectExtent l="0" t="0" r="0" b="762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1020" cy="4876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9C13478" w14:textId="77777777" w:rsidR="002F3FC5" w:rsidRDefault="002F3FC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shape w14:anchorId="3116825A" id="Text Box 45" o:spid="_x0000_s1038" type="#_x0000_t202" style="position:absolute;left:0;text-align:left;margin-left:102.6pt;margin-top:27.45pt;width:42.6pt;height:38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" fillcolor="white [3201]" stroked="f" strokeweight=".5pt">
                <v:textbox>
                  <w:txbxContent>
                    <w:p w14:paraId="09C13478" w14:textId="77777777" w:rsidR="002F3FC5" w:rsidRDefault="002F3FC5"/>
                  </w:txbxContent>
                </v:textbox>
              </v:shape>
            </w:pict>
          </mc:Fallback>
        </mc:AlternateContent>
      </w:r>
    </w:p>
    <w:p w14:paraId="3B2AC085" w14:textId="121909B5" w:rsidR="00616941" w:rsidRPr="00616941" w:rsidRDefault="00616941" w:rsidP="001C2DD2">
      <w:pPr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rtl/>
          <w:lang w:bidi="fa-IR"/>
        </w:rPr>
      </w:pPr>
    </w:p>
    <w:p w14:paraId="568A8692" w14:textId="77777777" w:rsidR="00456207" w:rsidRDefault="00456207" w:rsidP="00456207">
      <w:pPr>
        <w:tabs>
          <w:tab w:val="left" w:pos="4008"/>
        </w:tabs>
        <w:bidi/>
        <w:spacing w:line="276" w:lineRule="auto"/>
        <w:jc w:val="center"/>
        <w:rPr>
          <w:rFonts w:cs="B Nazanin"/>
          <w:sz w:val="24"/>
          <w:szCs w:val="24"/>
          <w:rtl/>
          <w:lang w:bidi="fa-IR"/>
        </w:rPr>
      </w:pPr>
    </w:p>
    <w:p w14:paraId="6E765201" w14:textId="3B89DC53" w:rsidR="00616941" w:rsidRPr="00456207" w:rsidRDefault="00616941" w:rsidP="00456207">
      <w:pPr>
        <w:tabs>
          <w:tab w:val="left" w:pos="4008"/>
        </w:tabs>
        <w:bidi/>
        <w:spacing w:line="276" w:lineRule="auto"/>
        <w:jc w:val="center"/>
        <w:rPr>
          <w:rFonts w:ascii="IRANSansWeb_Light" w:hAnsi="IRANSansWeb_Light" w:cs="B Nazanin"/>
          <w:sz w:val="24"/>
          <w:szCs w:val="24"/>
          <w:rtl/>
          <w:lang w:bidi="fa-IR"/>
        </w:rPr>
      </w:pPr>
      <w:bookmarkStart w:id="482" w:name="_Hlk96694572"/>
      <w:r w:rsidRPr="00A378C6">
        <w:rPr>
          <w:rFonts w:cs="B Nazanin" w:hint="cs"/>
          <w:sz w:val="24"/>
          <w:szCs w:val="24"/>
          <w:rtl/>
          <w:lang w:bidi="fa-IR"/>
        </w:rPr>
        <w:t>شکل</w:t>
      </w:r>
      <w:r w:rsidR="00456207">
        <w:rPr>
          <w:rFonts w:cs="B Nazanin" w:hint="cs"/>
          <w:sz w:val="24"/>
          <w:szCs w:val="24"/>
          <w:rtl/>
          <w:lang w:bidi="fa-IR"/>
        </w:rPr>
        <w:t>3-2</w:t>
      </w:r>
      <w:r w:rsidRPr="00A378C6">
        <w:rPr>
          <w:rFonts w:cs="B Nazanin" w:hint="cs"/>
          <w:sz w:val="24"/>
          <w:szCs w:val="24"/>
          <w:rtl/>
          <w:lang w:bidi="fa-IR"/>
        </w:rPr>
        <w:t xml:space="preserve">: </w:t>
      </w:r>
      <w:r w:rsidR="00266C32" w:rsidRPr="00A378C6">
        <w:rPr>
          <w:rFonts w:cs="B Nazanin" w:hint="cs"/>
          <w:sz w:val="24"/>
          <w:szCs w:val="24"/>
          <w:rtl/>
          <w:lang w:bidi="fa-IR"/>
        </w:rPr>
        <w:t>نیروی بالابر</w:t>
      </w:r>
    </w:p>
    <w:bookmarkEnd w:id="482"/>
    <w:p w14:paraId="7D025EA8" w14:textId="67388127" w:rsidR="009C7263" w:rsidRPr="00A378C6" w:rsidRDefault="009C7263" w:rsidP="001C2DD2">
      <w:pPr>
        <w:bidi/>
        <w:spacing w:before="360" w:after="240" w:line="276" w:lineRule="auto"/>
        <w:jc w:val="lowKashida"/>
        <w:rPr>
          <w:rFonts w:ascii="IRANSansWeb_Light" w:hAnsi="IRANSansWeb_Light" w:cs="B Nazanin"/>
          <w:b/>
          <w:bCs/>
          <w:sz w:val="28"/>
          <w:szCs w:val="28"/>
          <w:rtl/>
          <w:lang w:bidi="fa-IR"/>
        </w:rPr>
      </w:pPr>
      <w:r w:rsidRPr="00A378C6">
        <w:rPr>
          <w:rFonts w:ascii="Times New Roman" w:hAnsi="Times New Roman" w:cs="Times New Roman" w:hint="cs"/>
          <w:b/>
          <w:bCs/>
          <w:sz w:val="28"/>
          <w:szCs w:val="28"/>
          <w:rtl/>
          <w:lang w:bidi="fa-IR"/>
        </w:rPr>
        <w:t>●</w:t>
      </w:r>
      <w:r w:rsidRPr="00A378C6">
        <w:rPr>
          <w:rFonts w:ascii="IRANSansWeb_Light" w:hAnsi="IRANSansWeb_Light" w:cs="B Nazanin" w:hint="cs"/>
          <w:b/>
          <w:bCs/>
          <w:sz w:val="28"/>
          <w:szCs w:val="28"/>
          <w:rtl/>
          <w:lang w:bidi="fa-IR"/>
        </w:rPr>
        <w:t xml:space="preserve"> حرکت رول</w:t>
      </w:r>
    </w:p>
    <w:p w14:paraId="58A01EA4" w14:textId="5991C060" w:rsidR="009C7263" w:rsidRDefault="009C7263" w:rsidP="00456207">
      <w:pPr>
        <w:bidi/>
        <w:spacing w:line="276" w:lineRule="auto"/>
        <w:ind w:firstLine="720"/>
        <w:jc w:val="lowKashida"/>
        <w:rPr>
          <w:rFonts w:ascii="IRANSansWeb_Light" w:hAnsi="IRANSansWeb_Light" w:cs="B Nazanin"/>
          <w:sz w:val="28"/>
          <w:szCs w:val="2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42CF12E2" wp14:editId="384693A5">
            <wp:simplePos x="0" y="0"/>
            <wp:positionH relativeFrom="column">
              <wp:posOffset>1874520</wp:posOffset>
            </wp:positionH>
            <wp:positionV relativeFrom="paragraph">
              <wp:posOffset>542925</wp:posOffset>
            </wp:positionV>
            <wp:extent cx="2495550" cy="1912620"/>
            <wp:effectExtent l="0" t="0" r="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787" cy="19128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برای ایجاد زاویه رول مثبت موتور شماره یک و دو با سرعت بیشتری نسبت به موتور </w:t>
      </w:r>
      <w:r w:rsidR="00095BA2">
        <w:rPr>
          <w:rFonts w:ascii="IRANSansWeb_Light" w:hAnsi="IRANSansWeb_Light" w:cs="B Nazanin" w:hint="cs"/>
          <w:sz w:val="28"/>
          <w:szCs w:val="28"/>
          <w:rtl/>
          <w:lang w:bidi="fa-IR"/>
        </w:rPr>
        <w:t>ش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ماره سه و چهار باید بچرخند.</w:t>
      </w:r>
      <w:r w:rsidR="00456207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شکل 3-3 سرعت و جهت چرخش موتورها در حرکت رول را نمایش</w:t>
      </w:r>
      <w:r w:rsidR="00456207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456207">
        <w:rPr>
          <w:rFonts w:ascii="IRANSansWeb_Light" w:hAnsi="IRANSansWeb_Light" w:cs="B Nazanin" w:hint="cs"/>
          <w:sz w:val="28"/>
          <w:szCs w:val="28"/>
          <w:rtl/>
          <w:lang w:bidi="fa-IR"/>
        </w:rPr>
        <w:t>می</w:t>
      </w:r>
      <w:r w:rsidR="00456207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456207">
        <w:rPr>
          <w:rFonts w:ascii="IRANSansWeb_Light" w:hAnsi="IRANSansWeb_Light" w:cs="B Nazanin" w:hint="cs"/>
          <w:sz w:val="28"/>
          <w:szCs w:val="28"/>
          <w:rtl/>
          <w:lang w:bidi="fa-IR"/>
        </w:rPr>
        <w:t>دهد.</w:t>
      </w:r>
    </w:p>
    <w:p w14:paraId="11477D1C" w14:textId="73A20A93" w:rsidR="009C7263" w:rsidRDefault="00095BA2" w:rsidP="001C2DD2">
      <w:pPr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rtl/>
          <w:lang w:bidi="fa-IR"/>
        </w:rPr>
      </w:pPr>
      <w:r>
        <w:rPr>
          <w:rFonts w:ascii="IRANSansWeb_Light" w:hAnsi="IRANSansWeb_Light" w:cs="B Nazani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F93EC83" wp14:editId="00A8391F">
                <wp:simplePos x="0" y="0"/>
                <wp:positionH relativeFrom="column">
                  <wp:posOffset>1645920</wp:posOffset>
                </wp:positionH>
                <wp:positionV relativeFrom="paragraph">
                  <wp:posOffset>1167765</wp:posOffset>
                </wp:positionV>
                <wp:extent cx="632460" cy="327660"/>
                <wp:effectExtent l="0" t="0" r="0" b="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2460" cy="327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A48D2A5" w14:textId="7477A4EB" w:rsidR="002F3FC5" w:rsidRDefault="002F3FC5">
                            <w:r>
                              <w:rPr>
                                <w:rFonts w:cstheme="minorHAnsi"/>
                              </w:rPr>
                              <w:t xml:space="preserve"> ꭥ</w:t>
                            </w:r>
                            <w:r>
                              <w:t>3 -</w:t>
                            </w:r>
                            <w:r>
                              <w:rPr>
                                <w:rFonts w:cstheme="minorHAnsi"/>
                              </w:rPr>
                              <w:t>Δ</w:t>
                            </w: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>
            <w:pict>
              <v:shape w14:anchorId="6F93EC83" id="Text Box 51" o:spid="_x0000_s1039" type="#_x0000_t202" style="position:absolute;left:0;text-align:left;margin-left:129.6pt;margin-top:91.95pt;width:49.8pt;height:25.8pt;z-index:25170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" fillcolor="white [3201]" stroked="f" strokeweight=".5pt">
                <v:textbox>
                  <w:txbxContent>
                    <w:p w14:paraId="1A48D2A5" w14:textId="7477A4EB" w:rsidR="002F3FC5" w:rsidRDefault="002F3FC5">
                      <w:r>
                        <w:rPr>
                          <w:rFonts w:cstheme="minorHAnsi"/>
                        </w:rPr>
                        <w:t xml:space="preserve"> ꭥ</w:t>
                      </w:r>
                      <w:r>
                        <w:t>3 -</w:t>
                      </w:r>
                      <w:r>
                        <w:rPr>
                          <w:rFonts w:cstheme="minorHAnsi"/>
                        </w:rPr>
                        <w:t>Δ</w:t>
                      </w: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IRANSansWeb_Light" w:hAnsi="IRANSansWeb_Light" w:cs="B Nazani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26884A6" wp14:editId="22D4023D">
                <wp:simplePos x="0" y="0"/>
                <wp:positionH relativeFrom="column">
                  <wp:posOffset>4053840</wp:posOffset>
                </wp:positionH>
                <wp:positionV relativeFrom="paragraph">
                  <wp:posOffset>1190625</wp:posOffset>
                </wp:positionV>
                <wp:extent cx="685800" cy="342900"/>
                <wp:effectExtent l="0" t="0" r="0" b="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D8F4DC1" w14:textId="12673E05" w:rsidR="002F3FC5" w:rsidRDefault="002F3FC5" w:rsidP="00095BA2">
                            <w:r>
                              <w:rPr>
                                <w:rFonts w:cstheme="minorHAnsi"/>
                              </w:rPr>
                              <w:t>ꭥ</w:t>
                            </w:r>
                            <w:r>
                              <w:t>2 +</w:t>
                            </w:r>
                            <w:r>
                              <w:rPr>
                                <w:rFonts w:cstheme="minorHAnsi"/>
                              </w:rPr>
                              <w:t>Δ</w:t>
                            </w:r>
                            <w:r>
                              <w:t>2</w:t>
                            </w:r>
                          </w:p>
                          <w:p w14:paraId="1EC642F0" w14:textId="77777777" w:rsidR="002F3FC5" w:rsidRDefault="002F3FC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shape w14:anchorId="126884A6" id="Text Box 49" o:spid="_x0000_s1040" type="#_x0000_t202" style="position:absolute;left:0;text-align:left;margin-left:319.2pt;margin-top:93.75pt;width:54pt;height:27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" fillcolor="white [3201]" stroked="f" strokeweight=".5pt">
                <v:textbox>
                  <w:txbxContent>
                    <w:p w14:paraId="3D8F4DC1" w14:textId="12673E05" w:rsidR="002F3FC5" w:rsidRDefault="002F3FC5" w:rsidP="00095BA2">
                      <w:r>
                        <w:rPr>
                          <w:rFonts w:cstheme="minorHAnsi"/>
                        </w:rPr>
                        <w:t>ꭥ</w:t>
                      </w:r>
                      <w:r>
                        <w:t>2 +</w:t>
                      </w:r>
                      <w:r>
                        <w:rPr>
                          <w:rFonts w:cstheme="minorHAnsi"/>
                        </w:rPr>
                        <w:t>Δ</w:t>
                      </w:r>
                      <w:r>
                        <w:t>2</w:t>
                      </w:r>
                    </w:p>
                    <w:p w14:paraId="1EC642F0" w14:textId="77777777" w:rsidR="002F3FC5" w:rsidRDefault="002F3FC5"/>
                  </w:txbxContent>
                </v:textbox>
              </v:shape>
            </w:pict>
          </mc:Fallback>
        </mc:AlternateContent>
      </w:r>
      <w:r>
        <w:rPr>
          <w:rFonts w:ascii="IRANSansWeb_Light" w:hAnsi="IRANSansWeb_Light" w:cs="B Nazani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9386BCF" wp14:editId="0059844F">
                <wp:simplePos x="0" y="0"/>
                <wp:positionH relativeFrom="column">
                  <wp:posOffset>4000500</wp:posOffset>
                </wp:positionH>
                <wp:positionV relativeFrom="paragraph">
                  <wp:posOffset>17145</wp:posOffset>
                </wp:positionV>
                <wp:extent cx="655320" cy="388620"/>
                <wp:effectExtent l="0" t="0" r="0" b="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320" cy="3886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5F8FC17" w14:textId="4BF53888" w:rsidR="002F3FC5" w:rsidRDefault="002F3FC5">
                            <w:r>
                              <w:rPr>
                                <w:rFonts w:cstheme="minorHAnsi"/>
                              </w:rPr>
                              <w:t>ꭥ</w:t>
                            </w:r>
                            <w:r>
                              <w:t>1 +</w:t>
                            </w:r>
                            <w:r>
                              <w:rPr>
                                <w:rFonts w:cstheme="minorHAnsi"/>
                              </w:rPr>
                              <w:t>Δ</w:t>
                            </w: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29386BCF" id="Text Box 48" o:spid="_x0000_s1041" type="#_x0000_t202" style="position:absolute;left:0;text-align:left;margin-left:315pt;margin-top:1.35pt;width:51.6pt;height:30.6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" fillcolor="white [3201]" stroked="f" strokeweight=".5pt">
                <v:textbox>
                  <w:txbxContent>
                    <w:p w14:paraId="55F8FC17" w14:textId="4BF53888" w:rsidR="002F3FC5" w:rsidRDefault="002F3FC5">
                      <w:r>
                        <w:rPr>
                          <w:rFonts w:cstheme="minorHAnsi"/>
                        </w:rPr>
                        <w:t>ꭥ</w:t>
                      </w:r>
                      <w:r>
                        <w:t>1 +</w:t>
                      </w:r>
                      <w:r>
                        <w:rPr>
                          <w:rFonts w:cstheme="minorHAnsi"/>
                        </w:rPr>
                        <w:t>Δ</w:t>
                      </w: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IRANSansWeb_Light" w:hAnsi="IRANSansWeb_Light" w:cs="B Nazani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C03F794" wp14:editId="14EFFF8D">
                <wp:simplePos x="0" y="0"/>
                <wp:positionH relativeFrom="column">
                  <wp:posOffset>1653540</wp:posOffset>
                </wp:positionH>
                <wp:positionV relativeFrom="paragraph">
                  <wp:posOffset>70485</wp:posOffset>
                </wp:positionV>
                <wp:extent cx="617220" cy="365760"/>
                <wp:effectExtent l="0" t="0" r="0" b="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220" cy="365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CE0F7A" w14:textId="54543CC5" w:rsidR="002F3FC5" w:rsidRDefault="002F3FC5" w:rsidP="00095BA2">
                            <w:r>
                              <w:rPr>
                                <w:rFonts w:cstheme="minorHAnsi"/>
                              </w:rPr>
                              <w:t xml:space="preserve"> ꭥ</w:t>
                            </w:r>
                            <w:r>
                              <w:t>4 -</w:t>
                            </w:r>
                            <w:r>
                              <w:rPr>
                                <w:rFonts w:cstheme="minorHAnsi"/>
                              </w:rPr>
                              <w:t>Δ</w:t>
                            </w:r>
                            <w:r>
                              <w:t>4</w:t>
                            </w:r>
                          </w:p>
                          <w:p w14:paraId="17C02A8D" w14:textId="77777777" w:rsidR="002F3FC5" w:rsidRDefault="002F3FC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>
            <w:pict>
              <v:shape w14:anchorId="2C03F794" id="Text Box 50" o:spid="_x0000_s1042" type="#_x0000_t202" style="position:absolute;left:0;text-align:left;margin-left:130.2pt;margin-top:5.55pt;width:48.6pt;height:28.8pt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" fillcolor="white [3201]" stroked="f" strokeweight=".5pt">
                <v:textbox>
                  <w:txbxContent>
                    <w:p w14:paraId="74CE0F7A" w14:textId="54543CC5" w:rsidR="002F3FC5" w:rsidRDefault="002F3FC5" w:rsidP="00095BA2">
                      <w:r>
                        <w:rPr>
                          <w:rFonts w:cstheme="minorHAnsi"/>
                        </w:rPr>
                        <w:t xml:space="preserve"> ꭥ</w:t>
                      </w:r>
                      <w:r>
                        <w:t>4 -</w:t>
                      </w:r>
                      <w:r>
                        <w:rPr>
                          <w:rFonts w:cstheme="minorHAnsi"/>
                        </w:rPr>
                        <w:t>Δ</w:t>
                      </w:r>
                      <w:r>
                        <w:t>4</w:t>
                      </w:r>
                    </w:p>
                    <w:p w14:paraId="17C02A8D" w14:textId="77777777" w:rsidR="002F3FC5" w:rsidRDefault="002F3FC5"/>
                  </w:txbxContent>
                </v:textbox>
              </v:shape>
            </w:pict>
          </mc:Fallback>
        </mc:AlternateContent>
      </w:r>
    </w:p>
    <w:p w14:paraId="2A7C8C3C" w14:textId="7F4A3E08" w:rsidR="00095BA2" w:rsidRPr="00095BA2" w:rsidRDefault="00095BA2" w:rsidP="001C2DD2">
      <w:pPr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lang w:bidi="fa-IR"/>
        </w:rPr>
      </w:pPr>
    </w:p>
    <w:p w14:paraId="5E3AAADF" w14:textId="0BBA117E" w:rsidR="00095BA2" w:rsidRPr="00095BA2" w:rsidRDefault="00095BA2" w:rsidP="001C2DD2">
      <w:pPr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lang w:bidi="fa-IR"/>
        </w:rPr>
      </w:pPr>
    </w:p>
    <w:p w14:paraId="7C3DD880" w14:textId="6BA79C82" w:rsidR="00095BA2" w:rsidRPr="00095BA2" w:rsidRDefault="00095BA2" w:rsidP="001C2DD2">
      <w:pPr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lang w:bidi="fa-IR"/>
        </w:rPr>
      </w:pPr>
    </w:p>
    <w:p w14:paraId="182C2ABA" w14:textId="716FF304" w:rsidR="00095BA2" w:rsidRDefault="00095BA2" w:rsidP="001C2DD2">
      <w:pPr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lang w:bidi="fa-IR"/>
        </w:rPr>
      </w:pPr>
    </w:p>
    <w:p w14:paraId="3BF4D5C2" w14:textId="2F3B7219" w:rsidR="00095BA2" w:rsidRPr="00A378C6" w:rsidRDefault="00A378C6" w:rsidP="001C2DD2">
      <w:pPr>
        <w:tabs>
          <w:tab w:val="left" w:pos="4008"/>
        </w:tabs>
        <w:bidi/>
        <w:spacing w:line="276" w:lineRule="auto"/>
        <w:jc w:val="lowKashida"/>
        <w:rPr>
          <w:rFonts w:ascii="IRANSansWeb_Light" w:hAnsi="IRANSansWeb_Light" w:cs="B Nazanin"/>
          <w:sz w:val="24"/>
          <w:szCs w:val="24"/>
          <w:rtl/>
          <w:lang w:bidi="fa-IR"/>
        </w:rPr>
      </w:pP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                                                 </w:t>
      </w:r>
      <w:bookmarkStart w:id="483" w:name="_Hlk96694588"/>
      <w:r w:rsidR="00095BA2" w:rsidRPr="00A378C6">
        <w:rPr>
          <w:rFonts w:cs="B Nazanin" w:hint="cs"/>
          <w:sz w:val="24"/>
          <w:szCs w:val="24"/>
          <w:rtl/>
          <w:lang w:bidi="fa-IR"/>
        </w:rPr>
        <w:t xml:space="preserve">شکل </w:t>
      </w:r>
      <w:r w:rsidRPr="00A378C6">
        <w:rPr>
          <w:rFonts w:cs="B Nazanin" w:hint="cs"/>
          <w:sz w:val="24"/>
          <w:szCs w:val="24"/>
          <w:rtl/>
          <w:lang w:bidi="fa-IR"/>
        </w:rPr>
        <w:t>3</w:t>
      </w:r>
      <w:r w:rsidR="00095BA2" w:rsidRPr="00A378C6">
        <w:rPr>
          <w:rFonts w:cs="B Nazanin" w:hint="cs"/>
          <w:sz w:val="24"/>
          <w:szCs w:val="24"/>
          <w:rtl/>
          <w:lang w:bidi="fa-IR"/>
        </w:rPr>
        <w:t>-3: حرکت رول</w:t>
      </w:r>
      <w:bookmarkEnd w:id="483"/>
    </w:p>
    <w:p w14:paraId="2D903DB8" w14:textId="167D8244" w:rsidR="00095BA2" w:rsidRPr="00A378C6" w:rsidRDefault="00095BA2" w:rsidP="001C2DD2">
      <w:pPr>
        <w:bidi/>
        <w:spacing w:before="360" w:after="240" w:line="276" w:lineRule="auto"/>
        <w:jc w:val="lowKashida"/>
        <w:rPr>
          <w:rFonts w:ascii="IRANSansWeb_Light" w:hAnsi="IRANSansWeb_Light" w:cs="B Nazanin"/>
          <w:b/>
          <w:bCs/>
          <w:sz w:val="28"/>
          <w:szCs w:val="28"/>
          <w:rtl/>
          <w:lang w:bidi="fa-IR"/>
        </w:rPr>
      </w:pPr>
      <w:r w:rsidRPr="00A378C6">
        <w:rPr>
          <w:rFonts w:ascii="Times New Roman" w:hAnsi="Times New Roman" w:cs="Times New Roman" w:hint="cs"/>
          <w:b/>
          <w:bCs/>
          <w:sz w:val="28"/>
          <w:szCs w:val="28"/>
          <w:rtl/>
          <w:lang w:bidi="fa-IR"/>
        </w:rPr>
        <w:t>●</w:t>
      </w:r>
      <w:r w:rsidRPr="00A378C6">
        <w:rPr>
          <w:rFonts w:ascii="IRANSansWeb_Light" w:hAnsi="IRANSansWeb_Light" w:cs="B Nazanin" w:hint="cs"/>
          <w:b/>
          <w:bCs/>
          <w:sz w:val="28"/>
          <w:szCs w:val="28"/>
          <w:rtl/>
          <w:lang w:bidi="fa-IR"/>
        </w:rPr>
        <w:t xml:space="preserve"> حرکت پیچ</w:t>
      </w:r>
    </w:p>
    <w:p w14:paraId="119C898C" w14:textId="0D4D1595" w:rsidR="00095BA2" w:rsidRDefault="00095BA2" w:rsidP="00456207">
      <w:pPr>
        <w:bidi/>
        <w:spacing w:line="276" w:lineRule="auto"/>
        <w:ind w:firstLine="720"/>
        <w:jc w:val="lowKashida"/>
        <w:rPr>
          <w:rFonts w:ascii="IRANSansWeb_Light" w:hAnsi="IRANSansWeb_Light" w:cs="B Nazanin"/>
          <w:sz w:val="28"/>
          <w:szCs w:val="2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24AD8F65" wp14:editId="3162D4DB">
            <wp:simplePos x="0" y="0"/>
            <wp:positionH relativeFrom="column">
              <wp:posOffset>1874520</wp:posOffset>
            </wp:positionH>
            <wp:positionV relativeFrom="paragraph">
              <wp:posOffset>542925</wp:posOffset>
            </wp:positionV>
            <wp:extent cx="2495550" cy="1912620"/>
            <wp:effectExtent l="0" t="0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787" cy="19128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برای ایجاد زاویه پیچ مثبت موتور شماره یک و 4 با سرعت بیشتری نسبت به موتور شماره دو و سه باید بچرخند.</w:t>
      </w:r>
      <w:r w:rsidR="00456207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شکل 3-4 سرعت و جهت چرخش موتورها در حرکت پیچ را نمایش</w:t>
      </w:r>
      <w:r w:rsidR="00456207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456207">
        <w:rPr>
          <w:rFonts w:ascii="IRANSansWeb_Light" w:hAnsi="IRANSansWeb_Light" w:cs="B Nazanin" w:hint="cs"/>
          <w:sz w:val="28"/>
          <w:szCs w:val="28"/>
          <w:rtl/>
          <w:lang w:bidi="fa-IR"/>
        </w:rPr>
        <w:t>می</w:t>
      </w:r>
      <w:r w:rsidR="00456207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456207">
        <w:rPr>
          <w:rFonts w:ascii="IRANSansWeb_Light" w:hAnsi="IRANSansWeb_Light" w:cs="B Nazanin" w:hint="cs"/>
          <w:sz w:val="28"/>
          <w:szCs w:val="28"/>
          <w:rtl/>
          <w:lang w:bidi="fa-IR"/>
        </w:rPr>
        <w:t>دهد.</w:t>
      </w:r>
    </w:p>
    <w:p w14:paraId="3D558133" w14:textId="1F6DC937" w:rsidR="00095BA2" w:rsidRDefault="00095BA2" w:rsidP="001C2DD2">
      <w:pPr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rtl/>
          <w:lang w:bidi="fa-IR"/>
        </w:rPr>
      </w:pPr>
      <w:r>
        <w:rPr>
          <w:rFonts w:ascii="IRANSansWeb_Light" w:hAnsi="IRANSansWeb_Light" w:cs="B Nazani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93212AE" wp14:editId="5743F259">
                <wp:simplePos x="0" y="0"/>
                <wp:positionH relativeFrom="column">
                  <wp:posOffset>1584960</wp:posOffset>
                </wp:positionH>
                <wp:positionV relativeFrom="paragraph">
                  <wp:posOffset>71755</wp:posOffset>
                </wp:positionV>
                <wp:extent cx="685800" cy="365760"/>
                <wp:effectExtent l="0" t="0" r="0" b="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365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5C6E021" w14:textId="6D5C32E3" w:rsidR="002F3FC5" w:rsidRDefault="002F3FC5" w:rsidP="00095BA2">
                            <w:r>
                              <w:rPr>
                                <w:rFonts w:cstheme="minorHAnsi"/>
                              </w:rPr>
                              <w:t xml:space="preserve"> ꭥ</w:t>
                            </w:r>
                            <w:r>
                              <w:t xml:space="preserve">4 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+</w:t>
                            </w:r>
                            <w:r>
                              <w:rPr>
                                <w:rFonts w:cstheme="minorHAnsi"/>
                              </w:rPr>
                              <w:t>Δ</w:t>
                            </w:r>
                            <w:r>
                              <w:t>4</w:t>
                            </w:r>
                          </w:p>
                          <w:p w14:paraId="19914A67" w14:textId="77777777" w:rsidR="002F3FC5" w:rsidRDefault="002F3FC5" w:rsidP="00095BA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>
            <w:pict>
              <v:shape w14:anchorId="193212AE" id="Text Box 55" o:spid="_x0000_s1043" type="#_x0000_t202" style="position:absolute;left:0;text-align:left;margin-left:124.8pt;margin-top:5.65pt;width:54pt;height:28.8pt;z-index:25170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" fillcolor="white [3201]" stroked="f" strokeweight=".5pt">
                <v:textbox>
                  <w:txbxContent>
                    <w:p w14:paraId="65C6E021" w14:textId="6D5C32E3" w:rsidR="002F3FC5" w:rsidRDefault="002F3FC5" w:rsidP="00095BA2">
                      <w:r>
                        <w:rPr>
                          <w:rFonts w:cstheme="minorHAnsi"/>
                        </w:rPr>
                        <w:t xml:space="preserve"> ꭥ</w:t>
                      </w:r>
                      <w:r>
                        <w:t xml:space="preserve">4 </w:t>
                      </w:r>
                      <w:r>
                        <w:rPr>
                          <w:rFonts w:hint="cs"/>
                          <w:rtl/>
                        </w:rPr>
                        <w:t>+</w:t>
                      </w:r>
                      <w:r>
                        <w:rPr>
                          <w:rFonts w:cstheme="minorHAnsi"/>
                        </w:rPr>
                        <w:t>Δ</w:t>
                      </w:r>
                      <w:r>
                        <w:t>4</w:t>
                      </w:r>
                    </w:p>
                    <w:p w14:paraId="19914A67" w14:textId="77777777" w:rsidR="002F3FC5" w:rsidRDefault="002F3FC5" w:rsidP="00095BA2"/>
                  </w:txbxContent>
                </v:textbox>
              </v:shape>
            </w:pict>
          </mc:Fallback>
        </mc:AlternateContent>
      </w:r>
      <w:r>
        <w:rPr>
          <w:rFonts w:ascii="IRANSansWeb_Light" w:hAnsi="IRANSansWeb_Light" w:cs="B Nazani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78CB41E" wp14:editId="2BE6C595">
                <wp:simplePos x="0" y="0"/>
                <wp:positionH relativeFrom="column">
                  <wp:posOffset>1645920</wp:posOffset>
                </wp:positionH>
                <wp:positionV relativeFrom="paragraph">
                  <wp:posOffset>1167765</wp:posOffset>
                </wp:positionV>
                <wp:extent cx="632460" cy="327660"/>
                <wp:effectExtent l="0" t="0" r="0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2460" cy="327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0B6FF0C" w14:textId="77777777" w:rsidR="002F3FC5" w:rsidRDefault="002F3FC5" w:rsidP="00095BA2">
                            <w:r>
                              <w:rPr>
                                <w:rFonts w:cstheme="minorHAnsi"/>
                              </w:rPr>
                              <w:t xml:space="preserve"> ꭥ</w:t>
                            </w:r>
                            <w:r>
                              <w:t>3 -</w:t>
                            </w:r>
                            <w:r>
                              <w:rPr>
                                <w:rFonts w:cstheme="minorHAnsi"/>
                              </w:rPr>
                              <w:t>Δ</w:t>
                            </w:r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>
            <w:pict>
              <v:shape w14:anchorId="378CB41E" id="Text Box 52" o:spid="_x0000_s1044" type="#_x0000_t202" style="position:absolute;left:0;text-align:left;margin-left:129.6pt;margin-top:91.95pt;width:49.8pt;height:25.8pt;z-index:25170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" fillcolor="white [3201]" stroked="f" strokeweight=".5pt">
                <v:textbox>
                  <w:txbxContent>
                    <w:p w14:paraId="30B6FF0C" w14:textId="77777777" w:rsidR="002F3FC5" w:rsidRDefault="002F3FC5" w:rsidP="00095BA2">
                      <w:r>
                        <w:rPr>
                          <w:rFonts w:cstheme="minorHAnsi"/>
                        </w:rPr>
                        <w:t xml:space="preserve"> ꭥ</w:t>
                      </w:r>
                      <w:r>
                        <w:t>3 -</w:t>
                      </w:r>
                      <w:r>
                        <w:rPr>
                          <w:rFonts w:cstheme="minorHAnsi"/>
                        </w:rPr>
                        <w:t>Δ</w:t>
                      </w: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IRANSansWeb_Light" w:hAnsi="IRANSansWeb_Light" w:cs="B Nazani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F36A112" wp14:editId="7DCE155D">
                <wp:simplePos x="0" y="0"/>
                <wp:positionH relativeFrom="column">
                  <wp:posOffset>4053840</wp:posOffset>
                </wp:positionH>
                <wp:positionV relativeFrom="paragraph">
                  <wp:posOffset>1190625</wp:posOffset>
                </wp:positionV>
                <wp:extent cx="685800" cy="342900"/>
                <wp:effectExtent l="0" t="0" r="0" b="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4CE544A" w14:textId="419B9B35" w:rsidR="002F3FC5" w:rsidRDefault="002F3FC5" w:rsidP="00095BA2">
                            <w:r>
                              <w:rPr>
                                <w:rFonts w:cstheme="minorHAnsi"/>
                              </w:rPr>
                              <w:t>ꭥ</w:t>
                            </w:r>
                            <w:r>
                              <w:t xml:space="preserve">2 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-</w:t>
                            </w:r>
                            <w:r>
                              <w:rPr>
                                <w:rFonts w:cstheme="minorHAnsi"/>
                              </w:rPr>
                              <w:t>Δ</w:t>
                            </w:r>
                            <w:r>
                              <w:t>2</w:t>
                            </w:r>
                          </w:p>
                          <w:p w14:paraId="6A846E20" w14:textId="77777777" w:rsidR="002F3FC5" w:rsidRDefault="002F3FC5" w:rsidP="00095BA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shape w14:anchorId="4F36A112" id="Text Box 53" o:spid="_x0000_s1045" type="#_x0000_t202" style="position:absolute;left:0;text-align:left;margin-left:319.2pt;margin-top:93.75pt;width:54pt;height:27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" fillcolor="white [3201]" stroked="f" strokeweight=".5pt">
                <v:textbox>
                  <w:txbxContent>
                    <w:p w14:paraId="34CE544A" w14:textId="419B9B35" w:rsidR="002F3FC5" w:rsidRDefault="002F3FC5" w:rsidP="00095BA2">
                      <w:r>
                        <w:rPr>
                          <w:rFonts w:cstheme="minorHAnsi"/>
                        </w:rPr>
                        <w:t>ꭥ</w:t>
                      </w:r>
                      <w:r>
                        <w:t xml:space="preserve">2 </w:t>
                      </w:r>
                      <w:r>
                        <w:rPr>
                          <w:rFonts w:hint="cs"/>
                          <w:rtl/>
                        </w:rPr>
                        <w:t>-</w:t>
                      </w:r>
                      <w:r>
                        <w:rPr>
                          <w:rFonts w:cstheme="minorHAnsi"/>
                        </w:rPr>
                        <w:t>Δ</w:t>
                      </w:r>
                      <w:r>
                        <w:t>2</w:t>
                      </w:r>
                    </w:p>
                    <w:p w14:paraId="6A846E20" w14:textId="77777777" w:rsidR="002F3FC5" w:rsidRDefault="002F3FC5" w:rsidP="00095BA2"/>
                  </w:txbxContent>
                </v:textbox>
              </v:shape>
            </w:pict>
          </mc:Fallback>
        </mc:AlternateContent>
      </w:r>
      <w:r>
        <w:rPr>
          <w:rFonts w:ascii="IRANSansWeb_Light" w:hAnsi="IRANSansWeb_Light" w:cs="B Nazani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6168B37" wp14:editId="04D889C7">
                <wp:simplePos x="0" y="0"/>
                <wp:positionH relativeFrom="column">
                  <wp:posOffset>4000500</wp:posOffset>
                </wp:positionH>
                <wp:positionV relativeFrom="paragraph">
                  <wp:posOffset>17145</wp:posOffset>
                </wp:positionV>
                <wp:extent cx="655320" cy="388620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320" cy="3886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CD360C1" w14:textId="77777777" w:rsidR="002F3FC5" w:rsidRDefault="002F3FC5" w:rsidP="00095BA2">
                            <w:r>
                              <w:rPr>
                                <w:rFonts w:cstheme="minorHAnsi"/>
                              </w:rPr>
                              <w:t>ꭥ</w:t>
                            </w:r>
                            <w:r>
                              <w:t>1 +</w:t>
                            </w:r>
                            <w:r>
                              <w:rPr>
                                <w:rFonts w:cstheme="minorHAnsi"/>
                              </w:rPr>
                              <w:t>Δ</w:t>
                            </w:r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66168B37" id="Text Box 54" o:spid="_x0000_s1046" type="#_x0000_t202" style="position:absolute;left:0;text-align:left;margin-left:315pt;margin-top:1.35pt;width:51.6pt;height:30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" fillcolor="white [3201]" stroked="f" strokeweight=".5pt">
                <v:textbox>
                  <w:txbxContent>
                    <w:p w14:paraId="0CD360C1" w14:textId="77777777" w:rsidR="002F3FC5" w:rsidRDefault="002F3FC5" w:rsidP="00095BA2">
                      <w:r>
                        <w:rPr>
                          <w:rFonts w:cstheme="minorHAnsi"/>
                        </w:rPr>
                        <w:t>ꭥ</w:t>
                      </w:r>
                      <w:r>
                        <w:t>1 +</w:t>
                      </w:r>
                      <w:r>
                        <w:rPr>
                          <w:rFonts w:cstheme="minorHAnsi"/>
                        </w:rPr>
                        <w:t>Δ</w:t>
                      </w: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144A43FE" w14:textId="77777777" w:rsidR="00095BA2" w:rsidRPr="00095BA2" w:rsidRDefault="00095BA2" w:rsidP="001C2DD2">
      <w:pPr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lang w:bidi="fa-IR"/>
        </w:rPr>
      </w:pPr>
    </w:p>
    <w:p w14:paraId="001F1F2D" w14:textId="77777777" w:rsidR="00095BA2" w:rsidRPr="00095BA2" w:rsidRDefault="00095BA2" w:rsidP="001C2DD2">
      <w:pPr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lang w:bidi="fa-IR"/>
        </w:rPr>
      </w:pPr>
    </w:p>
    <w:p w14:paraId="44FBA1CB" w14:textId="77777777" w:rsidR="00095BA2" w:rsidRPr="00095BA2" w:rsidRDefault="00095BA2" w:rsidP="001C2DD2">
      <w:pPr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lang w:bidi="fa-IR"/>
        </w:rPr>
      </w:pPr>
    </w:p>
    <w:p w14:paraId="047AB52E" w14:textId="77777777" w:rsidR="00095BA2" w:rsidRDefault="00095BA2" w:rsidP="001C2DD2">
      <w:pPr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lang w:bidi="fa-IR"/>
        </w:rPr>
      </w:pPr>
    </w:p>
    <w:p w14:paraId="515ED78A" w14:textId="4DFA30F7" w:rsidR="00A378C6" w:rsidRDefault="004C28DA" w:rsidP="00456207">
      <w:pPr>
        <w:tabs>
          <w:tab w:val="left" w:pos="4008"/>
        </w:tabs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rtl/>
          <w:lang w:bidi="fa-IR"/>
        </w:rPr>
      </w:pP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                                                  </w:t>
      </w:r>
      <w:bookmarkStart w:id="484" w:name="_Hlk96694596"/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</w:t>
      </w:r>
      <w:r w:rsidR="00095BA2" w:rsidRPr="00A378C6">
        <w:rPr>
          <w:rFonts w:cs="B Nazanin" w:hint="cs"/>
          <w:sz w:val="24"/>
          <w:szCs w:val="24"/>
          <w:rtl/>
          <w:lang w:bidi="fa-IR"/>
        </w:rPr>
        <w:t>شکل</w:t>
      </w:r>
      <w:r w:rsidR="00456207">
        <w:rPr>
          <w:rFonts w:cs="B Nazanin" w:hint="cs"/>
          <w:sz w:val="24"/>
          <w:szCs w:val="24"/>
          <w:rtl/>
          <w:lang w:bidi="fa-IR"/>
        </w:rPr>
        <w:t>3-4</w:t>
      </w:r>
      <w:r w:rsidR="00095BA2" w:rsidRPr="00A378C6">
        <w:rPr>
          <w:rFonts w:cs="B Nazanin" w:hint="cs"/>
          <w:sz w:val="24"/>
          <w:szCs w:val="24"/>
          <w:rtl/>
          <w:lang w:bidi="fa-IR"/>
        </w:rPr>
        <w:t>: حرکت پیچ</w:t>
      </w:r>
      <w:bookmarkEnd w:id="484"/>
    </w:p>
    <w:p w14:paraId="507847EB" w14:textId="5883D91B" w:rsidR="003071C0" w:rsidRPr="00A378C6" w:rsidRDefault="003071C0" w:rsidP="001C2DD2">
      <w:pPr>
        <w:bidi/>
        <w:spacing w:before="360" w:after="240" w:line="276" w:lineRule="auto"/>
        <w:jc w:val="lowKashida"/>
        <w:rPr>
          <w:rFonts w:ascii="IRANSansWeb_Light" w:hAnsi="IRANSansWeb_Light" w:cs="B Nazanin"/>
          <w:b/>
          <w:bCs/>
          <w:sz w:val="28"/>
          <w:szCs w:val="28"/>
          <w:rtl/>
          <w:lang w:bidi="fa-IR"/>
        </w:rPr>
      </w:pPr>
      <w:r w:rsidRPr="00A378C6">
        <w:rPr>
          <w:rFonts w:ascii="Times New Roman" w:hAnsi="Times New Roman" w:cs="Times New Roman" w:hint="cs"/>
          <w:b/>
          <w:bCs/>
          <w:sz w:val="28"/>
          <w:szCs w:val="28"/>
          <w:rtl/>
          <w:lang w:bidi="fa-IR"/>
        </w:rPr>
        <w:t>●</w:t>
      </w:r>
      <w:r w:rsidRPr="00A378C6">
        <w:rPr>
          <w:rFonts w:ascii="IRANSansWeb_Light" w:hAnsi="IRANSansWeb_Light" w:cs="B Nazanin" w:hint="cs"/>
          <w:b/>
          <w:bCs/>
          <w:sz w:val="28"/>
          <w:szCs w:val="28"/>
          <w:rtl/>
          <w:lang w:bidi="fa-IR"/>
        </w:rPr>
        <w:t xml:space="preserve"> حرکت یاو</w:t>
      </w:r>
    </w:p>
    <w:p w14:paraId="316BD697" w14:textId="1DB8CAEA" w:rsidR="003071C0" w:rsidRDefault="003071C0" w:rsidP="00456207">
      <w:pPr>
        <w:bidi/>
        <w:spacing w:line="276" w:lineRule="auto"/>
        <w:ind w:firstLine="720"/>
        <w:jc w:val="lowKashida"/>
        <w:rPr>
          <w:rFonts w:ascii="IRANSansWeb_Light" w:hAnsi="IRANSansWeb_Light" w:cs="B Nazanin"/>
          <w:sz w:val="28"/>
          <w:szCs w:val="28"/>
          <w:rtl/>
          <w:lang w:bidi="fa-IR"/>
        </w:rPr>
      </w:pP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تغییرات یاو مت</w:t>
      </w:r>
      <w:r w:rsidR="00A378C6">
        <w:rPr>
          <w:rFonts w:ascii="IRANSansWeb_Light" w:hAnsi="IRANSansWeb_Light" w:cs="B Nazanin" w:hint="cs"/>
          <w:sz w:val="28"/>
          <w:szCs w:val="28"/>
          <w:rtl/>
          <w:lang w:bidi="fa-IR"/>
        </w:rPr>
        <w:t>ن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اسب با تغییرات سرعت در جفت موتورهای راست</w:t>
      </w:r>
      <w:r w:rsidR="00A378C6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گرد و چپ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گرد می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باشد.</w:t>
      </w:r>
      <w:r w:rsidR="00456207" w:rsidRPr="00456207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</w:t>
      </w:r>
      <w:r w:rsidR="00456207">
        <w:rPr>
          <w:rFonts w:ascii="IRANSansWeb_Light" w:hAnsi="IRANSansWeb_Light" w:cs="B Nazanin" w:hint="cs"/>
          <w:sz w:val="28"/>
          <w:szCs w:val="28"/>
          <w:rtl/>
          <w:lang w:bidi="fa-IR"/>
        </w:rPr>
        <w:t>شکل 3-5 سرعت و جهت چرخش موتورها در حرکت یاو را نمایش</w:t>
      </w:r>
      <w:r w:rsidR="00456207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456207">
        <w:rPr>
          <w:rFonts w:ascii="IRANSansWeb_Light" w:hAnsi="IRANSansWeb_Light" w:cs="B Nazanin" w:hint="cs"/>
          <w:sz w:val="28"/>
          <w:szCs w:val="28"/>
          <w:rtl/>
          <w:lang w:bidi="fa-IR"/>
        </w:rPr>
        <w:t>می</w:t>
      </w:r>
      <w:r w:rsidR="00456207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456207">
        <w:rPr>
          <w:rFonts w:ascii="IRANSansWeb_Light" w:hAnsi="IRANSansWeb_Light" w:cs="B Nazanin" w:hint="cs"/>
          <w:sz w:val="28"/>
          <w:szCs w:val="28"/>
          <w:rtl/>
          <w:lang w:bidi="fa-IR"/>
        </w:rPr>
        <w:t>دهد.</w:t>
      </w:r>
    </w:p>
    <w:p w14:paraId="11143EFE" w14:textId="4F9D8BFA" w:rsidR="003071C0" w:rsidRDefault="003071C0" w:rsidP="001C2DD2">
      <w:pPr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rtl/>
          <w:lang w:bidi="fa-IR"/>
        </w:rPr>
      </w:pPr>
      <w:r>
        <w:rPr>
          <w:rFonts w:ascii="IRANSansWeb_Light" w:hAnsi="IRANSansWeb_Light" w:cs="B Nazani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DB72152" wp14:editId="19AB3ED9">
                <wp:simplePos x="0" y="0"/>
                <wp:positionH relativeFrom="column">
                  <wp:posOffset>1485900</wp:posOffset>
                </wp:positionH>
                <wp:positionV relativeFrom="paragraph">
                  <wp:posOffset>356870</wp:posOffset>
                </wp:positionV>
                <wp:extent cx="739140" cy="365760"/>
                <wp:effectExtent l="0" t="0" r="3810" b="0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9140" cy="365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358DCC6" w14:textId="5B19B616" w:rsidR="002F3FC5" w:rsidRDefault="002F3FC5" w:rsidP="003071C0">
                            <w:r>
                              <w:rPr>
                                <w:rFonts w:cstheme="minorHAnsi"/>
                              </w:rPr>
                              <w:t xml:space="preserve"> ꭥ</w:t>
                            </w:r>
                            <w:r>
                              <w:t xml:space="preserve">4 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+</w:t>
                            </w:r>
                            <w:r>
                              <w:rPr>
                                <w:rFonts w:cstheme="minorHAnsi"/>
                              </w:rPr>
                              <w:t>Δ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1</w:t>
                            </w:r>
                          </w:p>
                          <w:p w14:paraId="031A53BA" w14:textId="77777777" w:rsidR="002F3FC5" w:rsidRDefault="002F3FC5" w:rsidP="003071C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>
            <w:pict>
              <v:shape w14:anchorId="7DB72152" id="Text Box 57" o:spid="_x0000_s1047" type="#_x0000_t202" style="position:absolute;left:0;text-align:left;margin-left:117pt;margin-top:28.1pt;width:58.2pt;height:28.8pt;z-index:25171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" fillcolor="white [3201]" stroked="f" strokeweight=".5pt">
                <v:textbox>
                  <w:txbxContent>
                    <w:p w14:paraId="0358DCC6" w14:textId="5B19B616" w:rsidR="002F3FC5" w:rsidRDefault="002F3FC5" w:rsidP="003071C0">
                      <w:r>
                        <w:rPr>
                          <w:rFonts w:cstheme="minorHAnsi"/>
                        </w:rPr>
                        <w:t xml:space="preserve"> ꭥ</w:t>
                      </w:r>
                      <w:r>
                        <w:t xml:space="preserve">4 </w:t>
                      </w:r>
                      <w:r>
                        <w:rPr>
                          <w:rFonts w:hint="cs"/>
                          <w:rtl/>
                        </w:rPr>
                        <w:t>+</w:t>
                      </w:r>
                      <w:r>
                        <w:rPr>
                          <w:rFonts w:cstheme="minorHAnsi"/>
                        </w:rPr>
                        <w:t>Δ</w:t>
                      </w:r>
                      <w:r>
                        <w:rPr>
                          <w:rFonts w:hint="cs"/>
                          <w:rtl/>
                        </w:rPr>
                        <w:t>1</w:t>
                      </w:r>
                    </w:p>
                    <w:p w14:paraId="031A53BA" w14:textId="77777777" w:rsidR="002F3FC5" w:rsidRDefault="002F3FC5" w:rsidP="003071C0"/>
                  </w:txbxContent>
                </v:textbox>
              </v:shape>
            </w:pict>
          </mc:Fallback>
        </mc:AlternateContent>
      </w:r>
      <w:r>
        <w:rPr>
          <w:rFonts w:ascii="IRANSansWeb_Light" w:hAnsi="IRANSansWeb_Light" w:cs="B Nazani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E824025" wp14:editId="2E77EB13">
                <wp:simplePos x="0" y="0"/>
                <wp:positionH relativeFrom="column">
                  <wp:posOffset>3992880</wp:posOffset>
                </wp:positionH>
                <wp:positionV relativeFrom="paragraph">
                  <wp:posOffset>306705</wp:posOffset>
                </wp:positionV>
                <wp:extent cx="655320" cy="388620"/>
                <wp:effectExtent l="0" t="0" r="0" b="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320" cy="3886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30BC126" w14:textId="385A8B90" w:rsidR="002F3FC5" w:rsidRDefault="002F3FC5" w:rsidP="003071C0">
                            <w:r>
                              <w:rPr>
                                <w:rFonts w:cstheme="minorHAnsi"/>
                              </w:rPr>
                              <w:t>ꭥ</w:t>
                            </w:r>
                            <w:r>
                              <w:t xml:space="preserve">1 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-</w:t>
                            </w:r>
                            <w:r>
                              <w:rPr>
                                <w:rFonts w:cstheme="minorHAnsi"/>
                              </w:rPr>
                              <w:t>Δ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6E824025" id="Text Box 60" o:spid="_x0000_s1048" type="#_x0000_t202" style="position:absolute;left:0;text-align:left;margin-left:314.4pt;margin-top:24.15pt;width:51.6pt;height:30.6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" fillcolor="white [3201]" stroked="f" strokeweight=".5pt">
                <v:textbox>
                  <w:txbxContent>
                    <w:p w14:paraId="130BC126" w14:textId="385A8B90" w:rsidR="002F3FC5" w:rsidRDefault="002F3FC5" w:rsidP="003071C0">
                      <w:r>
                        <w:rPr>
                          <w:rFonts w:cstheme="minorHAnsi"/>
                        </w:rPr>
                        <w:t>ꭥ</w:t>
                      </w:r>
                      <w:r>
                        <w:t xml:space="preserve">1 </w:t>
                      </w:r>
                      <w:r>
                        <w:rPr>
                          <w:rFonts w:hint="cs"/>
                          <w:rtl/>
                        </w:rPr>
                        <w:t>-</w:t>
                      </w:r>
                      <w:r>
                        <w:rPr>
                          <w:rFonts w:cstheme="minorHAnsi"/>
                        </w:rPr>
                        <w:t>Δ</w:t>
                      </w:r>
                      <w:r>
                        <w:rPr>
                          <w:rFonts w:hint="cs"/>
                          <w:rtl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0464" behindDoc="0" locked="0" layoutInCell="1" allowOverlap="1" wp14:anchorId="7A3C8B0B" wp14:editId="5A26589B">
            <wp:simplePos x="0" y="0"/>
            <wp:positionH relativeFrom="column">
              <wp:posOffset>1821180</wp:posOffset>
            </wp:positionH>
            <wp:positionV relativeFrom="paragraph">
              <wp:posOffset>164465</wp:posOffset>
            </wp:positionV>
            <wp:extent cx="2495550" cy="1912620"/>
            <wp:effectExtent l="0" t="0" r="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C14B79" w14:textId="77777777" w:rsidR="003071C0" w:rsidRPr="00095BA2" w:rsidRDefault="003071C0" w:rsidP="001C2DD2">
      <w:pPr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lang w:bidi="fa-IR"/>
        </w:rPr>
      </w:pPr>
    </w:p>
    <w:p w14:paraId="22793973" w14:textId="77777777" w:rsidR="003071C0" w:rsidRPr="00095BA2" w:rsidRDefault="003071C0" w:rsidP="001C2DD2">
      <w:pPr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lang w:bidi="fa-IR"/>
        </w:rPr>
      </w:pPr>
    </w:p>
    <w:p w14:paraId="1F9DB81D" w14:textId="1B3A0C7F" w:rsidR="003071C0" w:rsidRPr="00095BA2" w:rsidRDefault="003071C0" w:rsidP="001C2DD2">
      <w:pPr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lang w:bidi="fa-IR"/>
        </w:rPr>
      </w:pPr>
    </w:p>
    <w:p w14:paraId="00ACE105" w14:textId="6A0FDFEB" w:rsidR="003071C0" w:rsidRDefault="003071C0" w:rsidP="001C2DD2">
      <w:pPr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lang w:bidi="fa-IR"/>
        </w:rPr>
      </w:pPr>
      <w:r>
        <w:rPr>
          <w:rFonts w:ascii="IRANSansWeb_Light" w:hAnsi="IRANSansWeb_Light" w:cs="B Nazani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CB180C3" wp14:editId="58D327A5">
                <wp:simplePos x="0" y="0"/>
                <wp:positionH relativeFrom="column">
                  <wp:posOffset>1577340</wp:posOffset>
                </wp:positionH>
                <wp:positionV relativeFrom="paragraph">
                  <wp:posOffset>130175</wp:posOffset>
                </wp:positionV>
                <wp:extent cx="632460" cy="327660"/>
                <wp:effectExtent l="0" t="0" r="0" b="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2460" cy="327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A457365" w14:textId="7E551FD6" w:rsidR="002F3FC5" w:rsidRDefault="002F3FC5" w:rsidP="003071C0">
                            <w:r>
                              <w:rPr>
                                <w:rFonts w:cstheme="minorHAnsi"/>
                              </w:rPr>
                              <w:t xml:space="preserve"> ꭥ</w:t>
                            </w:r>
                            <w:r>
                              <w:t>3 -</w:t>
                            </w:r>
                            <w:r>
                              <w:rPr>
                                <w:rFonts w:cstheme="minorHAnsi"/>
                              </w:rPr>
                              <w:t>Δ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>
            <w:pict>
              <v:shape w14:anchorId="3CB180C3" id="Text Box 58" o:spid="_x0000_s1049" type="#_x0000_t202" style="position:absolute;left:0;text-align:left;margin-left:124.2pt;margin-top:10.25pt;width:49.8pt;height:25.8pt;z-index:25171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" fillcolor="white [3201]" stroked="f" strokeweight=".5pt">
                <v:textbox>
                  <w:txbxContent>
                    <w:p w14:paraId="4A457365" w14:textId="7E551FD6" w:rsidR="002F3FC5" w:rsidRDefault="002F3FC5" w:rsidP="003071C0">
                      <w:r>
                        <w:rPr>
                          <w:rFonts w:cstheme="minorHAnsi"/>
                        </w:rPr>
                        <w:t xml:space="preserve"> ꭥ</w:t>
                      </w:r>
                      <w:r>
                        <w:t>3 -</w:t>
                      </w:r>
                      <w:r>
                        <w:rPr>
                          <w:rFonts w:cstheme="minorHAnsi"/>
                        </w:rPr>
                        <w:t>Δ</w:t>
                      </w:r>
                      <w:r>
                        <w:rPr>
                          <w:rFonts w:hint="cs"/>
                          <w:rtl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IRANSansWeb_Light" w:hAnsi="IRANSansWeb_Light" w:cs="B Nazani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813503F" wp14:editId="11F281F1">
                <wp:simplePos x="0" y="0"/>
                <wp:positionH relativeFrom="column">
                  <wp:posOffset>3977640</wp:posOffset>
                </wp:positionH>
                <wp:positionV relativeFrom="paragraph">
                  <wp:posOffset>99695</wp:posOffset>
                </wp:positionV>
                <wp:extent cx="685800" cy="342900"/>
                <wp:effectExtent l="0" t="0" r="0" b="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15290DD" w14:textId="499BBEB0" w:rsidR="002F3FC5" w:rsidRDefault="002F3FC5" w:rsidP="003071C0">
                            <w:r>
                              <w:rPr>
                                <w:rFonts w:cstheme="minorHAnsi"/>
                              </w:rPr>
                              <w:t>ꭥ</w:t>
                            </w:r>
                            <w:r>
                              <w:t xml:space="preserve">2 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+</w:t>
                            </w:r>
                            <w:r>
                              <w:rPr>
                                <w:rFonts w:cstheme="minorHAnsi"/>
                              </w:rPr>
                              <w:t>Δ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>1</w:t>
                            </w:r>
                          </w:p>
                          <w:p w14:paraId="578C2355" w14:textId="77777777" w:rsidR="002F3FC5" w:rsidRDefault="002F3FC5" w:rsidP="003071C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shape w14:anchorId="6813503F" id="Text Box 59" o:spid="_x0000_s1050" type="#_x0000_t202" style="position:absolute;left:0;text-align:left;margin-left:313.2pt;margin-top:7.85pt;width:54pt;height:27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" fillcolor="white [3201]" stroked="f" strokeweight=".5pt">
                <v:textbox>
                  <w:txbxContent>
                    <w:p w14:paraId="015290DD" w14:textId="499BBEB0" w:rsidR="002F3FC5" w:rsidRDefault="002F3FC5" w:rsidP="003071C0">
                      <w:r>
                        <w:rPr>
                          <w:rFonts w:cstheme="minorHAnsi"/>
                        </w:rPr>
                        <w:t>ꭥ</w:t>
                      </w:r>
                      <w:r>
                        <w:t xml:space="preserve">2 </w:t>
                      </w:r>
                      <w:r>
                        <w:rPr>
                          <w:rFonts w:hint="cs"/>
                          <w:rtl/>
                        </w:rPr>
                        <w:t>+</w:t>
                      </w:r>
                      <w:r>
                        <w:rPr>
                          <w:rFonts w:cstheme="minorHAnsi"/>
                        </w:rPr>
                        <w:t>Δ</w:t>
                      </w:r>
                      <w:r>
                        <w:rPr>
                          <w:rFonts w:hint="cs"/>
                          <w:rtl/>
                        </w:rPr>
                        <w:t>1</w:t>
                      </w:r>
                    </w:p>
                    <w:p w14:paraId="578C2355" w14:textId="77777777" w:rsidR="002F3FC5" w:rsidRDefault="002F3FC5" w:rsidP="003071C0"/>
                  </w:txbxContent>
                </v:textbox>
              </v:shape>
            </w:pict>
          </mc:Fallback>
        </mc:AlternateContent>
      </w:r>
    </w:p>
    <w:p w14:paraId="03411DF0" w14:textId="77777777" w:rsidR="003071C0" w:rsidRDefault="003071C0" w:rsidP="001C2DD2">
      <w:pPr>
        <w:tabs>
          <w:tab w:val="left" w:pos="4008"/>
        </w:tabs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lang w:bidi="fa-IR"/>
        </w:rPr>
      </w:pPr>
      <w:r>
        <w:rPr>
          <w:rFonts w:ascii="IRANSansWeb_Light" w:hAnsi="IRANSansWeb_Light" w:cs="B Nazanin"/>
          <w:sz w:val="28"/>
          <w:szCs w:val="28"/>
          <w:rtl/>
          <w:lang w:bidi="fa-IR"/>
        </w:rPr>
        <w:tab/>
      </w:r>
    </w:p>
    <w:p w14:paraId="4CFCBCB1" w14:textId="4ACC2D9A" w:rsidR="00A378C6" w:rsidRPr="00A378C6" w:rsidRDefault="003071C0" w:rsidP="00456207">
      <w:pPr>
        <w:tabs>
          <w:tab w:val="left" w:pos="4008"/>
        </w:tabs>
        <w:bidi/>
        <w:spacing w:line="276" w:lineRule="auto"/>
        <w:jc w:val="center"/>
        <w:rPr>
          <w:rFonts w:cs="B Nazanin"/>
          <w:sz w:val="24"/>
          <w:szCs w:val="24"/>
          <w:rtl/>
          <w:lang w:bidi="fa-IR"/>
        </w:rPr>
      </w:pPr>
      <w:bookmarkStart w:id="485" w:name="_Hlk96694678"/>
      <w:r w:rsidRPr="00A378C6">
        <w:rPr>
          <w:rFonts w:cs="B Nazanin" w:hint="cs"/>
          <w:sz w:val="24"/>
          <w:szCs w:val="24"/>
          <w:rtl/>
          <w:lang w:bidi="fa-IR"/>
        </w:rPr>
        <w:t xml:space="preserve">شکل </w:t>
      </w:r>
      <w:r w:rsidR="00456207">
        <w:rPr>
          <w:rFonts w:cs="B Nazanin" w:hint="cs"/>
          <w:sz w:val="24"/>
          <w:szCs w:val="24"/>
          <w:rtl/>
          <w:lang w:bidi="fa-IR"/>
        </w:rPr>
        <w:t>3-5</w:t>
      </w:r>
      <w:r w:rsidRPr="00A378C6">
        <w:rPr>
          <w:rFonts w:cs="B Nazanin" w:hint="cs"/>
          <w:sz w:val="24"/>
          <w:szCs w:val="24"/>
          <w:rtl/>
          <w:lang w:bidi="fa-IR"/>
        </w:rPr>
        <w:t>: حرکت یاو</w:t>
      </w:r>
    </w:p>
    <w:p w14:paraId="005746E8" w14:textId="77777777" w:rsidR="00456207" w:rsidRDefault="003071C0" w:rsidP="00456207">
      <w:pPr>
        <w:tabs>
          <w:tab w:val="left" w:pos="4128"/>
        </w:tabs>
        <w:bidi/>
        <w:spacing w:before="360" w:after="240" w:line="276" w:lineRule="auto"/>
        <w:jc w:val="lowKashida"/>
        <w:rPr>
          <w:rFonts w:ascii="IRANSansWeb_Light" w:hAnsi="IRANSansWeb_Light" w:cs="B Nazanin"/>
          <w:b/>
          <w:bCs/>
          <w:sz w:val="36"/>
          <w:szCs w:val="36"/>
          <w:rtl/>
          <w:lang w:bidi="fa-IR"/>
        </w:rPr>
      </w:pPr>
      <w:bookmarkStart w:id="486" w:name="_Hlk96693245"/>
      <w:bookmarkEnd w:id="485"/>
      <w:r w:rsidRPr="00A378C6">
        <w:rPr>
          <w:rFonts w:ascii="IRANSansWeb_Light" w:hAnsi="IRANSansWeb_Light" w:cs="B Nazanin" w:hint="cs"/>
          <w:b/>
          <w:bCs/>
          <w:sz w:val="36"/>
          <w:szCs w:val="36"/>
          <w:rtl/>
          <w:lang w:bidi="fa-IR"/>
        </w:rPr>
        <w:t>3-3- زیرتحریک بودن سیستم</w:t>
      </w:r>
    </w:p>
    <w:bookmarkEnd w:id="486"/>
    <w:p w14:paraId="42A5C48E" w14:textId="789A3AC2" w:rsidR="000D41B8" w:rsidRDefault="000D41B8" w:rsidP="007D476E">
      <w:pPr>
        <w:tabs>
          <w:tab w:val="left" w:pos="4128"/>
        </w:tabs>
        <w:bidi/>
        <w:spacing w:before="360" w:after="240" w:line="276" w:lineRule="auto"/>
        <w:jc w:val="both"/>
        <w:rPr>
          <w:rFonts w:ascii="IRANSansWeb_Light" w:hAnsi="IRANSansWeb_Light" w:cs="B Nazanin"/>
          <w:sz w:val="28"/>
          <w:szCs w:val="28"/>
          <w:lang w:bidi="fa-IR"/>
        </w:rPr>
      </w:pPr>
      <w:r>
        <w:rPr>
          <w:rFonts w:ascii="IRANSansWeb_Light" w:hAnsi="IRANSansWeb_Light" w:cs="B Nazanin"/>
          <w:sz w:val="28"/>
          <w:szCs w:val="28"/>
          <w:lang w:bidi="fa-IR"/>
        </w:rPr>
        <w:t xml:space="preserve">        </w:t>
      </w:r>
      <w:r w:rsidR="003071C0" w:rsidRPr="003071C0">
        <w:rPr>
          <w:rFonts w:ascii="IRANSansWeb_Light" w:hAnsi="IRANSansWeb_Light" w:cs="B Nazanin" w:hint="cs"/>
          <w:sz w:val="28"/>
          <w:szCs w:val="28"/>
          <w:rtl/>
          <w:lang w:bidi="fa-IR"/>
        </w:rPr>
        <w:t>اگر تعداد</w:t>
      </w:r>
      <w:r w:rsidR="003071C0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عملگرهای یک سیستم از تعداد درجات آزادی آن کمتر باشد، به آن سیستم زیرتحریک مکانیکی می</w:t>
      </w:r>
      <w:r w:rsidR="003071C0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3071C0">
        <w:rPr>
          <w:rFonts w:ascii="IRANSansWeb_Light" w:hAnsi="IRANSansWeb_Light" w:cs="B Nazanin" w:hint="cs"/>
          <w:sz w:val="28"/>
          <w:szCs w:val="28"/>
          <w:rtl/>
          <w:lang w:bidi="fa-IR"/>
        </w:rPr>
        <w:t>گویند.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</w:t>
      </w:r>
      <w:r w:rsidR="003071C0">
        <w:rPr>
          <w:rFonts w:ascii="IRANSansWeb_Light" w:hAnsi="IRANSansWeb_Light" w:cs="B Nazanin" w:hint="cs"/>
          <w:sz w:val="28"/>
          <w:szCs w:val="28"/>
          <w:rtl/>
          <w:lang w:bidi="fa-IR"/>
        </w:rPr>
        <w:t>چهارپره یک ربات پرنده بدون سرنشین است که دارای شش درجه آزادی است، ولی تنها چهارعملگر دارد.</w:t>
      </w:r>
      <w:r w:rsidR="00002430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از ترکیب نیروها و گشتاورهای تولید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002430">
        <w:rPr>
          <w:rFonts w:ascii="IRANSansWeb_Light" w:hAnsi="IRANSansWeb_Light" w:cs="B Nazanin" w:hint="cs"/>
          <w:sz w:val="28"/>
          <w:szCs w:val="28"/>
          <w:rtl/>
          <w:lang w:bidi="fa-IR"/>
        </w:rPr>
        <w:t>شده به وسیله عملگرهای آن چهار ورودی کنترلی مستقل تعریف</w:t>
      </w:r>
      <w:r w:rsidR="00835ACF">
        <w:rPr>
          <w:rFonts w:ascii="IRANSansWeb_Light" w:hAnsi="IRANSansWeb_Light" w:cs="B Nazanin" w:hint="eastAsia"/>
          <w:sz w:val="28"/>
          <w:szCs w:val="28"/>
          <w:lang w:bidi="fa-IR"/>
        </w:rPr>
        <w:t>‌</w:t>
      </w:r>
      <w:r w:rsidR="00002430">
        <w:rPr>
          <w:rFonts w:ascii="IRANSansWeb_Light" w:hAnsi="IRANSansWeb_Light" w:cs="B Nazanin" w:hint="cs"/>
          <w:sz w:val="28"/>
          <w:szCs w:val="28"/>
          <w:rtl/>
          <w:lang w:bidi="fa-IR"/>
        </w:rPr>
        <w:t>شده</w:t>
      </w:r>
      <w:r w:rsidR="00835ACF">
        <w:rPr>
          <w:rFonts w:ascii="IRANSansWeb_Light" w:hAnsi="IRANSansWeb_Light" w:cs="B Nazanin" w:hint="eastAsia"/>
          <w:sz w:val="28"/>
          <w:szCs w:val="28"/>
          <w:lang w:bidi="fa-IR"/>
        </w:rPr>
        <w:t>‌</w:t>
      </w:r>
      <w:r w:rsidR="00002430">
        <w:rPr>
          <w:rFonts w:ascii="IRANSansWeb_Light" w:hAnsi="IRANSansWeb_Light" w:cs="B Nazanin" w:hint="cs"/>
          <w:sz w:val="28"/>
          <w:szCs w:val="28"/>
          <w:rtl/>
          <w:lang w:bidi="fa-IR"/>
        </w:rPr>
        <w:t>است.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</w:t>
      </w:r>
      <w:r w:rsidR="00002430">
        <w:rPr>
          <w:rFonts w:ascii="IRANSansWeb_Light" w:hAnsi="IRANSansWeb_Light" w:cs="B Nazanin" w:hint="cs"/>
          <w:sz w:val="28"/>
          <w:szCs w:val="28"/>
          <w:rtl/>
          <w:lang w:bidi="fa-IR"/>
        </w:rPr>
        <w:t>در سیستم</w:t>
      </w:r>
      <w:r w:rsidR="00002430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002430">
        <w:rPr>
          <w:rFonts w:ascii="IRANSansWeb_Light" w:hAnsi="IRANSansWeb_Light" w:cs="B Nazanin" w:hint="cs"/>
          <w:sz w:val="28"/>
          <w:szCs w:val="28"/>
          <w:rtl/>
          <w:lang w:bidi="fa-IR"/>
        </w:rPr>
        <w:t>های زیرتحریک</w:t>
      </w:r>
      <w:r w:rsidR="00002430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002430">
        <w:rPr>
          <w:rFonts w:ascii="IRANSansWeb_Light" w:hAnsi="IRANSansWeb_Light" w:cs="B Nazanin" w:hint="cs"/>
          <w:sz w:val="28"/>
          <w:szCs w:val="28"/>
          <w:rtl/>
          <w:lang w:bidi="fa-IR"/>
        </w:rPr>
        <w:t>شونده برای دستیابی به حرکت در راستای درجات آزادی که در آن راستاها عملگر وجود ندارد</w:t>
      </w:r>
      <w:ins w:id="487" w:author="MF" w:date="2022-02-26T13:57:00Z">
        <w:r w:rsidR="007D476E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>،</w:t>
        </w:r>
      </w:ins>
      <w:r w:rsidR="00002430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باید از </w:t>
      </w:r>
      <w:del w:id="488" w:author="MF" w:date="2022-02-26T13:57:00Z">
        <w:r w:rsidR="00002430" w:rsidDel="007D476E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delText xml:space="preserve">اثرات </w:delText>
        </w:r>
      </w:del>
      <w:ins w:id="489" w:author="MF" w:date="2022-02-26T13:57:00Z">
        <w:r w:rsidR="007D476E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 xml:space="preserve">آثار </w:t>
        </w:r>
      </w:ins>
      <w:r w:rsidR="00002430">
        <w:rPr>
          <w:rFonts w:ascii="IRANSansWeb_Light" w:hAnsi="IRANSansWeb_Light" w:cs="B Nazanin" w:hint="cs"/>
          <w:sz w:val="28"/>
          <w:szCs w:val="28"/>
          <w:rtl/>
          <w:lang w:bidi="fa-IR"/>
        </w:rPr>
        <w:t>حرکات در راستاهایی که عملگر وجود دارد، استفاده</w:t>
      </w:r>
      <w:r w:rsidR="00835ACF">
        <w:rPr>
          <w:rFonts w:ascii="IRANSansWeb_Light" w:hAnsi="IRANSansWeb_Light" w:cs="B Nazanin" w:hint="eastAsia"/>
          <w:sz w:val="28"/>
          <w:szCs w:val="28"/>
          <w:lang w:bidi="fa-IR"/>
        </w:rPr>
        <w:t>‌</w:t>
      </w:r>
      <w:r w:rsidR="00002430">
        <w:rPr>
          <w:rFonts w:ascii="IRANSansWeb_Light" w:hAnsi="IRANSansWeb_Light" w:cs="B Nazanin" w:hint="cs"/>
          <w:sz w:val="28"/>
          <w:szCs w:val="28"/>
          <w:rtl/>
          <w:lang w:bidi="fa-IR"/>
        </w:rPr>
        <w:t>کرد. مثلا ه</w:t>
      </w:r>
      <w:r w:rsidR="00835ACF">
        <w:rPr>
          <w:rFonts w:ascii="IRANSansWeb_Light" w:hAnsi="IRANSansWeb_Light" w:cs="B Nazanin" w:hint="cs"/>
          <w:sz w:val="28"/>
          <w:szCs w:val="28"/>
          <w:rtl/>
          <w:lang w:bidi="fa-IR"/>
        </w:rPr>
        <w:t>ر</w:t>
      </w:r>
      <w:r w:rsidR="00002430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گاه سیستم زاویه رول به </w:t>
      </w:r>
      <w:r w:rsidR="00002430">
        <w:rPr>
          <w:rFonts w:ascii="IRANSansWeb_Light" w:hAnsi="IRANSansWeb_Light" w:cs="B Nazanin" w:hint="cs"/>
          <w:sz w:val="28"/>
          <w:szCs w:val="28"/>
          <w:rtl/>
          <w:lang w:bidi="fa-IR"/>
        </w:rPr>
        <w:lastRenderedPageBreak/>
        <w:t xml:space="preserve">اندازه </w:t>
      </w:r>
      <w:r w:rsidR="008C0497" w:rsidRPr="008C0497">
        <w:rPr>
          <w:rFonts w:ascii="Cambria" w:hAnsi="Cambria" w:cs="Cambria"/>
          <w:position w:val="-6"/>
          <w:sz w:val="28"/>
          <w:szCs w:val="28"/>
          <w:lang w:bidi="fa-IR"/>
        </w:rPr>
        <w:object w:dxaOrig="240" w:dyaOrig="220" w14:anchorId="7AE3549F">
          <v:shape id="_x0000_i1030" type="#_x0000_t75" style="width:12pt;height:11.25pt" o:ole="">
            <v:imagedata r:id="rId38" o:title=""/>
          </v:shape>
          <o:OLEObject Type="Embed" ProgID="Equation.DSMT4" ShapeID="_x0000_i1030" DrawAspect="Content" ObjectID="_1707493454" r:id="rId39"/>
        </w:object>
      </w:r>
      <w:r w:rsidR="008C0497">
        <w:rPr>
          <w:rFonts w:ascii="Cambria" w:hAnsi="Cambria" w:cs="Cambria" w:hint="cs"/>
          <w:sz w:val="28"/>
          <w:szCs w:val="28"/>
          <w:rtl/>
          <w:lang w:bidi="fa-IR"/>
        </w:rPr>
        <w:t xml:space="preserve"> </w:t>
      </w:r>
      <w:r w:rsidR="00002430">
        <w:rPr>
          <w:rFonts w:ascii="IRANSansWeb_Light" w:hAnsi="IRANSansWeb_Light" w:cs="B Nazanin" w:hint="cs"/>
          <w:sz w:val="28"/>
          <w:szCs w:val="28"/>
          <w:rtl/>
          <w:lang w:bidi="fa-IR"/>
        </w:rPr>
        <w:t>داشته</w:t>
      </w:r>
      <w:r w:rsidR="00835ACF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002430">
        <w:rPr>
          <w:rFonts w:ascii="IRANSansWeb_Light" w:hAnsi="IRANSansWeb_Light" w:cs="B Nazanin" w:hint="cs"/>
          <w:sz w:val="28"/>
          <w:szCs w:val="28"/>
          <w:rtl/>
          <w:lang w:bidi="fa-IR"/>
        </w:rPr>
        <w:t>باشد به شرطی که زاویه پیچ و یاو صفر باشد، در صورتی که نیروهای حاصل از چرخش روتورها بتوانند بر نیروی گرانش غلبه</w:t>
      </w:r>
      <w:r w:rsidR="00835ACF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002430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کنند، سیستم دارای شتابی برابر با </w:t>
      </w:r>
      <w:r w:rsidR="008C0497" w:rsidRPr="008C0497">
        <w:rPr>
          <w:rFonts w:asciiTheme="majorBidi" w:hAnsiTheme="majorBidi" w:cstheme="majorBidi"/>
          <w:position w:val="-10"/>
          <w:sz w:val="24"/>
          <w:szCs w:val="24"/>
          <w:lang w:bidi="fa-IR"/>
        </w:rPr>
        <w:object w:dxaOrig="1060" w:dyaOrig="320" w14:anchorId="2962BDA0">
          <v:shape id="_x0000_i1031" type="#_x0000_t75" style="width:53.25pt;height:15.75pt" o:ole="">
            <v:imagedata r:id="rId40" o:title=""/>
          </v:shape>
          <o:OLEObject Type="Embed" ProgID="Equation.DSMT4" ShapeID="_x0000_i1031" DrawAspect="Content" ObjectID="_1707493455" r:id="rId41"/>
        </w:object>
      </w:r>
      <w:ins w:id="490" w:author="MF" w:date="2022-02-26T13:58:00Z">
        <w:r w:rsidR="007D476E">
          <w:rPr>
            <w:rFonts w:asciiTheme="majorBidi" w:hAnsiTheme="majorBidi" w:cstheme="majorBidi" w:hint="cs"/>
            <w:sz w:val="24"/>
            <w:szCs w:val="24"/>
            <w:rtl/>
            <w:lang w:bidi="fa-IR"/>
          </w:rPr>
          <w:t xml:space="preserve"> </w:t>
        </w:r>
      </w:ins>
      <w:r w:rsidR="00CB6BD6">
        <w:rPr>
          <w:rFonts w:ascii="IRANSansWeb_Light" w:hAnsi="IRANSansWeb_Light" w:cs="B Nazanin" w:hint="cs"/>
          <w:sz w:val="28"/>
          <w:szCs w:val="28"/>
          <w:rtl/>
          <w:lang w:bidi="fa-IR"/>
        </w:rPr>
        <w:t>در راستای طولی خواهدبود.</w:t>
      </w:r>
      <w:r w:rsidR="000500C8">
        <w:rPr>
          <w:rFonts w:ascii="IRANSansWeb_Light" w:hAnsi="IRANSansWeb_Light" w:cs="B Nazanin"/>
          <w:sz w:val="28"/>
          <w:szCs w:val="28"/>
          <w:lang w:bidi="fa-IR"/>
        </w:rPr>
        <w:t>]</w:t>
      </w:r>
      <w:r w:rsidR="000500C8">
        <w:rPr>
          <w:rFonts w:ascii="IRANSansWeb_Light" w:hAnsi="IRANSansWeb_Light" w:cs="B Nazanin" w:hint="cs"/>
          <w:sz w:val="28"/>
          <w:szCs w:val="28"/>
          <w:rtl/>
          <w:lang w:bidi="fa-IR"/>
        </w:rPr>
        <w:t>6</w:t>
      </w:r>
      <w:r w:rsidR="000500C8">
        <w:rPr>
          <w:rFonts w:ascii="IRANSansWeb_Light" w:hAnsi="IRANSansWeb_Light" w:cs="B Nazanin"/>
          <w:sz w:val="28"/>
          <w:szCs w:val="28"/>
          <w:lang w:bidi="fa-IR"/>
        </w:rPr>
        <w:t>[</w:t>
      </w:r>
    </w:p>
    <w:p w14:paraId="79E50106" w14:textId="4EAD6D79" w:rsidR="000D41B8" w:rsidRDefault="000D41B8" w:rsidP="001C2DD2">
      <w:pPr>
        <w:tabs>
          <w:tab w:val="left" w:pos="4128"/>
        </w:tabs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rtl/>
          <w:lang w:bidi="fa-IR"/>
        </w:rPr>
      </w:pPr>
      <w:r>
        <w:rPr>
          <w:rFonts w:ascii="IRANSansWeb_Light" w:hAnsi="IRANSansWeb_Light"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75CA9FC" wp14:editId="2AD3EE0D">
                <wp:simplePos x="0" y="0"/>
                <wp:positionH relativeFrom="column">
                  <wp:posOffset>2354580</wp:posOffset>
                </wp:positionH>
                <wp:positionV relativeFrom="paragraph">
                  <wp:posOffset>99695</wp:posOffset>
                </wp:positionV>
                <wp:extent cx="15240" cy="1181100"/>
                <wp:effectExtent l="57150" t="38100" r="60960" b="19050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" cy="1181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type w14:anchorId="4CDA64D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3" o:spid="_x0000_s1026" type="#_x0000_t32" style="position:absolute;margin-left:185.4pt;margin-top:7.85pt;width:1.2pt;height:93pt;flip:y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</w:p>
    <w:p w14:paraId="5AD14219" w14:textId="0D7B8F7C" w:rsidR="00CB6BD6" w:rsidRDefault="008C0497" w:rsidP="001C2DD2">
      <w:pPr>
        <w:tabs>
          <w:tab w:val="left" w:pos="4128"/>
        </w:tabs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rtl/>
          <w:lang w:bidi="fa-IR"/>
        </w:rPr>
      </w:pPr>
      <w:r>
        <w:rPr>
          <w:rFonts w:ascii="IRANSansWeb_Light" w:hAnsi="IRANSansWeb_Light" w:cs="B Nazani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8323167" wp14:editId="62ACF7D8">
                <wp:simplePos x="0" y="0"/>
                <wp:positionH relativeFrom="column">
                  <wp:posOffset>2007235</wp:posOffset>
                </wp:positionH>
                <wp:positionV relativeFrom="paragraph">
                  <wp:posOffset>247015</wp:posOffset>
                </wp:positionV>
                <wp:extent cx="472440" cy="245110"/>
                <wp:effectExtent l="0" t="0" r="3175" b="0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72440" cy="2451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ECA168" w14:textId="14761612" w:rsidR="002F3FC5" w:rsidRDefault="002F3FC5">
                            <w:r w:rsidRPr="00F62E79">
                              <w:rPr>
                                <w:position w:val="-6"/>
                              </w:rPr>
                              <w:object w:dxaOrig="499" w:dyaOrig="279" w14:anchorId="0B5CDB8E">
                                <v:shape id="_x0000_i1033" type="#_x0000_t75" style="width:24.75pt;height:14.25pt" o:ole="">
                                  <v:imagedata r:id="rId42" o:title=""/>
                                </v:shape>
                                <o:OLEObject Type="Embed" ProgID="Equation.DSMT4" ShapeID="_x0000_i1033" DrawAspect="Content" ObjectID="_1707493578" r:id="rId43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08323167" id="Text Box 71" o:spid="_x0000_s1051" type="#_x0000_t202" style="position:absolute;left:0;text-align:left;margin-left:158.05pt;margin-top:19.45pt;width:37.2pt;height:19.3pt;rotation:-90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" filled="f" stroked="f" strokeweight=".5pt">
                <v:textbox>
                  <w:txbxContent>
                    <w:p w14:paraId="63ECA168" w14:textId="14761612" w:rsidR="002F3FC5" w:rsidRDefault="002F3FC5">
                      <w:r w:rsidRPr="00F62E79">
                        <w:rPr>
                          <w:position w:val="-6"/>
                        </w:rPr>
                        <w:object w:dxaOrig="499" w:dyaOrig="279" w14:anchorId="0B5CDB8E">
                          <v:shape id="_x0000_i1033" type="#_x0000_t75" style="width:24.6pt;height:14.4pt" o:ole="">
                            <v:imagedata r:id="rId44" o:title=""/>
                          </v:shape>
                          <o:OLEObject Type="Embed" ProgID="Equation.DSMT4" ShapeID="_x0000_i1033" DrawAspect="Content" ObjectID="_1707417877" r:id="rId45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 w:rsidR="00936417">
        <w:rPr>
          <w:rFonts w:ascii="IRANSansWeb_Light" w:hAnsi="IRANSansWeb_Light" w:cs="B Nazani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7612694" wp14:editId="371B955C">
                <wp:simplePos x="0" y="0"/>
                <wp:positionH relativeFrom="column">
                  <wp:posOffset>2050415</wp:posOffset>
                </wp:positionH>
                <wp:positionV relativeFrom="paragraph">
                  <wp:posOffset>1267460</wp:posOffset>
                </wp:positionV>
                <wp:extent cx="409574" cy="312420"/>
                <wp:effectExtent l="0" t="0" r="1270" b="0"/>
                <wp:wrapNone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09574" cy="312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FE51B75" w14:textId="4D6F1CD6" w:rsidR="002F3FC5" w:rsidRDefault="002F3FC5" w:rsidP="002F58D1">
                            <w:r w:rsidRPr="002F58D1">
                              <w:rPr>
                                <w:position w:val="-10"/>
                              </w:rPr>
                              <w:object w:dxaOrig="420" w:dyaOrig="260" w14:anchorId="6D64EFF1">
                                <v:shape id="_x0000_i1035" type="#_x0000_t75" style="width:21pt;height:12.75pt" o:ole="">
                                  <v:imagedata r:id="rId46" o:title=""/>
                                </v:shape>
                                <o:OLEObject Type="Embed" ProgID="Equation.DSMT4" ShapeID="_x0000_i1035" DrawAspect="Content" ObjectID="_1707493579" r:id="rId47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07612694" id="Text Box 75" o:spid="_x0000_s1052" type="#_x0000_t202" style="position:absolute;left:0;text-align:left;margin-left:161.45pt;margin-top:99.8pt;width:32.25pt;height:24.6pt;rotation:-90;z-index:25172480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" filled="f" stroked="f" strokeweight=".5pt">
                <v:textbox style="mso-fit-shape-to-text:t">
                  <w:txbxContent>
                    <w:p w14:paraId="2FE51B75" w14:textId="4D6F1CD6" w:rsidR="002F3FC5" w:rsidRDefault="002F3FC5" w:rsidP="002F58D1">
                      <w:r w:rsidRPr="002F58D1">
                        <w:rPr>
                          <w:position w:val="-10"/>
                        </w:rPr>
                        <w:object w:dxaOrig="420" w:dyaOrig="260" w14:anchorId="6D64EFF1">
                          <v:shape id="_x0000_i1035" type="#_x0000_t75" style="width:21pt;height:12.6pt" o:ole="">
                            <v:imagedata r:id="rId48" o:title=""/>
                          </v:shape>
                          <o:OLEObject Type="Embed" ProgID="Equation.DSMT4" ShapeID="_x0000_i1035" DrawAspect="Content" ObjectID="_1707417878" r:id="rId49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 w:rsidR="00936417">
        <w:rPr>
          <w:rFonts w:ascii="IRANSansWeb_Light" w:hAnsi="IRANSansWeb_Light" w:cs="B Nazani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7372CB1" wp14:editId="3CE1AA6B">
                <wp:simplePos x="0" y="0"/>
                <wp:positionH relativeFrom="column">
                  <wp:posOffset>2423160</wp:posOffset>
                </wp:positionH>
                <wp:positionV relativeFrom="paragraph">
                  <wp:posOffset>330835</wp:posOffset>
                </wp:positionV>
                <wp:extent cx="373380" cy="335280"/>
                <wp:effectExtent l="19050" t="0" r="0" b="7620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8352545">
                          <a:off x="0" y="0"/>
                          <a:ext cx="373380" cy="3352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2FAEAB" w14:textId="3238D61F" w:rsidR="002F3FC5" w:rsidRDefault="002F3FC5">
                            <w:r w:rsidRPr="008C0497">
                              <w:rPr>
                                <w:position w:val="-6"/>
                              </w:rPr>
                              <w:object w:dxaOrig="360" w:dyaOrig="279" w14:anchorId="0C8C5992">
                                <v:shape id="_x0000_i1037" type="#_x0000_t75" style="width:18pt;height:14.25pt" o:ole="">
                                  <v:imagedata r:id="rId50" o:title=""/>
                                </v:shape>
                                <o:OLEObject Type="Embed" ProgID="Equation.DSMT4" ShapeID="_x0000_i1037" DrawAspect="Content" ObjectID="_1707493580" r:id="rId51"/>
                              </w:object>
                            </w:r>
                            <w:r>
                              <w:t>U1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>
            <w:pict>
              <v:shape w14:anchorId="47372CB1" id="Text Box 74" o:spid="_x0000_s1053" type="#_x0000_t202" style="position:absolute;left:0;text-align:left;margin-left:190.8pt;margin-top:26.05pt;width:29.4pt;height:26.4pt;rotation:-3547087fd;z-index:251723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" filled="f" stroked="f" strokeweight=".5pt">
                <v:textbox>
                  <w:txbxContent>
                    <w:p w14:paraId="632FAEAB" w14:textId="3238D61F" w:rsidR="002F3FC5" w:rsidRDefault="002F3FC5">
                      <w:r w:rsidRPr="008C0497">
                        <w:rPr>
                          <w:position w:val="-6"/>
                        </w:rPr>
                        <w:object w:dxaOrig="360" w:dyaOrig="279" w14:anchorId="0C8C5992">
                          <v:shape id="_x0000_i1037" type="#_x0000_t75" style="width:18pt;height:14.4pt" o:ole="">
                            <v:imagedata r:id="rId52" o:title=""/>
                          </v:shape>
                          <o:OLEObject Type="Embed" ProgID="Equation.DSMT4" ShapeID="_x0000_i1037" DrawAspect="Content" ObjectID="_1707417879" r:id="rId53"/>
                        </w:object>
                      </w:r>
                      <w:r>
                        <w:t>U1</w:t>
                      </w:r>
                    </w:p>
                  </w:txbxContent>
                </v:textbox>
              </v:shape>
            </w:pict>
          </mc:Fallback>
        </mc:AlternateContent>
      </w:r>
      <w:r w:rsidR="00936417">
        <w:rPr>
          <w:rFonts w:ascii="IRANSansWeb_Light" w:hAnsi="IRANSansWeb_Light" w:cs="B Nazani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B604249" wp14:editId="153A44E2">
                <wp:simplePos x="0" y="0"/>
                <wp:positionH relativeFrom="column">
                  <wp:posOffset>2407920</wp:posOffset>
                </wp:positionH>
                <wp:positionV relativeFrom="paragraph">
                  <wp:posOffset>254635</wp:posOffset>
                </wp:positionV>
                <wp:extent cx="426720" cy="693420"/>
                <wp:effectExtent l="0" t="38100" r="49530" b="30480"/>
                <wp:wrapNone/>
                <wp:docPr id="73" name="Straight Arrow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6720" cy="693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48078599" id="Straight Arrow Connector 73" o:spid="_x0000_s1026" type="#_x0000_t32" style="position:absolute;margin-left:189.6pt;margin-top:20.05pt;width:33.6pt;height:54.6pt;flip:y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" strokecolor="black [3200]" strokeweight=".5pt">
                <v:stroke endarrow="block" joinstyle="miter"/>
              </v:shape>
            </w:pict>
          </mc:Fallback>
        </mc:AlternateContent>
      </w:r>
      <w:r w:rsidR="00CB6BD6">
        <w:rPr>
          <w:rFonts w:ascii="IRANSansWeb_Light" w:hAnsi="IRANSansWeb_Light" w:cs="B Nazani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4B159DF" wp14:editId="55C23585">
                <wp:simplePos x="0" y="0"/>
                <wp:positionH relativeFrom="column">
                  <wp:posOffset>1821180</wp:posOffset>
                </wp:positionH>
                <wp:positionV relativeFrom="paragraph">
                  <wp:posOffset>780415</wp:posOffset>
                </wp:positionV>
                <wp:extent cx="327660" cy="297180"/>
                <wp:effectExtent l="0" t="0" r="0" b="762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660" cy="297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6D7C36" w14:textId="56415430" w:rsidR="002F3FC5" w:rsidRDefault="002F3FC5" w:rsidP="002F58D1">
                            <w:r w:rsidRPr="002F58D1">
                              <w:rPr>
                                <w:rFonts w:cstheme="minorHAnsi"/>
                                <w:position w:val="-6"/>
                              </w:rPr>
                              <w:object w:dxaOrig="240" w:dyaOrig="220" w14:anchorId="5156464F">
                                <v:shape id="_x0000_i1039" type="#_x0000_t75" style="width:12pt;height:11.25pt" o:ole="">
                                  <v:imagedata r:id="rId54" o:title=""/>
                                </v:shape>
                                <o:OLEObject Type="Embed" ProgID="Equation.DSMT4" ShapeID="_x0000_i1039" DrawAspect="Content" ObjectID="_1707493581" r:id="rId55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74B159DF" id="Text Box 70" o:spid="_x0000_s1054" type="#_x0000_t202" style="position:absolute;left:0;text-align:left;margin-left:143.4pt;margin-top:61.45pt;width:25.8pt;height:23.4pt;z-index:25172070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" filled="f" stroked="f" strokeweight=".5pt">
                <v:textbox style="mso-fit-shape-to-text:t">
                  <w:txbxContent>
                    <w:p w14:paraId="6A6D7C36" w14:textId="56415430" w:rsidR="002F3FC5" w:rsidRDefault="002F3FC5" w:rsidP="002F58D1">
                      <w:r w:rsidRPr="002F58D1">
                        <w:rPr>
                          <w:rFonts w:cstheme="minorHAnsi"/>
                          <w:position w:val="-6"/>
                        </w:rPr>
                        <w:object w:dxaOrig="240" w:dyaOrig="220" w14:anchorId="5156464F">
                          <v:shape id="_x0000_i1039" type="#_x0000_t75" style="width:12pt;height:11.4pt" o:ole="">
                            <v:imagedata r:id="rId56" o:title=""/>
                          </v:shape>
                          <o:OLEObject Type="Embed" ProgID="Equation.DSMT4" ShapeID="_x0000_i1039" DrawAspect="Content" ObjectID="_1707417880" r:id="rId57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 w:rsidR="00CB6BD6">
        <w:rPr>
          <w:rFonts w:ascii="IRANSansWeb_Light" w:hAnsi="IRANSansWeb_Light" w:cs="B Nazani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495960D" wp14:editId="3E8B2887">
                <wp:simplePos x="0" y="0"/>
                <wp:positionH relativeFrom="column">
                  <wp:posOffset>1836420</wp:posOffset>
                </wp:positionH>
                <wp:positionV relativeFrom="paragraph">
                  <wp:posOffset>650875</wp:posOffset>
                </wp:positionV>
                <wp:extent cx="281940" cy="480060"/>
                <wp:effectExtent l="15240" t="22860" r="0" b="0"/>
                <wp:wrapNone/>
                <wp:docPr id="69" name="Arc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805273">
                          <a:off x="0" y="0"/>
                          <a:ext cx="281940" cy="480060"/>
                        </a:xfrm>
                        <a:prstGeom prst="arc">
                          <a:avLst>
                            <a:gd name="adj1" fmla="val 16532375"/>
                            <a:gd name="adj2" fmla="val 1588170"/>
                          </a:avLst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1CD50C56" id="Arc 69" o:spid="_x0000_s1026" style="position:absolute;margin-left:144.6pt;margin-top:51.25pt;width:22.2pt;height:37.8pt;rotation:-8513920fd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81940,480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" path="m163939,3207nsc215886,17814,258723,80493,275019,165739v8780,45929,9217,95301,1255,141660l140970,240030,163939,3207xem163939,3207nfc215886,17814,258723,80493,275019,165739v8780,45929,9217,95301,1255,141660e" filled="f" strokecolor="black [3200]" strokeweight="1pt">
                <v:stroke joinstyle="miter"/>
                <v:path arrowok="t" o:connecttype="custom" o:connectlocs="163939,3207;275019,165739;276274,307399" o:connectangles="0,0,0"/>
              </v:shape>
            </w:pict>
          </mc:Fallback>
        </mc:AlternateContent>
      </w:r>
      <w:r w:rsidR="00CB6BD6">
        <w:rPr>
          <w:rFonts w:ascii="IRANSansWeb_Light" w:hAnsi="IRANSansWeb_Light" w:cs="B Nazani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F91E1D0" wp14:editId="64CBA505">
                <wp:simplePos x="0" y="0"/>
                <wp:positionH relativeFrom="column">
                  <wp:posOffset>1074420</wp:posOffset>
                </wp:positionH>
                <wp:positionV relativeFrom="paragraph">
                  <wp:posOffset>1009015</wp:posOffset>
                </wp:positionV>
                <wp:extent cx="2796540" cy="45720"/>
                <wp:effectExtent l="0" t="0" r="22860" b="30480"/>
                <wp:wrapNone/>
                <wp:docPr id="62" name="Straight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96540" cy="457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line w14:anchorId="3BEAFF36" id="Straight Connector 62" o:spid="_x0000_s1026" style="position:absolute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4.6pt,79.45pt" to="304.8pt,8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" strokecolor="black [3200]" strokeweight=".5pt">
                <v:stroke joinstyle="miter"/>
              </v:line>
            </w:pict>
          </mc:Fallback>
        </mc:AlternateContent>
      </w:r>
      <w:r w:rsidR="00CB6BD6">
        <w:rPr>
          <w:rFonts w:ascii="IRANSansWeb_Light" w:hAnsi="IRANSansWeb_Light" w:cs="B Nazani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6FF1CD3" wp14:editId="7A5C885D">
                <wp:simplePos x="0" y="0"/>
                <wp:positionH relativeFrom="column">
                  <wp:posOffset>2308859</wp:posOffset>
                </wp:positionH>
                <wp:positionV relativeFrom="paragraph">
                  <wp:posOffset>10795</wp:posOffset>
                </wp:positionV>
                <wp:extent cx="144780" cy="2042160"/>
                <wp:effectExtent l="0" t="662940" r="0" b="678180"/>
                <wp:wrapNone/>
                <wp:docPr id="68" name="Flowchart: Termina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730549">
                          <a:off x="0" y="0"/>
                          <a:ext cx="144780" cy="2042160"/>
                        </a:xfrm>
                        <a:prstGeom prst="flowChartTerminator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type w14:anchorId="574211C2" id="_x0000_t116" coordsize="21600,21600" o:spt="116" path="m3475,qx,10800,3475,21600l18125,21600qx21600,10800,18125,xe">
                <v:stroke joinstyle="miter"/>
                <v:path gradientshapeok="t" o:connecttype="rect" textboxrect="1018,3163,20582,18437"/>
              </v:shapetype>
              <v:shape id="Flowchart: Terminator 68" o:spid="_x0000_s1026" type="#_x0000_t116" style="position:absolute;margin-left:181.8pt;margin-top:.85pt;width:11.4pt;height:160.8pt;rotation:-3134206fd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" fillcolor="white [3212]" strokecolor="#1f3763 [1604]" strokeweight="1pt"/>
            </w:pict>
          </mc:Fallback>
        </mc:AlternateContent>
      </w:r>
      <w:r w:rsidR="00CB6BD6">
        <w:rPr>
          <w:rFonts w:ascii="IRANSansWeb_Light" w:hAnsi="IRANSansWeb_Light" w:cs="B Nazani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8BD3126" wp14:editId="2C57CBB4">
                <wp:simplePos x="0" y="0"/>
                <wp:positionH relativeFrom="column">
                  <wp:posOffset>2316480</wp:posOffset>
                </wp:positionH>
                <wp:positionV relativeFrom="paragraph">
                  <wp:posOffset>818515</wp:posOffset>
                </wp:positionV>
                <wp:extent cx="41910" cy="1447800"/>
                <wp:effectExtent l="76200" t="0" r="53340" b="57150"/>
                <wp:wrapNone/>
                <wp:docPr id="66" name="Straight Arrow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910" cy="1447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2B30182D" id="Straight Arrow Connector 66" o:spid="_x0000_s1026" type="#_x0000_t32" style="position:absolute;margin-left:182.4pt;margin-top:64.45pt;width:3.3pt;height:114pt;flip:x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" strokecolor="black [3200]" strokeweight=".5pt">
                <v:stroke endarrow="block" joinstyle="miter"/>
              </v:shape>
            </w:pict>
          </mc:Fallback>
        </mc:AlternateContent>
      </w:r>
    </w:p>
    <w:p w14:paraId="691F34F2" w14:textId="308B6812" w:rsidR="00C570B3" w:rsidRPr="00C570B3" w:rsidRDefault="00C570B3" w:rsidP="001C2DD2">
      <w:pPr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lang w:bidi="fa-IR"/>
        </w:rPr>
      </w:pPr>
    </w:p>
    <w:p w14:paraId="6F243821" w14:textId="5B8A2FAA" w:rsidR="00C570B3" w:rsidRPr="00C570B3" w:rsidRDefault="00C570B3" w:rsidP="001C2DD2">
      <w:pPr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lang w:bidi="fa-IR"/>
        </w:rPr>
      </w:pPr>
    </w:p>
    <w:p w14:paraId="5F537954" w14:textId="20626CED" w:rsidR="00C570B3" w:rsidRPr="00C570B3" w:rsidRDefault="00C570B3" w:rsidP="001C2DD2">
      <w:pPr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lang w:bidi="fa-IR"/>
        </w:rPr>
      </w:pPr>
    </w:p>
    <w:p w14:paraId="7AF978AA" w14:textId="4F971748" w:rsidR="00C570B3" w:rsidRPr="00C570B3" w:rsidRDefault="00C570B3" w:rsidP="001C2DD2">
      <w:pPr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lang w:bidi="fa-IR"/>
        </w:rPr>
      </w:pPr>
    </w:p>
    <w:p w14:paraId="7264F301" w14:textId="25CB6301" w:rsidR="00C570B3" w:rsidRPr="00C570B3" w:rsidRDefault="00C570B3" w:rsidP="001C2DD2">
      <w:pPr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lang w:bidi="fa-IR"/>
        </w:rPr>
      </w:pPr>
    </w:p>
    <w:p w14:paraId="06A1D7BC" w14:textId="09DE0DE2" w:rsidR="00C570B3" w:rsidRPr="00C570B3" w:rsidRDefault="00C570B3" w:rsidP="00C570B3">
      <w:pPr>
        <w:bidi/>
        <w:rPr>
          <w:rFonts w:ascii="IRANSansWeb_Light" w:hAnsi="IRANSansWeb_Light" w:cs="B Nazanin"/>
          <w:sz w:val="28"/>
          <w:szCs w:val="28"/>
          <w:lang w:bidi="fa-IR"/>
        </w:rPr>
      </w:pPr>
    </w:p>
    <w:p w14:paraId="26C74EA0" w14:textId="1FF64D33" w:rsidR="00C570B3" w:rsidRPr="000D41B8" w:rsidRDefault="00C570B3" w:rsidP="00C570B3">
      <w:pPr>
        <w:bidi/>
        <w:jc w:val="center"/>
        <w:rPr>
          <w:rFonts w:ascii="IRANSansWeb_Light" w:hAnsi="IRANSansWeb_Light" w:cs="B Nazanin"/>
          <w:sz w:val="24"/>
          <w:szCs w:val="24"/>
          <w:rtl/>
          <w:lang w:bidi="fa-IR"/>
        </w:rPr>
      </w:pPr>
      <w:r>
        <w:rPr>
          <w:rFonts w:ascii="IRANSansWeb_Light" w:hAnsi="IRANSansWeb_Light" w:cs="B Nazanin" w:hint="cs"/>
          <w:rtl/>
          <w:lang w:bidi="fa-IR"/>
        </w:rPr>
        <w:t xml:space="preserve">                     </w:t>
      </w:r>
      <w:bookmarkStart w:id="491" w:name="_Hlk96694685"/>
      <w:r w:rsidRPr="000D41B8">
        <w:rPr>
          <w:rFonts w:ascii="IRANSansWeb_Light" w:hAnsi="IRANSansWeb_Light" w:cs="B Nazanin" w:hint="cs"/>
          <w:sz w:val="24"/>
          <w:szCs w:val="24"/>
          <w:rtl/>
          <w:lang w:bidi="fa-IR"/>
        </w:rPr>
        <w:t>شکل</w:t>
      </w:r>
      <w:r w:rsidR="002F58D1">
        <w:rPr>
          <w:rFonts w:ascii="IRANSansWeb_Light" w:hAnsi="IRANSansWeb_Light" w:cs="B Nazanin" w:hint="cs"/>
          <w:sz w:val="24"/>
          <w:szCs w:val="24"/>
          <w:rtl/>
          <w:lang w:bidi="fa-IR"/>
        </w:rPr>
        <w:t>3-6</w:t>
      </w:r>
      <w:r w:rsidRPr="000D41B8">
        <w:rPr>
          <w:rFonts w:ascii="IRANSansWeb_Light" w:hAnsi="IRANSansWeb_Light" w:cs="B Nazanin" w:hint="cs"/>
          <w:sz w:val="24"/>
          <w:szCs w:val="24"/>
          <w:rtl/>
          <w:lang w:bidi="fa-IR"/>
        </w:rPr>
        <w:t>: نمودار نی</w:t>
      </w:r>
      <w:r w:rsidR="000D41B8" w:rsidRPr="000D41B8">
        <w:rPr>
          <w:rFonts w:ascii="IRANSansWeb_Light" w:hAnsi="IRANSansWeb_Light" w:cs="B Nazanin" w:hint="cs"/>
          <w:sz w:val="24"/>
          <w:szCs w:val="24"/>
          <w:rtl/>
          <w:lang w:bidi="fa-IR"/>
        </w:rPr>
        <w:t>ر</w:t>
      </w:r>
      <w:r w:rsidRPr="000D41B8">
        <w:rPr>
          <w:rFonts w:ascii="IRANSansWeb_Light" w:hAnsi="IRANSansWeb_Light" w:cs="B Nazanin" w:hint="cs"/>
          <w:sz w:val="24"/>
          <w:szCs w:val="24"/>
          <w:rtl/>
          <w:lang w:bidi="fa-IR"/>
        </w:rPr>
        <w:t>وها و شتاب</w:t>
      </w:r>
      <w:r w:rsidRPr="000D41B8">
        <w:rPr>
          <w:rFonts w:ascii="IRANSansWeb_Light" w:hAnsi="IRANSansWeb_Light" w:cs="B Nazanin" w:hint="eastAsia"/>
          <w:sz w:val="24"/>
          <w:szCs w:val="24"/>
          <w:rtl/>
          <w:lang w:bidi="fa-IR"/>
        </w:rPr>
        <w:t>‌</w:t>
      </w:r>
      <w:r w:rsidRPr="000D41B8">
        <w:rPr>
          <w:rFonts w:ascii="IRANSansWeb_Light" w:hAnsi="IRANSansWeb_Light" w:cs="B Nazanin" w:hint="cs"/>
          <w:sz w:val="24"/>
          <w:szCs w:val="24"/>
          <w:rtl/>
          <w:lang w:bidi="fa-IR"/>
        </w:rPr>
        <w:t>ها در حرکت رول</w:t>
      </w:r>
      <w:bookmarkEnd w:id="491"/>
    </w:p>
    <w:p w14:paraId="2935DE4D" w14:textId="129DFBE1" w:rsidR="00A55716" w:rsidRPr="00A55716" w:rsidRDefault="00A55716" w:rsidP="001C2DD2">
      <w:pPr>
        <w:bidi/>
        <w:spacing w:line="276" w:lineRule="auto"/>
        <w:jc w:val="both"/>
        <w:rPr>
          <w:rFonts w:ascii="IRANSansWeb_Light" w:hAnsi="IRANSansWeb_Light" w:cs="B Nazanin"/>
          <w:rtl/>
          <w:lang w:bidi="fa-IR"/>
        </w:rPr>
      </w:pPr>
    </w:p>
    <w:p w14:paraId="51D49A4A" w14:textId="28FD6925" w:rsidR="00A55716" w:rsidRDefault="00A55716" w:rsidP="001C2DD2">
      <w:pPr>
        <w:bidi/>
        <w:spacing w:before="120" w:after="120" w:line="276" w:lineRule="auto"/>
        <w:jc w:val="both"/>
        <w:rPr>
          <w:rFonts w:ascii="IRANSansWeb_Light" w:hAnsi="IRANSansWeb_Light" w:cs="B Nazanin"/>
          <w:sz w:val="28"/>
          <w:szCs w:val="28"/>
          <w:rtl/>
          <w:lang w:bidi="fa-IR"/>
        </w:rPr>
      </w:pP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با توجه به تجزیه برداری نیروها که در شکل </w:t>
      </w:r>
      <w:r w:rsidR="002F58D1">
        <w:rPr>
          <w:rFonts w:ascii="IRANSansWeb_Light" w:hAnsi="IRANSansWeb_Light" w:cs="B Nazanin" w:hint="cs"/>
          <w:sz w:val="28"/>
          <w:szCs w:val="28"/>
          <w:rtl/>
          <w:lang w:bidi="fa-IR"/>
        </w:rPr>
        <w:t>3-6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نشان</w:t>
      </w:r>
      <w:r w:rsidR="000D41B8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داده</w:t>
      </w:r>
      <w:r w:rsidR="000D41B8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شده</w:t>
      </w:r>
      <w:r w:rsidR="000D41B8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است، می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توان رابطه بین نیروها و شتاب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ها را به صورت زیر به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دست</w:t>
      </w:r>
      <w:r w:rsidR="00835ACF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آورد</w:t>
      </w:r>
    </w:p>
    <w:p w14:paraId="670A7209" w14:textId="481E15B7" w:rsidR="00A55716" w:rsidRDefault="00A55716" w:rsidP="001C2DD2">
      <w:pPr>
        <w:bidi/>
        <w:spacing w:before="120" w:after="120" w:line="276" w:lineRule="auto"/>
        <w:jc w:val="both"/>
        <w:rPr>
          <w:rFonts w:ascii="IRANSansWeb_Light" w:hAnsi="IRANSansWeb_Light" w:cs="B Nazanin"/>
          <w:sz w:val="28"/>
          <w:szCs w:val="28"/>
          <w:lang w:bidi="fa-IR"/>
        </w:rPr>
      </w:pP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(</w:t>
      </w:r>
      <w:r w:rsidR="00623E4F">
        <w:rPr>
          <w:rFonts w:ascii="IRANSansWeb_Light" w:hAnsi="IRANSansWeb_Light" w:cs="B Nazanin" w:hint="cs"/>
          <w:sz w:val="28"/>
          <w:szCs w:val="28"/>
          <w:rtl/>
          <w:lang w:bidi="fa-IR"/>
        </w:rPr>
        <w:t>2-3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)   </w:t>
      </w:r>
      <w:r w:rsidR="00623E4F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                                    </w:t>
      </w:r>
      <w:r w:rsidR="002124EE">
        <w:rPr>
          <w:rFonts w:ascii="IRANSansWeb_Light" w:hAnsi="IRANSansWeb_Light" w:cs="B Nazanin"/>
          <w:sz w:val="28"/>
          <w:szCs w:val="28"/>
          <w:lang w:bidi="fa-IR"/>
        </w:rPr>
        <w:t xml:space="preserve"> </w:t>
      </w:r>
      <w:r w:rsidR="00623E4F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       </w:t>
      </w:r>
      <w:r w:rsidR="00623E4F" w:rsidRPr="00623E4F">
        <w:rPr>
          <w:rFonts w:ascii="IRANSansWeb_Light" w:hAnsi="IRANSansWeb_Light" w:cs="B Nazanin"/>
          <w:position w:val="-10"/>
          <w:sz w:val="28"/>
          <w:szCs w:val="28"/>
          <w:lang w:bidi="fa-IR"/>
        </w:rPr>
        <w:object w:dxaOrig="1820" w:dyaOrig="320" w14:anchorId="407F0B14">
          <v:shape id="_x0000_i1040" type="#_x0000_t75" style="width:90.75pt;height:15.75pt" o:ole="">
            <v:imagedata r:id="rId58" o:title=""/>
          </v:shape>
          <o:OLEObject Type="Embed" ProgID="Equation.DSMT4" ShapeID="_x0000_i1040" DrawAspect="Content" ObjectID="_1707493456" r:id="rId59"/>
        </w:objec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                                                                                                           </w:t>
      </w:r>
    </w:p>
    <w:p w14:paraId="38BE2F19" w14:textId="2CC12C86" w:rsidR="00A55716" w:rsidRDefault="00623E4F" w:rsidP="001C2DD2">
      <w:pPr>
        <w:bidi/>
        <w:spacing w:before="120" w:after="120" w:line="276" w:lineRule="auto"/>
        <w:jc w:val="both"/>
        <w:rPr>
          <w:rFonts w:ascii="IRANSansWeb_Light" w:hAnsi="IRANSansWeb_Light" w:cs="B Nazanin"/>
          <w:sz w:val="28"/>
          <w:szCs w:val="28"/>
          <w:rtl/>
          <w:lang w:bidi="fa-IR"/>
        </w:rPr>
      </w:pP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که درآن </w:t>
      </w:r>
      <w:r w:rsidRPr="00623E4F">
        <w:rPr>
          <w:rFonts w:ascii="IRANSansWeb_Light" w:hAnsi="IRANSansWeb_Light" w:cs="B Nazanin"/>
          <w:position w:val="-6"/>
          <w:sz w:val="28"/>
          <w:szCs w:val="28"/>
          <w:lang w:bidi="fa-IR"/>
        </w:rPr>
        <w:object w:dxaOrig="520" w:dyaOrig="279" w14:anchorId="4CFFA418">
          <v:shape id="_x0000_i1041" type="#_x0000_t75" style="width:26.25pt;height:14.25pt" o:ole="">
            <v:imagedata r:id="rId60" o:title=""/>
          </v:shape>
          <o:OLEObject Type="Embed" ProgID="Equation.DSMT4" ShapeID="_x0000_i1041" DrawAspect="Content" ObjectID="_1707493457" r:id="rId61"/>
        </w:object>
      </w:r>
      <w:r>
        <w:rPr>
          <w:rFonts w:ascii="IRANSansWeb_Light" w:hAnsi="IRANSansWeb_Light" w:cs="B Nazanin"/>
          <w:sz w:val="28"/>
          <w:szCs w:val="28"/>
          <w:lang w:bidi="fa-IR"/>
        </w:rPr>
        <w:t xml:space="preserve"> 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تجزیه برداری </w:t>
      </w:r>
      <w:r w:rsidRPr="00623E4F">
        <w:rPr>
          <w:rFonts w:ascii="IRANSansWeb_Light" w:hAnsi="IRANSansWeb_Light" w:cs="B Nazanin"/>
          <w:position w:val="-6"/>
          <w:sz w:val="28"/>
          <w:szCs w:val="28"/>
          <w:lang w:bidi="fa-IR"/>
        </w:rPr>
        <w:object w:dxaOrig="360" w:dyaOrig="279" w14:anchorId="79D5C1B4">
          <v:shape id="_x0000_i1042" type="#_x0000_t75" style="width:18pt;height:14.25pt" o:ole="">
            <v:imagedata r:id="rId62" o:title=""/>
          </v:shape>
          <o:OLEObject Type="Embed" ProgID="Equation.DSMT4" ShapeID="_x0000_i1042" DrawAspect="Content" ObjectID="_1707493458" r:id="rId63"/>
        </w:object>
      </w:r>
      <w:r>
        <w:rPr>
          <w:rFonts w:ascii="IRANSansWeb_Light" w:hAnsi="IRANSansWeb_Light" w:cs="B Nazanin"/>
          <w:sz w:val="28"/>
          <w:szCs w:val="28"/>
          <w:lang w:bidi="fa-IR"/>
        </w:rPr>
        <w:t xml:space="preserve"> 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در راستای محور</w:t>
      </w:r>
      <w:r w:rsidRPr="00623E4F">
        <w:rPr>
          <w:rFonts w:ascii="IRANSansWeb_Light" w:hAnsi="IRANSansWeb_Light" w:cs="B Nazanin"/>
          <w:position w:val="-4"/>
          <w:sz w:val="28"/>
          <w:szCs w:val="28"/>
          <w:lang w:bidi="fa-IR"/>
        </w:rPr>
        <w:object w:dxaOrig="240" w:dyaOrig="200" w14:anchorId="0B603D5F">
          <v:shape id="_x0000_i1043" type="#_x0000_t75" style="width:12pt;height:9.75pt" o:ole="">
            <v:imagedata r:id="rId64" o:title=""/>
          </v:shape>
          <o:OLEObject Type="Embed" ProgID="Equation.DSMT4" ShapeID="_x0000_i1043" DrawAspect="Content" ObjectID="_1707493459" r:id="rId65"/>
        </w:objec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و </w:t>
      </w:r>
      <w:r w:rsidRPr="00623E4F">
        <w:rPr>
          <w:rFonts w:ascii="IRANSansWeb_Light" w:hAnsi="IRANSansWeb_Light" w:cs="B Nazanin"/>
          <w:position w:val="-6"/>
          <w:sz w:val="28"/>
          <w:szCs w:val="28"/>
          <w:lang w:bidi="fa-IR"/>
        </w:rPr>
        <w:object w:dxaOrig="360" w:dyaOrig="279" w14:anchorId="58B6A6C2">
          <v:shape id="_x0000_i1044" type="#_x0000_t75" style="width:18pt;height:14.25pt" o:ole="">
            <v:imagedata r:id="rId66" o:title=""/>
          </v:shape>
          <o:OLEObject Type="Embed" ProgID="Equation.DSMT4" ShapeID="_x0000_i1044" DrawAspect="Content" ObjectID="_1707493460" r:id="rId67"/>
        </w:object>
      </w:r>
      <w:r>
        <w:rPr>
          <w:rFonts w:ascii="IRANSansWeb_Light" w:hAnsi="IRANSansWeb_Light" w:cs="B Nazanin"/>
          <w:sz w:val="28"/>
          <w:szCs w:val="28"/>
          <w:lang w:bidi="fa-IR"/>
        </w:rPr>
        <w:t xml:space="preserve"> 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نیروی حاصل از چرخش روتورها و </w:t>
      </w:r>
      <w:r w:rsidRPr="00623E4F">
        <w:rPr>
          <w:rFonts w:ascii="IRANSansWeb_Light" w:hAnsi="IRANSansWeb_Light" w:cs="B Nazanin"/>
          <w:position w:val="-6"/>
          <w:sz w:val="28"/>
          <w:szCs w:val="28"/>
          <w:lang w:bidi="fa-IR"/>
        </w:rPr>
        <w:object w:dxaOrig="240" w:dyaOrig="220" w14:anchorId="365DD30D">
          <v:shape id="_x0000_i1045" type="#_x0000_t75" style="width:12pt;height:11.25pt" o:ole="">
            <v:imagedata r:id="rId68" o:title=""/>
          </v:shape>
          <o:OLEObject Type="Embed" ProgID="Equation.DSMT4" ShapeID="_x0000_i1045" DrawAspect="Content" ObjectID="_1707493461" r:id="rId69"/>
        </w:objec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زاویه رول می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باشد</w:t>
      </w:r>
      <w:ins w:id="492" w:author="MF" w:date="2022-02-26T13:59:00Z">
        <w:r w:rsidR="00794ABF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>. همچنین</w:t>
        </w:r>
      </w:ins>
      <w:del w:id="493" w:author="MF" w:date="2022-02-26T13:59:00Z">
        <w:r w:rsidDel="00794ABF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delText xml:space="preserve"> </w:delText>
        </w:r>
      </w:del>
    </w:p>
    <w:p w14:paraId="50371743" w14:textId="7821516E" w:rsidR="00A55716" w:rsidRDefault="005C3500" w:rsidP="001C2DD2">
      <w:pPr>
        <w:bidi/>
        <w:spacing w:before="120" w:after="120" w:line="276" w:lineRule="auto"/>
        <w:jc w:val="both"/>
        <w:rPr>
          <w:rFonts w:ascii="IRANSansWeb_Light" w:hAnsi="IRANSansWeb_Light" w:cs="B Nazanin"/>
          <w:sz w:val="28"/>
          <w:szCs w:val="28"/>
          <w:lang w:bidi="fa-IR"/>
        </w:rPr>
      </w:pP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(3-</w:t>
      </w:r>
      <w:r w:rsidR="00623E4F">
        <w:rPr>
          <w:rFonts w:ascii="IRANSansWeb_Light" w:hAnsi="IRANSansWeb_Light" w:cs="B Nazanin" w:hint="cs"/>
          <w:sz w:val="28"/>
          <w:szCs w:val="28"/>
          <w:rtl/>
          <w:lang w:bidi="fa-IR"/>
        </w:rPr>
        <w:t>3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)</w:t>
      </w:r>
      <w:r w:rsidR="00623E4F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                                                </w:t>
      </w:r>
      <w:r w:rsidR="00623E4F" w:rsidRPr="00623E4F">
        <w:rPr>
          <w:rFonts w:ascii="IRANSansWeb_Light" w:hAnsi="IRANSansWeb_Light" w:cs="B Nazanin"/>
          <w:position w:val="-10"/>
          <w:sz w:val="28"/>
          <w:szCs w:val="28"/>
          <w:lang w:bidi="fa-IR"/>
        </w:rPr>
        <w:object w:dxaOrig="1880" w:dyaOrig="320" w14:anchorId="59B9BED4">
          <v:shape id="_x0000_i1046" type="#_x0000_t75" style="width:93.75pt;height:15.75pt" o:ole="">
            <v:imagedata r:id="rId70" o:title=""/>
          </v:shape>
          <o:OLEObject Type="Embed" ProgID="Equation.DSMT4" ShapeID="_x0000_i1046" DrawAspect="Content" ObjectID="_1707493462" r:id="rId71"/>
        </w:object>
      </w:r>
      <w:r w:rsidR="002124EE">
        <w:rPr>
          <w:rFonts w:ascii="IRANSansWeb_Light" w:hAnsi="IRANSansWeb_Light" w:cs="B Nazanin"/>
          <w:sz w:val="28"/>
          <w:szCs w:val="28"/>
          <w:lang w:bidi="fa-IR"/>
        </w:rPr>
        <w:t xml:space="preserve">  </w:t>
      </w:r>
    </w:p>
    <w:p w14:paraId="72B1735D" w14:textId="2FC7EF9A" w:rsidR="00623E4F" w:rsidRDefault="00623E4F" w:rsidP="00623E4F">
      <w:pPr>
        <w:bidi/>
        <w:spacing w:before="120" w:after="120" w:line="276" w:lineRule="auto"/>
        <w:jc w:val="both"/>
        <w:rPr>
          <w:rFonts w:ascii="IRANSansWeb_Light" w:hAnsi="IRANSansWeb_Light" w:cs="B Nazanin"/>
          <w:sz w:val="28"/>
          <w:szCs w:val="28"/>
          <w:lang w:bidi="fa-IR"/>
        </w:rPr>
      </w:pP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که درآن </w:t>
      </w:r>
      <w:r w:rsidRPr="00623E4F">
        <w:rPr>
          <w:rFonts w:ascii="IRANSansWeb_Light" w:hAnsi="IRANSansWeb_Light" w:cs="B Nazanin"/>
          <w:position w:val="-10"/>
          <w:sz w:val="28"/>
          <w:szCs w:val="28"/>
          <w:lang w:bidi="fa-IR"/>
        </w:rPr>
        <w:object w:dxaOrig="540" w:dyaOrig="320" w14:anchorId="02161ADC">
          <v:shape id="_x0000_i1047" type="#_x0000_t75" style="width:27pt;height:15.75pt" o:ole="">
            <v:imagedata r:id="rId72" o:title=""/>
          </v:shape>
          <o:OLEObject Type="Embed" ProgID="Equation.DSMT4" ShapeID="_x0000_i1047" DrawAspect="Content" ObjectID="_1707493463" r:id="rId73"/>
        </w:object>
      </w:r>
      <w:r>
        <w:rPr>
          <w:rFonts w:ascii="IRANSansWeb_Light" w:hAnsi="IRANSansWeb_Light" w:cs="B Nazanin"/>
          <w:sz w:val="28"/>
          <w:szCs w:val="28"/>
          <w:lang w:bidi="fa-IR"/>
        </w:rPr>
        <w:t xml:space="preserve"> 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تجزیه برداری </w:t>
      </w:r>
      <w:r w:rsidRPr="00623E4F">
        <w:rPr>
          <w:rFonts w:ascii="IRANSansWeb_Light" w:hAnsi="IRANSansWeb_Light" w:cs="B Nazanin"/>
          <w:position w:val="-6"/>
          <w:sz w:val="28"/>
          <w:szCs w:val="28"/>
          <w:lang w:bidi="fa-IR"/>
        </w:rPr>
        <w:object w:dxaOrig="360" w:dyaOrig="279" w14:anchorId="17B4E0FF">
          <v:shape id="_x0000_i1048" type="#_x0000_t75" style="width:18pt;height:14.25pt" o:ole="">
            <v:imagedata r:id="rId62" o:title=""/>
          </v:shape>
          <o:OLEObject Type="Embed" ProgID="Equation.DSMT4" ShapeID="_x0000_i1048" DrawAspect="Content" ObjectID="_1707493464" r:id="rId74"/>
        </w:object>
      </w:r>
      <w:r>
        <w:rPr>
          <w:rFonts w:ascii="IRANSansWeb_Light" w:hAnsi="IRANSansWeb_Light" w:cs="B Nazanin"/>
          <w:sz w:val="28"/>
          <w:szCs w:val="28"/>
          <w:lang w:bidi="fa-IR"/>
        </w:rPr>
        <w:t xml:space="preserve"> 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در راستای محور</w:t>
      </w:r>
      <w:r w:rsidRPr="00623E4F">
        <w:rPr>
          <w:rFonts w:ascii="IRANSansWeb_Light" w:hAnsi="IRANSansWeb_Light" w:cs="B Nazanin"/>
          <w:position w:val="-10"/>
          <w:sz w:val="28"/>
          <w:szCs w:val="28"/>
          <w:lang w:bidi="fa-IR"/>
        </w:rPr>
        <w:object w:dxaOrig="260" w:dyaOrig="260" w14:anchorId="5DF7B32D">
          <v:shape id="_x0000_i1049" type="#_x0000_t75" style="width:12.75pt;height:12.75pt" o:ole="">
            <v:imagedata r:id="rId75" o:title=""/>
          </v:shape>
          <o:OLEObject Type="Embed" ProgID="Equation.DSMT4" ShapeID="_x0000_i1049" DrawAspect="Content" ObjectID="_1707493465" r:id="rId76"/>
        </w:objec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و </w:t>
      </w:r>
      <w:r w:rsidRPr="00623E4F">
        <w:rPr>
          <w:rFonts w:ascii="IRANSansWeb_Light" w:hAnsi="IRANSansWeb_Light" w:cs="B Nazanin"/>
          <w:position w:val="-6"/>
          <w:sz w:val="28"/>
          <w:szCs w:val="28"/>
          <w:lang w:bidi="fa-IR"/>
        </w:rPr>
        <w:object w:dxaOrig="360" w:dyaOrig="279" w14:anchorId="534DF995">
          <v:shape id="_x0000_i1050" type="#_x0000_t75" style="width:18pt;height:14.25pt" o:ole="">
            <v:imagedata r:id="rId66" o:title=""/>
          </v:shape>
          <o:OLEObject Type="Embed" ProgID="Equation.DSMT4" ShapeID="_x0000_i1050" DrawAspect="Content" ObjectID="_1707493466" r:id="rId77"/>
        </w:object>
      </w:r>
      <w:r>
        <w:rPr>
          <w:rFonts w:ascii="IRANSansWeb_Light" w:hAnsi="IRANSansWeb_Light" w:cs="B Nazanin"/>
          <w:sz w:val="28"/>
          <w:szCs w:val="28"/>
          <w:lang w:bidi="fa-IR"/>
        </w:rPr>
        <w:t xml:space="preserve"> 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نیروی حاصل از چرخش روتورها و </w:t>
      </w:r>
      <w:r w:rsidRPr="00623E4F">
        <w:rPr>
          <w:rFonts w:ascii="IRANSansWeb_Light" w:hAnsi="IRANSansWeb_Light" w:cs="B Nazanin"/>
          <w:position w:val="-6"/>
          <w:sz w:val="28"/>
          <w:szCs w:val="28"/>
          <w:lang w:bidi="fa-IR"/>
        </w:rPr>
        <w:object w:dxaOrig="240" w:dyaOrig="220" w14:anchorId="716CB6E5">
          <v:shape id="_x0000_i1051" type="#_x0000_t75" style="width:12pt;height:11.25pt" o:ole="">
            <v:imagedata r:id="rId68" o:title=""/>
          </v:shape>
          <o:OLEObject Type="Embed" ProgID="Equation.DSMT4" ShapeID="_x0000_i1051" DrawAspect="Content" ObjectID="_1707493467" r:id="rId78"/>
        </w:objec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زاویه رول می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باشد </w:t>
      </w:r>
      <w:ins w:id="494" w:author="MF" w:date="2022-02-26T13:59:00Z">
        <w:r w:rsidR="00794ABF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>و</w:t>
        </w:r>
      </w:ins>
    </w:p>
    <w:p w14:paraId="22BED758" w14:textId="7F7105F6" w:rsidR="00A47B2C" w:rsidRDefault="00623E4F" w:rsidP="00A47B2C">
      <w:pPr>
        <w:bidi/>
        <w:spacing w:before="120" w:after="120" w:line="276" w:lineRule="auto"/>
        <w:jc w:val="both"/>
        <w:rPr>
          <w:rFonts w:ascii="IRANSansWeb_Light" w:hAnsi="IRANSansWeb_Light" w:cs="B Nazanin"/>
          <w:sz w:val="28"/>
          <w:szCs w:val="28"/>
          <w:lang w:bidi="fa-IR"/>
        </w:rPr>
      </w:pP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(4-3)                                                </w:t>
      </w:r>
      <w:r w:rsidR="000578E7">
        <w:rPr>
          <w:rFonts w:ascii="IRANSansWeb_Light" w:hAnsi="IRANSansWeb_Light" w:cs="B Nazanin"/>
          <w:sz w:val="28"/>
          <w:szCs w:val="28"/>
          <w:lang w:bidi="fa-IR"/>
        </w:rPr>
        <w:tab/>
      </w:r>
      <w:r w:rsidR="00A47B2C" w:rsidRPr="00A47B2C">
        <w:rPr>
          <w:rFonts w:ascii="IRANSansWeb_Light" w:hAnsi="IRANSansWeb_Light" w:cs="B Nazanin"/>
          <w:position w:val="-10"/>
          <w:sz w:val="28"/>
          <w:szCs w:val="28"/>
          <w:lang w:bidi="fa-IR"/>
        </w:rPr>
        <w:object w:dxaOrig="1440" w:dyaOrig="320" w14:anchorId="742C21D5">
          <v:shape id="_x0000_i1052" type="#_x0000_t75" style="width:1in;height:15.75pt" o:ole="">
            <v:imagedata r:id="rId79" o:title=""/>
          </v:shape>
          <o:OLEObject Type="Embed" ProgID="Equation.DSMT4" ShapeID="_x0000_i1052" DrawAspect="Content" ObjectID="_1707493468" r:id="rId80"/>
        </w:object>
      </w:r>
      <w:r w:rsidR="000578E7">
        <w:rPr>
          <w:rFonts w:ascii="IRANSansWeb_Light" w:hAnsi="IRANSansWeb_Light" w:cs="B Nazanin"/>
          <w:sz w:val="28"/>
          <w:szCs w:val="28"/>
          <w:lang w:bidi="fa-IR"/>
        </w:rPr>
        <w:tab/>
      </w:r>
      <w:r w:rsidR="000578E7">
        <w:rPr>
          <w:rFonts w:ascii="IRANSansWeb_Light" w:hAnsi="IRANSansWeb_Light" w:cs="B Nazanin"/>
          <w:sz w:val="28"/>
          <w:szCs w:val="28"/>
          <w:lang w:bidi="fa-IR"/>
        </w:rPr>
        <w:tab/>
      </w:r>
      <w:r w:rsidR="000578E7">
        <w:rPr>
          <w:rFonts w:ascii="IRANSansWeb_Light" w:hAnsi="IRANSansWeb_Light" w:cs="B Nazanin"/>
          <w:sz w:val="28"/>
          <w:szCs w:val="28"/>
          <w:lang w:bidi="fa-IR"/>
        </w:rPr>
        <w:tab/>
      </w:r>
      <w:r w:rsidR="000578E7">
        <w:rPr>
          <w:rFonts w:ascii="IRANSansWeb_Light" w:hAnsi="IRANSansWeb_Light" w:cs="B Nazanin"/>
          <w:sz w:val="28"/>
          <w:szCs w:val="28"/>
          <w:lang w:bidi="fa-IR"/>
        </w:rPr>
        <w:tab/>
        <w:t xml:space="preserve">         </w:t>
      </w:r>
      <w:r w:rsidR="00A47B2C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که در آن </w:t>
      </w:r>
      <w:r w:rsidR="00A47B2C" w:rsidRPr="00A47B2C">
        <w:rPr>
          <w:rFonts w:ascii="IRANSansWeb_Light" w:hAnsi="IRANSansWeb_Light" w:cs="B Nazanin"/>
          <w:position w:val="-12"/>
          <w:sz w:val="28"/>
          <w:szCs w:val="28"/>
          <w:lang w:bidi="fa-IR"/>
        </w:rPr>
        <w:object w:dxaOrig="279" w:dyaOrig="360" w14:anchorId="0177B045">
          <v:shape id="_x0000_i1053" type="#_x0000_t75" style="width:14.25pt;height:18pt" o:ole="">
            <v:imagedata r:id="rId81" o:title=""/>
          </v:shape>
          <o:OLEObject Type="Embed" ProgID="Equation.DSMT4" ShapeID="_x0000_i1053" DrawAspect="Content" ObjectID="_1707493469" r:id="rId82"/>
        </w:object>
      </w:r>
      <w:r w:rsidR="00A47B2C">
        <w:rPr>
          <w:rFonts w:ascii="IRANSansWeb_Light" w:hAnsi="IRANSansWeb_Light" w:cs="B Nazanin"/>
          <w:sz w:val="28"/>
          <w:szCs w:val="28"/>
          <w:lang w:bidi="fa-IR"/>
        </w:rPr>
        <w:t xml:space="preserve"> </w:t>
      </w:r>
      <w:r w:rsidR="00A47B2C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شتاب در راستای محور</w:t>
      </w:r>
      <w:r w:rsidR="00A47B2C" w:rsidRPr="00A47B2C">
        <w:rPr>
          <w:rFonts w:ascii="IRANSansWeb_Light" w:hAnsi="IRANSansWeb_Light" w:cs="B Nazanin"/>
          <w:position w:val="-4"/>
          <w:sz w:val="28"/>
          <w:szCs w:val="28"/>
          <w:lang w:bidi="fa-IR"/>
        </w:rPr>
        <w:object w:dxaOrig="240" w:dyaOrig="200" w14:anchorId="107CBE25">
          <v:shape id="_x0000_i1054" type="#_x0000_t75" style="width:12pt;height:9.75pt" o:ole="">
            <v:imagedata r:id="rId83" o:title=""/>
          </v:shape>
          <o:OLEObject Type="Embed" ProgID="Equation.DSMT4" ShapeID="_x0000_i1054" DrawAspect="Content" ObjectID="_1707493470" r:id="rId84"/>
        </w:object>
      </w:r>
      <w:r w:rsidR="00A47B2C">
        <w:rPr>
          <w:rFonts w:ascii="IRANSansWeb_Light" w:hAnsi="IRANSansWeb_Light" w:cs="B Nazanin"/>
          <w:sz w:val="28"/>
          <w:szCs w:val="28"/>
          <w:lang w:bidi="fa-IR"/>
        </w:rPr>
        <w:t xml:space="preserve"> </w:t>
      </w:r>
      <w:r w:rsidR="00A47B2C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و </w:t>
      </w:r>
      <w:r w:rsidR="00A47B2C" w:rsidRPr="00A47B2C">
        <w:rPr>
          <w:rFonts w:ascii="IRANSansWeb_Light" w:hAnsi="IRANSansWeb_Light" w:cs="B Nazanin"/>
          <w:position w:val="-10"/>
          <w:sz w:val="28"/>
          <w:szCs w:val="28"/>
          <w:lang w:bidi="fa-IR"/>
        </w:rPr>
        <w:object w:dxaOrig="240" w:dyaOrig="260" w14:anchorId="630FECE6">
          <v:shape id="_x0000_i1055" type="#_x0000_t75" style="width:12pt;height:12.75pt" o:ole="">
            <v:imagedata r:id="rId85" o:title=""/>
          </v:shape>
          <o:OLEObject Type="Embed" ProgID="Equation.DSMT4" ShapeID="_x0000_i1055" DrawAspect="Content" ObjectID="_1707493471" r:id="rId86"/>
        </w:object>
      </w:r>
      <w:r w:rsidR="00A47B2C">
        <w:rPr>
          <w:rFonts w:ascii="IRANSansWeb_Light" w:hAnsi="IRANSansWeb_Light" w:cs="B Nazanin"/>
          <w:sz w:val="28"/>
          <w:szCs w:val="28"/>
          <w:lang w:bidi="fa-IR"/>
        </w:rPr>
        <w:t xml:space="preserve"> </w:t>
      </w:r>
      <w:r w:rsidR="00A47B2C">
        <w:rPr>
          <w:rFonts w:ascii="IRANSansWeb_Light" w:hAnsi="IRANSansWeb_Light" w:cs="B Nazanin" w:hint="cs"/>
          <w:sz w:val="28"/>
          <w:szCs w:val="28"/>
          <w:rtl/>
          <w:lang w:bidi="fa-IR"/>
        </w:rPr>
        <w:t>شتاب گرانش زمین است و</w:t>
      </w:r>
      <w:r w:rsidR="00A47B2C" w:rsidRPr="00623E4F">
        <w:rPr>
          <w:rFonts w:ascii="IRANSansWeb_Light" w:hAnsi="IRANSansWeb_Light" w:cs="B Nazanin"/>
          <w:position w:val="-6"/>
          <w:sz w:val="28"/>
          <w:szCs w:val="28"/>
          <w:lang w:bidi="fa-IR"/>
        </w:rPr>
        <w:object w:dxaOrig="240" w:dyaOrig="220" w14:anchorId="095F2944">
          <v:shape id="_x0000_i1056" type="#_x0000_t75" style="width:12pt;height:11.25pt" o:ole="">
            <v:imagedata r:id="rId68" o:title=""/>
          </v:shape>
          <o:OLEObject Type="Embed" ProgID="Equation.DSMT4" ShapeID="_x0000_i1056" DrawAspect="Content" ObjectID="_1707493472" r:id="rId87"/>
        </w:object>
      </w:r>
      <w:r w:rsidR="00A47B2C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زاویه رول می</w:t>
      </w:r>
      <w:r w:rsidR="00A47B2C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A47B2C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باشد. </w:t>
      </w:r>
    </w:p>
    <w:p w14:paraId="2304190E" w14:textId="348F6453" w:rsidR="005C3500" w:rsidRDefault="005C3500" w:rsidP="0090573F">
      <w:pPr>
        <w:bidi/>
        <w:spacing w:before="120" w:after="120" w:line="276" w:lineRule="auto"/>
        <w:jc w:val="both"/>
        <w:rPr>
          <w:rFonts w:ascii="IRANSansWeb_Light" w:hAnsi="IRANSansWeb_Light" w:cs="B Nazanin"/>
          <w:sz w:val="28"/>
          <w:szCs w:val="28"/>
          <w:lang w:bidi="fa-IR"/>
        </w:rPr>
      </w:pP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lastRenderedPageBreak/>
        <w:t>بنابراین برای دستیابی به حرکات عرضی باید زاویه رول و برای دستیابی به حرکات طولی باید زاویه پیچ را تغییر داد. اما برای تغییر ارتفا</w:t>
      </w:r>
      <w:r w:rsidR="000D41B8">
        <w:rPr>
          <w:rFonts w:ascii="IRANSansWeb_Light" w:hAnsi="IRANSansWeb_Light" w:cs="B Nazanin" w:hint="cs"/>
          <w:sz w:val="28"/>
          <w:szCs w:val="28"/>
          <w:rtl/>
          <w:lang w:bidi="fa-IR"/>
        </w:rPr>
        <w:t>ع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نیازی به تغییر زوایا نیست بلکه به طور مستقیم با نیروی کنترلی موجود در راستای</w:t>
      </w:r>
      <w:r w:rsidR="00A47B2C" w:rsidRPr="00A47B2C">
        <w:rPr>
          <w:rFonts w:ascii="IRANSansWeb_Light" w:hAnsi="IRANSansWeb_Light" w:cs="B Nazanin"/>
          <w:position w:val="-4"/>
          <w:sz w:val="28"/>
          <w:szCs w:val="28"/>
          <w:lang w:bidi="fa-IR"/>
        </w:rPr>
        <w:object w:dxaOrig="220" w:dyaOrig="200" w14:anchorId="1804525F">
          <v:shape id="_x0000_i1057" type="#_x0000_t75" style="width:11.25pt;height:9.75pt" o:ole="">
            <v:imagedata r:id="rId88" o:title=""/>
          </v:shape>
          <o:OLEObject Type="Embed" ProgID="Equation.DSMT4" ShapeID="_x0000_i1057" DrawAspect="Content" ObjectID="_1707493473" r:id="rId89"/>
        </w:objec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می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توان ارتفاع را تغییرداد.</w:t>
      </w:r>
    </w:p>
    <w:p w14:paraId="042C23DF" w14:textId="0CF0DB4A" w:rsidR="00F14654" w:rsidRPr="000D41B8" w:rsidRDefault="001C2DD2" w:rsidP="001C2DD2">
      <w:pPr>
        <w:bidi/>
        <w:spacing w:before="360" w:after="240" w:line="276" w:lineRule="auto"/>
        <w:jc w:val="both"/>
        <w:rPr>
          <w:rFonts w:ascii="IRANSansWeb_Light" w:hAnsi="IRANSansWeb_Light" w:cs="B Nazanin"/>
          <w:b/>
          <w:bCs/>
          <w:sz w:val="36"/>
          <w:szCs w:val="36"/>
          <w:rtl/>
          <w:lang w:bidi="fa-IR"/>
        </w:rPr>
      </w:pPr>
      <w:bookmarkStart w:id="495" w:name="_Hlk96693253"/>
      <w:r>
        <w:rPr>
          <w:rFonts w:ascii="IRANSansWeb_Light" w:hAnsi="IRANSansWeb_Light" w:cs="B Nazanin" w:hint="cs"/>
          <w:b/>
          <w:bCs/>
          <w:sz w:val="36"/>
          <w:szCs w:val="36"/>
          <w:rtl/>
          <w:lang w:bidi="fa-IR"/>
        </w:rPr>
        <w:t>4-3</w:t>
      </w:r>
      <w:r w:rsidR="00F14654" w:rsidRPr="000D41B8">
        <w:rPr>
          <w:rFonts w:ascii="IRANSansWeb_Light" w:hAnsi="IRANSansWeb_Light" w:cs="B Nazanin" w:hint="cs"/>
          <w:b/>
          <w:bCs/>
          <w:sz w:val="36"/>
          <w:szCs w:val="36"/>
          <w:rtl/>
          <w:lang w:bidi="fa-IR"/>
        </w:rPr>
        <w:t>- مدل</w:t>
      </w:r>
      <w:r w:rsidR="00F14654" w:rsidRPr="000D41B8">
        <w:rPr>
          <w:rFonts w:ascii="IRANSansWeb_Light" w:hAnsi="IRANSansWeb_Light" w:cs="B Nazanin" w:hint="eastAsia"/>
          <w:b/>
          <w:bCs/>
          <w:sz w:val="36"/>
          <w:szCs w:val="36"/>
          <w:rtl/>
          <w:lang w:bidi="fa-IR"/>
        </w:rPr>
        <w:t>‌</w:t>
      </w:r>
      <w:r w:rsidR="00F14654" w:rsidRPr="000D41B8">
        <w:rPr>
          <w:rFonts w:ascii="IRANSansWeb_Light" w:hAnsi="IRANSansWeb_Light" w:cs="B Nazanin" w:hint="cs"/>
          <w:b/>
          <w:bCs/>
          <w:sz w:val="36"/>
          <w:szCs w:val="36"/>
          <w:rtl/>
          <w:lang w:bidi="fa-IR"/>
        </w:rPr>
        <w:t>سازی</w:t>
      </w:r>
    </w:p>
    <w:bookmarkEnd w:id="495"/>
    <w:p w14:paraId="50611FCB" w14:textId="47DF2248" w:rsidR="00AD03D2" w:rsidRDefault="00F14654" w:rsidP="00AD03D2">
      <w:pPr>
        <w:bidi/>
        <w:spacing w:line="276" w:lineRule="auto"/>
        <w:ind w:firstLine="720"/>
        <w:jc w:val="both"/>
        <w:rPr>
          <w:rFonts w:ascii="IRANSansWeb_Light" w:hAnsi="IRANSansWeb_Light" w:cs="B Nazanin"/>
          <w:sz w:val="28"/>
          <w:szCs w:val="28"/>
          <w:lang w:bidi="fa-IR"/>
        </w:rPr>
      </w:pP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برای مدل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سازی سیستم چهارپره در صورت صفر در نظرگرفتن اغتشاشات خارجی، اصطکاک و نیروها و تکانه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های آیرودینامیکی می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توان مدل را به صورت زیر بیان</w:t>
      </w:r>
      <w:r w:rsidR="000D41B8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کرد</w:t>
      </w:r>
      <w:r w:rsidR="000500C8">
        <w:rPr>
          <w:rFonts w:ascii="IRANSansWeb_Light" w:hAnsi="IRANSansWeb_Light" w:cs="B Nazanin"/>
          <w:sz w:val="28"/>
          <w:szCs w:val="28"/>
          <w:lang w:bidi="fa-IR"/>
        </w:rPr>
        <w:t>]</w:t>
      </w:r>
      <w:r w:rsidR="000500C8">
        <w:rPr>
          <w:rFonts w:ascii="IRANSansWeb_Light" w:hAnsi="IRANSansWeb_Light" w:cs="B Nazanin" w:hint="cs"/>
          <w:sz w:val="28"/>
          <w:szCs w:val="28"/>
          <w:rtl/>
          <w:lang w:bidi="fa-IR"/>
        </w:rPr>
        <w:t>7</w:t>
      </w:r>
      <w:r w:rsidR="000500C8">
        <w:rPr>
          <w:rFonts w:ascii="IRANSansWeb_Light" w:hAnsi="IRANSansWeb_Light" w:cs="B Nazanin"/>
          <w:sz w:val="28"/>
          <w:szCs w:val="28"/>
          <w:lang w:bidi="fa-IR"/>
        </w:rPr>
        <w:t>[</w:t>
      </w:r>
      <w:ins w:id="496" w:author="MF" w:date="2022-02-26T13:59:00Z">
        <w:r w:rsidR="00307705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>:</w:t>
        </w:r>
      </w:ins>
    </w:p>
    <w:p w14:paraId="4A01082D" w14:textId="1A7F79D6" w:rsidR="00F14654" w:rsidRPr="00F14654" w:rsidRDefault="00F14654" w:rsidP="00AD03D2">
      <w:pPr>
        <w:bidi/>
        <w:spacing w:line="276" w:lineRule="auto"/>
        <w:jc w:val="both"/>
        <w:rPr>
          <w:rFonts w:ascii="IRANSansWeb_Light" w:hAnsi="IRANSansWeb_Light" w:cs="B Nazanin"/>
          <w:sz w:val="28"/>
          <w:szCs w:val="28"/>
          <w:rtl/>
          <w:lang w:bidi="fa-IR"/>
        </w:rPr>
      </w:pP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(</w:t>
      </w:r>
      <w:r w:rsidR="005377A4">
        <w:rPr>
          <w:rFonts w:ascii="IRANSansWeb_Light" w:hAnsi="IRANSansWeb_Light" w:cs="B Nazanin" w:hint="cs"/>
          <w:sz w:val="28"/>
          <w:szCs w:val="28"/>
          <w:rtl/>
          <w:lang w:bidi="fa-IR"/>
        </w:rPr>
        <w:t>5-3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)</w:t>
      </w:r>
      <w:r w:rsidR="00FD73AB">
        <w:rPr>
          <w:rFonts w:ascii="IRANSansWeb_Light" w:hAnsi="IRANSansWeb_Light" w:cs="B Nazanin"/>
          <w:sz w:val="28"/>
          <w:szCs w:val="28"/>
          <w:lang w:bidi="fa-IR"/>
        </w:rPr>
        <w:tab/>
        <w:t xml:space="preserve">     </w:t>
      </w:r>
      <w:r w:rsidR="00FD73AB">
        <w:rPr>
          <w:rFonts w:ascii="IRANSansWeb_Light" w:hAnsi="IRANSansWeb_Light" w:cs="B Nazanin"/>
          <w:sz w:val="28"/>
          <w:szCs w:val="28"/>
          <w:lang w:bidi="fa-IR"/>
        </w:rPr>
        <w:tab/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</w:t>
      </w:r>
      <w:r w:rsidR="00FD73AB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 </w:t>
      </w:r>
      <w:r w:rsidR="00AD03D2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           </w:t>
      </w:r>
      <w:r w:rsidR="00FD73AB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     </w:t>
      </w:r>
      <w:r w:rsidR="00FD73AB">
        <w:rPr>
          <w:rFonts w:ascii="IRANSansWeb_Light" w:hAnsi="IRANSansWeb_Light" w:cs="B Nazanin"/>
          <w:sz w:val="28"/>
          <w:szCs w:val="28"/>
          <w:lang w:bidi="fa-IR"/>
        </w:rPr>
        <w:t xml:space="preserve"> </w:t>
      </w:r>
      <w:r w:rsidR="00D15788" w:rsidRPr="00FD73AB">
        <w:rPr>
          <w:rFonts w:ascii="IRANSansWeb_Light" w:hAnsi="IRANSansWeb_Light" w:cs="B Nazanin"/>
          <w:position w:val="-190"/>
          <w:sz w:val="28"/>
          <w:szCs w:val="28"/>
          <w:lang w:bidi="fa-IR"/>
        </w:rPr>
        <w:object w:dxaOrig="4300" w:dyaOrig="3920" w14:anchorId="469D2A8F">
          <v:shape id="_x0000_i1058" type="#_x0000_t75" style="width:215.25pt;height:195.75pt" o:ole="">
            <v:imagedata r:id="rId90" o:title=""/>
          </v:shape>
          <o:OLEObject Type="Embed" ProgID="Equation.DSMT4" ShapeID="_x0000_i1058" DrawAspect="Content" ObjectID="_1707493474" r:id="rId91"/>
        </w:object>
      </w:r>
    </w:p>
    <w:p w14:paraId="19F1C239" w14:textId="49F7E35F" w:rsidR="008729FB" w:rsidRDefault="00D15788" w:rsidP="00830D99">
      <w:pPr>
        <w:bidi/>
        <w:spacing w:line="276" w:lineRule="auto"/>
        <w:jc w:val="both"/>
        <w:rPr>
          <w:rFonts w:ascii="IRANSansWeb_Light" w:hAnsi="IRANSansWeb_Light" w:cs="B Nazanin"/>
          <w:sz w:val="28"/>
          <w:szCs w:val="28"/>
          <w:lang w:bidi="fa-IR"/>
        </w:rPr>
      </w:pP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که در آن </w:t>
      </w:r>
      <w:r w:rsidRPr="00D15788">
        <w:rPr>
          <w:rFonts w:ascii="IRANSansWeb_Light" w:hAnsi="IRANSansWeb_Light" w:cs="B Nazanin"/>
          <w:position w:val="-10"/>
          <w:sz w:val="28"/>
          <w:szCs w:val="28"/>
          <w:lang w:bidi="fa-IR"/>
        </w:rPr>
        <w:object w:dxaOrig="240" w:dyaOrig="320" w14:anchorId="065459B8">
          <v:shape id="_x0000_i1059" type="#_x0000_t75" style="width:12pt;height:15.75pt" o:ole="">
            <v:imagedata r:id="rId92" o:title=""/>
          </v:shape>
          <o:OLEObject Type="Embed" ProgID="Equation.DSMT4" ShapeID="_x0000_i1059" DrawAspect="Content" ObjectID="_1707493475" r:id="rId93"/>
        </w:objec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، </w:t>
      </w:r>
      <w:r w:rsidRPr="00D15788">
        <w:rPr>
          <w:rFonts w:ascii="IRANSansWeb_Light" w:hAnsi="IRANSansWeb_Light" w:cs="B Nazanin"/>
          <w:position w:val="-10"/>
          <w:sz w:val="28"/>
          <w:szCs w:val="28"/>
          <w:lang w:bidi="fa-IR"/>
        </w:rPr>
        <w:object w:dxaOrig="220" w:dyaOrig="360" w14:anchorId="3867C3A8">
          <v:shape id="_x0000_i1060" type="#_x0000_t75" style="width:11.25pt;height:18pt" o:ole="">
            <v:imagedata r:id="rId94" o:title=""/>
          </v:shape>
          <o:OLEObject Type="Embed" ProgID="Equation.DSMT4" ShapeID="_x0000_i1060" DrawAspect="Content" ObjectID="_1707493476" r:id="rId95"/>
        </w:object>
      </w:r>
      <w:del w:id="497" w:author="MF" w:date="2022-02-26T13:59:00Z">
        <w:r w:rsidDel="00307705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delText>،</w:delText>
        </w:r>
      </w:del>
      <w:ins w:id="498" w:author="MF" w:date="2022-02-26T13:59:00Z">
        <w:r w:rsidR="00307705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 xml:space="preserve"> و</w:t>
        </w:r>
      </w:ins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</w:t>
      </w:r>
      <w:r w:rsidRPr="00D15788">
        <w:rPr>
          <w:rFonts w:ascii="IRANSansWeb_Light" w:hAnsi="IRANSansWeb_Light" w:cs="B Nazanin"/>
          <w:position w:val="-6"/>
          <w:sz w:val="28"/>
          <w:szCs w:val="28"/>
          <w:lang w:bidi="fa-IR"/>
        </w:rPr>
        <w:object w:dxaOrig="220" w:dyaOrig="320" w14:anchorId="50E923B9">
          <v:shape id="_x0000_i1061" type="#_x0000_t75" style="width:11.25pt;height:15.75pt" o:ole="">
            <v:imagedata r:id="rId96" o:title=""/>
          </v:shape>
          <o:OLEObject Type="Embed" ProgID="Equation.DSMT4" ShapeID="_x0000_i1061" DrawAspect="Content" ObjectID="_1707493477" r:id="rId97"/>
        </w:objec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به ترتیب شتاب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زاویه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ای </w:t>
      </w:r>
      <w:del w:id="499" w:author="MF" w:date="2022-02-26T14:01:00Z">
        <w:r w:rsidDel="00307705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delText xml:space="preserve">در راستای </w:delText>
        </w:r>
      </w:del>
      <w:ins w:id="500" w:author="MF" w:date="2022-02-26T14:01:00Z">
        <w:r w:rsidR="00307705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 xml:space="preserve">حول </w:t>
        </w:r>
      </w:ins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محور</w:t>
      </w:r>
      <w:ins w:id="501" w:author="MF" w:date="2022-02-26T13:59:00Z">
        <w:r w:rsidR="00307705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>های</w:t>
        </w:r>
      </w:ins>
      <w:r>
        <w:rPr>
          <w:rFonts w:ascii="IRANSansWeb_Light" w:hAnsi="IRANSansWeb_Light" w:cs="B Nazanin"/>
          <w:sz w:val="28"/>
          <w:szCs w:val="28"/>
          <w:lang w:bidi="fa-IR"/>
        </w:rPr>
        <w:t xml:space="preserve"> 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</w:t>
      </w:r>
      <w:r w:rsidRPr="00730D1A">
        <w:rPr>
          <w:rFonts w:ascii="IRANSansWeb_Light" w:hAnsi="IRANSansWeb_Light" w:cs="B Nazanin"/>
          <w:sz w:val="24"/>
          <w:szCs w:val="24"/>
          <w:lang w:bidi="fa-IR"/>
        </w:rPr>
        <w:t>z</w:t>
      </w:r>
      <w:r w:rsidRPr="00730D1A">
        <w:rPr>
          <w:rFonts w:ascii="IRANSansWeb_Light" w:hAnsi="IRANSansWeb_Light" w:cs="B Nazanin" w:hint="cs"/>
          <w:sz w:val="24"/>
          <w:szCs w:val="24"/>
          <w:rtl/>
          <w:lang w:bidi="fa-IR"/>
        </w:rPr>
        <w:t xml:space="preserve"> ، </w:t>
      </w:r>
      <w:r w:rsidRPr="00730D1A">
        <w:rPr>
          <w:rFonts w:ascii="IRANSansWeb_Light" w:hAnsi="IRANSansWeb_Light" w:cs="B Nazanin"/>
          <w:sz w:val="24"/>
          <w:szCs w:val="24"/>
          <w:lang w:bidi="fa-IR"/>
        </w:rPr>
        <w:t>x</w:t>
      </w:r>
      <w:r w:rsidRPr="00730D1A">
        <w:rPr>
          <w:rFonts w:ascii="IRANSansWeb_Light" w:hAnsi="IRANSansWeb_Light" w:cs="B Nazanin" w:hint="cs"/>
          <w:sz w:val="24"/>
          <w:szCs w:val="24"/>
          <w:rtl/>
          <w:lang w:bidi="fa-IR"/>
        </w:rPr>
        <w:t xml:space="preserve"> ، </w:t>
      </w:r>
      <w:r w:rsidRPr="00730D1A">
        <w:rPr>
          <w:rFonts w:ascii="IRANSansWeb_Light" w:hAnsi="IRANSansWeb_Light" w:cs="B Nazanin"/>
          <w:sz w:val="24"/>
          <w:szCs w:val="24"/>
          <w:lang w:bidi="fa-IR"/>
        </w:rPr>
        <w:t>y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می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باشد</w:t>
      </w:r>
      <w:del w:id="502" w:author="MF" w:date="2022-02-26T14:00:00Z">
        <w:r w:rsidDel="00307705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delText>.</w:delText>
        </w:r>
      </w:del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</w:t>
      </w:r>
      <w:r w:rsidR="00E76B5B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و </w:t>
      </w:r>
      <w:r w:rsidR="00E76B5B" w:rsidRPr="00E76B5B">
        <w:rPr>
          <w:rFonts w:ascii="IRANSansWeb_Light" w:hAnsi="IRANSansWeb_Light" w:cs="B Nazanin"/>
          <w:position w:val="-10"/>
          <w:sz w:val="28"/>
          <w:szCs w:val="28"/>
          <w:lang w:bidi="fa-IR"/>
        </w:rPr>
        <w:object w:dxaOrig="240" w:dyaOrig="320" w14:anchorId="5C763A7F">
          <v:shape id="_x0000_i1062" type="#_x0000_t75" style="width:12pt;height:15.75pt" o:ole="">
            <v:imagedata r:id="rId98" o:title=""/>
          </v:shape>
          <o:OLEObject Type="Embed" ProgID="Equation.DSMT4" ShapeID="_x0000_i1062" DrawAspect="Content" ObjectID="_1707493478" r:id="rId99"/>
        </w:object>
      </w:r>
      <w:r w:rsidR="00E76B5B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، </w:t>
      </w:r>
      <w:r w:rsidR="00E76B5B" w:rsidRPr="00E76B5B">
        <w:rPr>
          <w:rFonts w:ascii="IRANSansWeb_Light" w:hAnsi="IRANSansWeb_Light" w:cs="B Nazanin"/>
          <w:position w:val="-10"/>
          <w:sz w:val="28"/>
          <w:szCs w:val="28"/>
          <w:lang w:bidi="fa-IR"/>
        </w:rPr>
        <w:object w:dxaOrig="200" w:dyaOrig="360" w14:anchorId="5A23D399">
          <v:shape id="_x0000_i1063" type="#_x0000_t75" style="width:9.75pt;height:18pt" o:ole="">
            <v:imagedata r:id="rId100" o:title=""/>
          </v:shape>
          <o:OLEObject Type="Embed" ProgID="Equation.DSMT4" ShapeID="_x0000_i1063" DrawAspect="Content" ObjectID="_1707493479" r:id="rId101"/>
        </w:object>
      </w:r>
      <w:del w:id="503" w:author="MF" w:date="2022-02-26T14:00:00Z">
        <w:r w:rsidR="00E76B5B" w:rsidDel="00307705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delText>،</w:delText>
        </w:r>
      </w:del>
      <w:ins w:id="504" w:author="MF" w:date="2022-02-26T14:00:00Z">
        <w:r w:rsidR="00307705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 xml:space="preserve"> و </w:t>
        </w:r>
      </w:ins>
      <w:r w:rsidR="00E76B5B" w:rsidRPr="00E76B5B">
        <w:rPr>
          <w:rFonts w:ascii="IRANSansWeb_Light" w:hAnsi="IRANSansWeb_Light" w:cs="B Nazanin"/>
          <w:position w:val="-6"/>
          <w:sz w:val="28"/>
          <w:szCs w:val="28"/>
          <w:lang w:bidi="fa-IR"/>
        </w:rPr>
        <w:object w:dxaOrig="200" w:dyaOrig="320" w14:anchorId="712C599B">
          <v:shape id="_x0000_i1064" type="#_x0000_t75" style="width:9.75pt;height:15.75pt" o:ole="">
            <v:imagedata r:id="rId102" o:title=""/>
          </v:shape>
          <o:OLEObject Type="Embed" ProgID="Equation.DSMT4" ShapeID="_x0000_i1064" DrawAspect="Content" ObjectID="_1707493480" r:id="rId103"/>
        </w:object>
      </w:r>
      <w:r w:rsidR="00E76B5B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</w:t>
      </w:r>
      <w:del w:id="505" w:author="MF" w:date="2022-02-26T14:00:00Z">
        <w:r w:rsidR="00E76B5B" w:rsidDel="00307705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delText xml:space="preserve">به </w:delText>
        </w:r>
      </w:del>
      <w:ins w:id="506" w:author="MF" w:date="2022-02-26T14:00:00Z">
        <w:r w:rsidR="00307705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>به‌</w:t>
        </w:r>
      </w:ins>
      <w:r w:rsidR="00E76B5B">
        <w:rPr>
          <w:rFonts w:ascii="IRANSansWeb_Light" w:hAnsi="IRANSansWeb_Light" w:cs="B Nazanin" w:hint="cs"/>
          <w:sz w:val="28"/>
          <w:szCs w:val="28"/>
          <w:rtl/>
          <w:lang w:bidi="fa-IR"/>
        </w:rPr>
        <w:t>ترتیب بیانگر سرعت زاویه</w:t>
      </w:r>
      <w:r w:rsidR="00E76B5B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E76B5B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ای </w:t>
      </w:r>
      <w:del w:id="507" w:author="MF" w:date="2022-02-26T14:01:00Z">
        <w:r w:rsidR="00E76B5B" w:rsidDel="00307705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delText xml:space="preserve">در راستای </w:delText>
        </w:r>
      </w:del>
      <w:ins w:id="508" w:author="MF" w:date="2022-02-26T14:01:00Z">
        <w:r w:rsidR="00307705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 xml:space="preserve">حول </w:t>
        </w:r>
      </w:ins>
      <w:r w:rsidR="00E76B5B">
        <w:rPr>
          <w:rFonts w:ascii="IRANSansWeb_Light" w:hAnsi="IRANSansWeb_Light" w:cs="B Nazanin" w:hint="cs"/>
          <w:sz w:val="28"/>
          <w:szCs w:val="28"/>
          <w:rtl/>
          <w:lang w:bidi="fa-IR"/>
        </w:rPr>
        <w:t>محور</w:t>
      </w:r>
      <w:ins w:id="509" w:author="MF" w:date="2022-02-26T14:00:00Z">
        <w:r w:rsidR="00307705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>های</w:t>
        </w:r>
      </w:ins>
      <w:r w:rsidR="00E76B5B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</w:t>
      </w:r>
      <w:r w:rsidR="00E76B5B" w:rsidRPr="00730D1A">
        <w:rPr>
          <w:rFonts w:ascii="IRANSansWeb_Light" w:hAnsi="IRANSansWeb_Light" w:cs="B Nazanin"/>
          <w:sz w:val="24"/>
          <w:szCs w:val="24"/>
          <w:lang w:bidi="fa-IR"/>
        </w:rPr>
        <w:t>z</w:t>
      </w:r>
      <w:r w:rsidR="00E76B5B" w:rsidRPr="00730D1A">
        <w:rPr>
          <w:rFonts w:ascii="IRANSansWeb_Light" w:hAnsi="IRANSansWeb_Light" w:cs="B Nazanin" w:hint="cs"/>
          <w:sz w:val="24"/>
          <w:szCs w:val="24"/>
          <w:rtl/>
          <w:lang w:bidi="fa-IR"/>
        </w:rPr>
        <w:t xml:space="preserve"> ، </w:t>
      </w:r>
      <w:r w:rsidR="00E76B5B" w:rsidRPr="00730D1A">
        <w:rPr>
          <w:rFonts w:ascii="IRANSansWeb_Light" w:hAnsi="IRANSansWeb_Light" w:cs="B Nazanin"/>
          <w:sz w:val="24"/>
          <w:szCs w:val="24"/>
          <w:lang w:bidi="fa-IR"/>
        </w:rPr>
        <w:t>x</w:t>
      </w:r>
      <w:r w:rsidR="00E76B5B" w:rsidRPr="00730D1A">
        <w:rPr>
          <w:rFonts w:ascii="IRANSansWeb_Light" w:hAnsi="IRANSansWeb_Light" w:cs="B Nazanin" w:hint="cs"/>
          <w:sz w:val="24"/>
          <w:szCs w:val="24"/>
          <w:rtl/>
          <w:lang w:bidi="fa-IR"/>
        </w:rPr>
        <w:t xml:space="preserve"> ، </w:t>
      </w:r>
      <w:r w:rsidR="00E76B5B" w:rsidRPr="00730D1A">
        <w:rPr>
          <w:rFonts w:ascii="IRANSansWeb_Light" w:hAnsi="IRANSansWeb_Light" w:cs="B Nazanin"/>
          <w:sz w:val="24"/>
          <w:szCs w:val="24"/>
          <w:lang w:bidi="fa-IR"/>
        </w:rPr>
        <w:t>y</w:t>
      </w:r>
      <w:r w:rsidR="00E76B5B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می</w:t>
      </w:r>
      <w:r w:rsidR="00E76B5B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E76B5B">
        <w:rPr>
          <w:rFonts w:ascii="IRANSansWeb_Light" w:hAnsi="IRANSansWeb_Light" w:cs="B Nazanin" w:hint="cs"/>
          <w:sz w:val="28"/>
          <w:szCs w:val="28"/>
          <w:rtl/>
          <w:lang w:bidi="fa-IR"/>
        </w:rPr>
        <w:t>باشد.</w:t>
      </w:r>
      <w:ins w:id="510" w:author="MF" w:date="2022-02-26T14:00:00Z">
        <w:r w:rsidR="00307705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 xml:space="preserve"> علاوه بر آن،</w:t>
        </w:r>
      </w:ins>
      <w:r w:rsidR="00730D1A" w:rsidRPr="00730D1A">
        <w:rPr>
          <w:rFonts w:ascii="IRANSansWeb_Light" w:hAnsi="IRANSansWeb_Light" w:cs="B Nazanin"/>
          <w:position w:val="-10"/>
          <w:sz w:val="28"/>
          <w:szCs w:val="28"/>
          <w:lang w:bidi="fa-IR"/>
        </w:rPr>
        <w:object w:dxaOrig="240" w:dyaOrig="260" w14:anchorId="789F7E44">
          <v:shape id="_x0000_i1065" type="#_x0000_t75" style="width:12pt;height:12.75pt" o:ole="">
            <v:imagedata r:id="rId104" o:title=""/>
          </v:shape>
          <o:OLEObject Type="Embed" ProgID="Equation.DSMT4" ShapeID="_x0000_i1065" DrawAspect="Content" ObjectID="_1707493481" r:id="rId105"/>
        </w:object>
      </w:r>
      <w:r w:rsidR="00730D1A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، </w:t>
      </w:r>
      <w:r w:rsidR="00730D1A" w:rsidRPr="00730D1A">
        <w:rPr>
          <w:rFonts w:ascii="IRANSansWeb_Light" w:hAnsi="IRANSansWeb_Light" w:cs="B Nazanin"/>
          <w:position w:val="-10"/>
          <w:sz w:val="28"/>
          <w:szCs w:val="28"/>
          <w:lang w:bidi="fa-IR"/>
        </w:rPr>
        <w:object w:dxaOrig="200" w:dyaOrig="320" w14:anchorId="28DB1095">
          <v:shape id="_x0000_i1066" type="#_x0000_t75" style="width:9.75pt;height:15.75pt" o:ole="">
            <v:imagedata r:id="rId106" o:title=""/>
          </v:shape>
          <o:OLEObject Type="Embed" ProgID="Equation.DSMT4" ShapeID="_x0000_i1066" DrawAspect="Content" ObjectID="_1707493482" r:id="rId107"/>
        </w:object>
      </w:r>
      <w:del w:id="511" w:author="MF" w:date="2022-02-26T14:00:00Z">
        <w:r w:rsidR="00730D1A" w:rsidDel="00307705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delText>،</w:delText>
        </w:r>
      </w:del>
      <w:ins w:id="512" w:author="MF" w:date="2022-02-26T14:00:00Z">
        <w:r w:rsidR="00307705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 xml:space="preserve"> و</w:t>
        </w:r>
      </w:ins>
      <w:r w:rsidR="00730D1A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</w:t>
      </w:r>
      <w:r w:rsidR="00730D1A" w:rsidRPr="00730D1A">
        <w:rPr>
          <w:rFonts w:ascii="IRANSansWeb_Light" w:hAnsi="IRANSansWeb_Light" w:cs="B Nazanin"/>
          <w:position w:val="-6"/>
          <w:sz w:val="28"/>
          <w:szCs w:val="28"/>
          <w:lang w:bidi="fa-IR"/>
        </w:rPr>
        <w:object w:dxaOrig="200" w:dyaOrig="279" w14:anchorId="4993B899">
          <v:shape id="_x0000_i1067" type="#_x0000_t75" style="width:9.75pt;height:14.25pt" o:ole="">
            <v:imagedata r:id="rId108" o:title=""/>
          </v:shape>
          <o:OLEObject Type="Embed" ProgID="Equation.DSMT4" ShapeID="_x0000_i1067" DrawAspect="Content" ObjectID="_1707493483" r:id="rId109"/>
        </w:object>
      </w:r>
      <w:r w:rsidR="00730D1A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زاویه یاو، رول و پیچ را نشان</w:t>
      </w:r>
      <w:r w:rsidR="00730D1A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730D1A">
        <w:rPr>
          <w:rFonts w:ascii="IRANSansWeb_Light" w:hAnsi="IRANSansWeb_Light" w:cs="B Nazanin" w:hint="cs"/>
          <w:sz w:val="28"/>
          <w:szCs w:val="28"/>
          <w:rtl/>
          <w:lang w:bidi="fa-IR"/>
        </w:rPr>
        <w:t>می</w:t>
      </w:r>
      <w:r w:rsidR="00730D1A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730D1A">
        <w:rPr>
          <w:rFonts w:ascii="IRANSansWeb_Light" w:hAnsi="IRANSansWeb_Light" w:cs="B Nazanin" w:hint="cs"/>
          <w:sz w:val="28"/>
          <w:szCs w:val="28"/>
          <w:rtl/>
          <w:lang w:bidi="fa-IR"/>
        </w:rPr>
        <w:t>دهند.</w:t>
      </w:r>
      <w:r w:rsidR="008854F2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هم</w:t>
      </w:r>
      <w:r w:rsidR="008854F2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8854F2">
        <w:rPr>
          <w:rFonts w:ascii="IRANSansWeb_Light" w:hAnsi="IRANSansWeb_Light" w:cs="B Nazanin" w:hint="cs"/>
          <w:sz w:val="28"/>
          <w:szCs w:val="28"/>
          <w:rtl/>
          <w:lang w:bidi="fa-IR"/>
        </w:rPr>
        <w:t>چنین</w:t>
      </w:r>
      <w:r w:rsidR="008854F2" w:rsidRPr="008854F2">
        <w:rPr>
          <w:rFonts w:ascii="IRANSansWeb_Light" w:hAnsi="IRANSansWeb_Light" w:cs="B Nazanin"/>
          <w:position w:val="-4"/>
          <w:sz w:val="28"/>
          <w:szCs w:val="28"/>
          <w:lang w:bidi="fa-IR"/>
        </w:rPr>
        <w:object w:dxaOrig="240" w:dyaOrig="260" w14:anchorId="2807C6CE">
          <v:shape id="_x0000_i1068" type="#_x0000_t75" style="width:12pt;height:12.75pt" o:ole="">
            <v:imagedata r:id="rId110" o:title=""/>
          </v:shape>
          <o:OLEObject Type="Embed" ProgID="Equation.DSMT4" ShapeID="_x0000_i1068" DrawAspect="Content" ObjectID="_1707493484" r:id="rId111"/>
        </w:object>
      </w:r>
      <w:r w:rsidR="008854F2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، </w:t>
      </w:r>
      <w:r w:rsidR="008854F2" w:rsidRPr="008854F2">
        <w:rPr>
          <w:rFonts w:ascii="IRANSansWeb_Light" w:hAnsi="IRANSansWeb_Light" w:cs="B Nazanin"/>
          <w:position w:val="-10"/>
          <w:sz w:val="28"/>
          <w:szCs w:val="28"/>
          <w:lang w:bidi="fa-IR"/>
        </w:rPr>
        <w:object w:dxaOrig="260" w:dyaOrig="320" w14:anchorId="1BE08ACD">
          <v:shape id="_x0000_i1069" type="#_x0000_t75" style="width:12.75pt;height:15.75pt" o:ole="">
            <v:imagedata r:id="rId112" o:title=""/>
          </v:shape>
          <o:OLEObject Type="Embed" ProgID="Equation.DSMT4" ShapeID="_x0000_i1069" DrawAspect="Content" ObjectID="_1707493485" r:id="rId113"/>
        </w:object>
      </w:r>
      <w:r w:rsidR="008854F2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، </w:t>
      </w:r>
      <w:r w:rsidR="008854F2" w:rsidRPr="008854F2">
        <w:rPr>
          <w:rFonts w:ascii="IRANSansWeb_Light" w:hAnsi="IRANSansWeb_Light" w:cs="B Nazanin"/>
          <w:position w:val="-4"/>
          <w:sz w:val="28"/>
          <w:szCs w:val="28"/>
          <w:lang w:bidi="fa-IR"/>
        </w:rPr>
        <w:object w:dxaOrig="220" w:dyaOrig="260" w14:anchorId="3CC4647F">
          <v:shape id="_x0000_i1070" type="#_x0000_t75" style="width:11.25pt;height:12.75pt" o:ole="">
            <v:imagedata r:id="rId114" o:title=""/>
          </v:shape>
          <o:OLEObject Type="Embed" ProgID="Equation.DSMT4" ShapeID="_x0000_i1070" DrawAspect="Content" ObjectID="_1707493486" r:id="rId115"/>
        </w:object>
      </w:r>
      <w:r w:rsidR="008854F2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شتاب در راستای محور </w:t>
      </w:r>
      <w:r w:rsidR="008854F2" w:rsidRPr="00730D1A">
        <w:rPr>
          <w:rFonts w:ascii="IRANSansWeb_Light" w:hAnsi="IRANSansWeb_Light" w:cs="B Nazanin"/>
          <w:sz w:val="24"/>
          <w:szCs w:val="24"/>
          <w:lang w:bidi="fa-IR"/>
        </w:rPr>
        <w:t>x</w:t>
      </w:r>
      <w:r w:rsidR="008854F2" w:rsidRPr="00730D1A">
        <w:rPr>
          <w:rFonts w:ascii="IRANSansWeb_Light" w:hAnsi="IRANSansWeb_Light" w:cs="B Nazanin" w:hint="cs"/>
          <w:sz w:val="24"/>
          <w:szCs w:val="24"/>
          <w:rtl/>
          <w:lang w:bidi="fa-IR"/>
        </w:rPr>
        <w:t xml:space="preserve"> ، </w:t>
      </w:r>
      <w:r w:rsidR="008854F2" w:rsidRPr="00730D1A">
        <w:rPr>
          <w:rFonts w:ascii="IRANSansWeb_Light" w:hAnsi="IRANSansWeb_Light" w:cs="B Nazanin"/>
          <w:sz w:val="24"/>
          <w:szCs w:val="24"/>
          <w:lang w:bidi="fa-IR"/>
        </w:rPr>
        <w:t>y</w:t>
      </w:r>
      <w:r w:rsidR="008854F2" w:rsidRPr="00730D1A">
        <w:rPr>
          <w:rFonts w:ascii="IRANSansWeb_Light" w:hAnsi="IRANSansWeb_Light" w:cs="B Nazanin" w:hint="cs"/>
          <w:sz w:val="24"/>
          <w:szCs w:val="24"/>
          <w:rtl/>
          <w:lang w:bidi="fa-IR"/>
        </w:rPr>
        <w:t xml:space="preserve"> ، </w:t>
      </w:r>
      <w:r w:rsidR="008854F2" w:rsidRPr="00730D1A">
        <w:rPr>
          <w:rFonts w:ascii="IRANSansWeb_Light" w:hAnsi="IRANSansWeb_Light" w:cs="B Nazanin"/>
          <w:sz w:val="24"/>
          <w:szCs w:val="24"/>
          <w:lang w:bidi="fa-IR"/>
        </w:rPr>
        <w:t>z</w:t>
      </w:r>
      <w:r w:rsidR="008854F2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</w:t>
      </w:r>
      <w:r w:rsidR="00730D1A">
        <w:rPr>
          <w:rFonts w:ascii="IRANSansWeb_Light" w:hAnsi="IRANSansWeb_Light" w:cs="B Nazanin" w:hint="cs"/>
          <w:sz w:val="28"/>
          <w:szCs w:val="28"/>
          <w:rtl/>
          <w:lang w:bidi="fa-IR"/>
        </w:rPr>
        <w:t>را نشان</w:t>
      </w:r>
      <w:r w:rsidR="00730D1A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730D1A">
        <w:rPr>
          <w:rFonts w:ascii="IRANSansWeb_Light" w:hAnsi="IRANSansWeb_Light" w:cs="B Nazanin" w:hint="cs"/>
          <w:sz w:val="28"/>
          <w:szCs w:val="28"/>
          <w:rtl/>
          <w:lang w:bidi="fa-IR"/>
        </w:rPr>
        <w:t>می</w:t>
      </w:r>
      <w:r w:rsidR="00730D1A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730D1A">
        <w:rPr>
          <w:rFonts w:ascii="IRANSansWeb_Light" w:hAnsi="IRANSansWeb_Light" w:cs="B Nazanin" w:hint="cs"/>
          <w:sz w:val="28"/>
          <w:szCs w:val="28"/>
          <w:rtl/>
          <w:lang w:bidi="fa-IR"/>
        </w:rPr>
        <w:t>دهند.</w:t>
      </w:r>
      <w:ins w:id="513" w:author="MF" w:date="2022-02-26T14:01:00Z">
        <w:r w:rsidR="00307705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 xml:space="preserve"> همچنین،</w:t>
        </w:r>
      </w:ins>
      <w:r w:rsidR="00730D1A" w:rsidRPr="00730D1A">
        <w:rPr>
          <w:rFonts w:ascii="IRANSansWeb_Light" w:hAnsi="IRANSansWeb_Light" w:cs="B Nazanin"/>
          <w:position w:val="-4"/>
          <w:sz w:val="28"/>
          <w:szCs w:val="28"/>
          <w:lang w:bidi="fa-IR"/>
        </w:rPr>
        <w:object w:dxaOrig="320" w:dyaOrig="260" w14:anchorId="61E4BF52">
          <v:shape id="_x0000_i1071" type="#_x0000_t75" style="width:15.75pt;height:12.75pt" o:ole="">
            <v:imagedata r:id="rId116" o:title=""/>
          </v:shape>
          <o:OLEObject Type="Embed" ProgID="Equation.DSMT4" ShapeID="_x0000_i1071" DrawAspect="Content" ObjectID="_1707493487" r:id="rId117"/>
        </w:object>
      </w:r>
      <w:r w:rsidR="00730D1A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، </w:t>
      </w:r>
      <w:r w:rsidR="00730D1A" w:rsidRPr="00730D1A">
        <w:rPr>
          <w:rFonts w:ascii="IRANSansWeb_Light" w:hAnsi="IRANSansWeb_Light" w:cs="B Nazanin"/>
          <w:position w:val="-8"/>
          <w:sz w:val="28"/>
          <w:szCs w:val="28"/>
          <w:lang w:bidi="fa-IR"/>
        </w:rPr>
        <w:object w:dxaOrig="320" w:dyaOrig="300" w14:anchorId="71E54A9C">
          <v:shape id="_x0000_i1072" type="#_x0000_t75" style="width:15.75pt;height:15pt" o:ole="">
            <v:imagedata r:id="rId118" o:title=""/>
          </v:shape>
          <o:OLEObject Type="Embed" ProgID="Equation.DSMT4" ShapeID="_x0000_i1072" DrawAspect="Content" ObjectID="_1707493488" r:id="rId119"/>
        </w:object>
      </w:r>
      <w:r w:rsidR="00730D1A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، </w:t>
      </w:r>
      <w:r w:rsidR="00730D1A" w:rsidRPr="00730D1A">
        <w:rPr>
          <w:rFonts w:ascii="IRANSansWeb_Light" w:hAnsi="IRANSansWeb_Light" w:cs="B Nazanin"/>
          <w:position w:val="-4"/>
          <w:sz w:val="28"/>
          <w:szCs w:val="28"/>
          <w:lang w:bidi="fa-IR"/>
        </w:rPr>
        <w:object w:dxaOrig="300" w:dyaOrig="260" w14:anchorId="6B42F3DD">
          <v:shape id="_x0000_i1073" type="#_x0000_t75" style="width:15pt;height:12.75pt" o:ole="">
            <v:imagedata r:id="rId120" o:title=""/>
          </v:shape>
          <o:OLEObject Type="Embed" ProgID="Equation.DSMT4" ShapeID="_x0000_i1073" DrawAspect="Content" ObjectID="_1707493489" r:id="rId121"/>
        </w:object>
      </w:r>
      <w:r w:rsidR="00730D1A">
        <w:rPr>
          <w:rFonts w:ascii="IRANSansWeb_Light" w:hAnsi="IRANSansWeb_Light" w:cs="B Nazanin"/>
          <w:sz w:val="28"/>
          <w:szCs w:val="28"/>
          <w:lang w:bidi="fa-IR"/>
        </w:rPr>
        <w:t xml:space="preserve"> </w:t>
      </w:r>
      <w:r w:rsidR="00730D1A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ممان اینرسی در راستای محور </w:t>
      </w:r>
      <w:r w:rsidR="00730D1A" w:rsidRPr="00730D1A">
        <w:rPr>
          <w:rFonts w:ascii="IRANSansWeb_Light" w:hAnsi="IRANSansWeb_Light" w:cs="B Nazanin"/>
          <w:sz w:val="24"/>
          <w:szCs w:val="24"/>
          <w:lang w:bidi="fa-IR"/>
        </w:rPr>
        <w:t>x</w:t>
      </w:r>
      <w:r w:rsidR="00730D1A" w:rsidRPr="00730D1A">
        <w:rPr>
          <w:rFonts w:ascii="IRANSansWeb_Light" w:hAnsi="IRANSansWeb_Light" w:cs="B Nazanin" w:hint="cs"/>
          <w:sz w:val="24"/>
          <w:szCs w:val="24"/>
          <w:rtl/>
          <w:lang w:bidi="fa-IR"/>
        </w:rPr>
        <w:t>،</w:t>
      </w:r>
      <w:r w:rsidR="00730D1A" w:rsidRPr="00730D1A">
        <w:rPr>
          <w:rFonts w:ascii="IRANSansWeb_Light" w:hAnsi="IRANSansWeb_Light" w:cs="B Nazanin"/>
          <w:sz w:val="24"/>
          <w:szCs w:val="24"/>
          <w:lang w:bidi="fa-IR"/>
        </w:rPr>
        <w:t>y</w:t>
      </w:r>
      <w:r w:rsidR="00730D1A" w:rsidRPr="00730D1A">
        <w:rPr>
          <w:rFonts w:ascii="IRANSansWeb_Light" w:hAnsi="IRANSansWeb_Light" w:cs="B Nazanin" w:hint="cs"/>
          <w:sz w:val="24"/>
          <w:szCs w:val="24"/>
          <w:rtl/>
          <w:lang w:bidi="fa-IR"/>
        </w:rPr>
        <w:t>،</w:t>
      </w:r>
      <w:r w:rsidR="00730D1A" w:rsidRPr="00730D1A">
        <w:rPr>
          <w:rFonts w:ascii="IRANSansWeb_Light" w:hAnsi="IRANSansWeb_Light" w:cs="B Nazanin"/>
          <w:sz w:val="24"/>
          <w:szCs w:val="24"/>
          <w:lang w:bidi="fa-IR"/>
        </w:rPr>
        <w:t>z</w:t>
      </w:r>
      <w:r w:rsidR="00730D1A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می</w:t>
      </w:r>
      <w:r w:rsidR="00730D1A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730D1A">
        <w:rPr>
          <w:rFonts w:ascii="IRANSansWeb_Light" w:hAnsi="IRANSansWeb_Light" w:cs="B Nazanin" w:hint="cs"/>
          <w:sz w:val="28"/>
          <w:szCs w:val="28"/>
          <w:rtl/>
          <w:lang w:bidi="fa-IR"/>
        </w:rPr>
        <w:t>باشد.</w:t>
      </w:r>
      <w:r w:rsidR="00BB681C" w:rsidRPr="00BB681C">
        <w:rPr>
          <w:rFonts w:ascii="IRANSansWeb_Light" w:hAnsi="IRANSansWeb_Light" w:cs="B Nazanin"/>
          <w:position w:val="-6"/>
          <w:sz w:val="28"/>
          <w:szCs w:val="28"/>
          <w:lang w:bidi="fa-IR"/>
        </w:rPr>
        <w:object w:dxaOrig="220" w:dyaOrig="279" w14:anchorId="7BC55548">
          <v:shape id="_x0000_i1074" type="#_x0000_t75" style="width:11.25pt;height:14.25pt" o:ole="">
            <v:imagedata r:id="rId122" o:title=""/>
          </v:shape>
          <o:OLEObject Type="Embed" ProgID="Equation.DSMT4" ShapeID="_x0000_i1074" DrawAspect="Content" ObjectID="_1707493490" r:id="rId123"/>
        </w:object>
      </w:r>
      <w:r w:rsidR="00BB681C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بیانگر لختی سیستم است.</w:t>
      </w:r>
      <w:r w:rsidR="00BB681C" w:rsidRPr="00BB681C">
        <w:rPr>
          <w:rFonts w:ascii="IRANSansWeb_Light" w:hAnsi="IRANSansWeb_Light" w:cs="B Nazanin"/>
          <w:position w:val="-6"/>
          <w:sz w:val="28"/>
          <w:szCs w:val="28"/>
          <w:lang w:bidi="fa-IR"/>
        </w:rPr>
        <w:object w:dxaOrig="320" w:dyaOrig="279" w14:anchorId="4E919738">
          <v:shape id="_x0000_i1075" type="#_x0000_t75" style="width:15.75pt;height:14.25pt" o:ole="">
            <v:imagedata r:id="rId124" o:title=""/>
          </v:shape>
          <o:OLEObject Type="Embed" ProgID="Equation.DSMT4" ShapeID="_x0000_i1075" DrawAspect="Content" ObjectID="_1707493491" r:id="rId125"/>
        </w:object>
      </w:r>
      <w:r w:rsidR="00BB681C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، </w:t>
      </w:r>
      <w:r w:rsidR="00BB681C" w:rsidRPr="00BB681C">
        <w:rPr>
          <w:rFonts w:ascii="IRANSansWeb_Light" w:hAnsi="IRANSansWeb_Light" w:cs="B Nazanin"/>
          <w:position w:val="-6"/>
          <w:sz w:val="28"/>
          <w:szCs w:val="28"/>
          <w:lang w:bidi="fa-IR"/>
        </w:rPr>
        <w:object w:dxaOrig="360" w:dyaOrig="279" w14:anchorId="71C87F9B">
          <v:shape id="_x0000_i1076" type="#_x0000_t75" style="width:18pt;height:14.25pt" o:ole="">
            <v:imagedata r:id="rId126" o:title=""/>
          </v:shape>
          <o:OLEObject Type="Embed" ProgID="Equation.DSMT4" ShapeID="_x0000_i1076" DrawAspect="Content" ObjectID="_1707493492" r:id="rId127"/>
        </w:object>
      </w:r>
      <w:r w:rsidR="00BB681C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، </w:t>
      </w:r>
      <w:r w:rsidR="00BB681C" w:rsidRPr="00BB681C">
        <w:rPr>
          <w:rFonts w:ascii="IRANSansWeb_Light" w:hAnsi="IRANSansWeb_Light" w:cs="B Nazanin"/>
          <w:position w:val="-6"/>
          <w:sz w:val="28"/>
          <w:szCs w:val="28"/>
          <w:lang w:bidi="fa-IR"/>
        </w:rPr>
        <w:object w:dxaOrig="340" w:dyaOrig="279" w14:anchorId="514FDD43">
          <v:shape id="_x0000_i1077" type="#_x0000_t75" style="width:17.25pt;height:14.25pt" o:ole="">
            <v:imagedata r:id="rId128" o:title=""/>
          </v:shape>
          <o:OLEObject Type="Embed" ProgID="Equation.DSMT4" ShapeID="_x0000_i1077" DrawAspect="Content" ObjectID="_1707493493" r:id="rId129"/>
        </w:object>
      </w:r>
      <w:r w:rsidR="00BB681C">
        <w:rPr>
          <w:rFonts w:ascii="IRANSansWeb_Light" w:hAnsi="IRANSansWeb_Light" w:cs="B Nazanin" w:hint="cs"/>
          <w:sz w:val="28"/>
          <w:szCs w:val="28"/>
          <w:rtl/>
          <w:lang w:bidi="fa-IR"/>
        </w:rPr>
        <w:t>،</w:t>
      </w:r>
      <w:r w:rsidR="00BB681C" w:rsidRPr="00BB681C">
        <w:rPr>
          <w:rFonts w:ascii="IRANSansWeb_Light" w:hAnsi="IRANSansWeb_Light" w:cs="B Nazanin"/>
          <w:position w:val="-6"/>
          <w:sz w:val="28"/>
          <w:szCs w:val="28"/>
          <w:lang w:bidi="fa-IR"/>
        </w:rPr>
        <w:object w:dxaOrig="360" w:dyaOrig="279" w14:anchorId="3F824DDF">
          <v:shape id="_x0000_i1078" type="#_x0000_t75" style="width:18pt;height:14.25pt" o:ole="">
            <v:imagedata r:id="rId130" o:title=""/>
          </v:shape>
          <o:OLEObject Type="Embed" ProgID="Equation.DSMT4" ShapeID="_x0000_i1078" DrawAspect="Content" ObjectID="_1707493494" r:id="rId131"/>
        </w:object>
      </w:r>
      <w:r w:rsidR="00BB681C">
        <w:rPr>
          <w:rFonts w:ascii="IRANSansWeb_Light" w:hAnsi="IRANSansWeb_Light" w:cs="B Nazanin"/>
          <w:sz w:val="28"/>
          <w:szCs w:val="28"/>
          <w:lang w:bidi="fa-IR"/>
        </w:rPr>
        <w:t xml:space="preserve"> </w:t>
      </w:r>
      <w:r w:rsidR="00BB681C">
        <w:rPr>
          <w:rFonts w:ascii="IRANSansWeb_Light" w:hAnsi="IRANSansWeb_Light" w:cs="B Nazanin" w:hint="cs"/>
          <w:sz w:val="28"/>
          <w:szCs w:val="28"/>
          <w:rtl/>
          <w:lang w:bidi="fa-IR"/>
        </w:rPr>
        <w:t>سیگنال</w:t>
      </w:r>
      <w:r w:rsidR="00BB681C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BB681C">
        <w:rPr>
          <w:rFonts w:ascii="IRANSansWeb_Light" w:hAnsi="IRANSansWeb_Light" w:cs="B Nazanin" w:hint="cs"/>
          <w:sz w:val="28"/>
          <w:szCs w:val="28"/>
          <w:rtl/>
          <w:lang w:bidi="fa-IR"/>
        </w:rPr>
        <w:t>های کنترلی هستند.</w:t>
      </w:r>
      <w:r w:rsidR="00BB681C" w:rsidRPr="00BB681C">
        <w:rPr>
          <w:rFonts w:ascii="IRANSansWeb_Light" w:hAnsi="IRANSansWeb_Light" w:cs="B Nazanin"/>
          <w:position w:val="-4"/>
          <w:sz w:val="28"/>
          <w:szCs w:val="28"/>
          <w:lang w:bidi="fa-IR"/>
        </w:rPr>
        <w:object w:dxaOrig="279" w:dyaOrig="200" w14:anchorId="38185106">
          <v:shape id="_x0000_i1079" type="#_x0000_t75" style="width:14.25pt;height:9.75pt" o:ole="">
            <v:imagedata r:id="rId132" o:title=""/>
          </v:shape>
          <o:OLEObject Type="Embed" ProgID="Equation.DSMT4" ShapeID="_x0000_i1079" DrawAspect="Content" ObjectID="_1707493495" r:id="rId133"/>
        </w:object>
      </w:r>
      <w:r w:rsidR="00BB681C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و </w:t>
      </w:r>
      <w:r w:rsidR="00BB681C" w:rsidRPr="00BB681C">
        <w:rPr>
          <w:rFonts w:ascii="IRANSansWeb_Light" w:hAnsi="IRANSansWeb_Light" w:cs="B Nazanin"/>
          <w:position w:val="-10"/>
          <w:sz w:val="28"/>
          <w:szCs w:val="28"/>
          <w:lang w:bidi="fa-IR"/>
        </w:rPr>
        <w:object w:dxaOrig="240" w:dyaOrig="260" w14:anchorId="2A8708DD">
          <v:shape id="_x0000_i1080" type="#_x0000_t75" style="width:12pt;height:12.75pt" o:ole="">
            <v:imagedata r:id="rId134" o:title=""/>
          </v:shape>
          <o:OLEObject Type="Embed" ProgID="Equation.DSMT4" ShapeID="_x0000_i1080" DrawAspect="Content" ObjectID="_1707493496" r:id="rId135"/>
        </w:object>
      </w:r>
      <w:r w:rsidR="00BB681C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جرم و شتاب گرانشی را نشان</w:t>
      </w:r>
      <w:r w:rsidR="00BB681C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BB681C">
        <w:rPr>
          <w:rFonts w:ascii="IRANSansWeb_Light" w:hAnsi="IRANSansWeb_Light" w:cs="B Nazanin" w:hint="cs"/>
          <w:sz w:val="28"/>
          <w:szCs w:val="28"/>
          <w:rtl/>
          <w:lang w:bidi="fa-IR"/>
        </w:rPr>
        <w:t>می</w:t>
      </w:r>
      <w:r w:rsidR="00BB681C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BB681C">
        <w:rPr>
          <w:rFonts w:ascii="IRANSansWeb_Light" w:hAnsi="IRANSansWeb_Light" w:cs="B Nazanin" w:hint="cs"/>
          <w:sz w:val="28"/>
          <w:szCs w:val="28"/>
          <w:rtl/>
          <w:lang w:bidi="fa-IR"/>
        </w:rPr>
        <w:t>دهد</w:t>
      </w:r>
      <w:ins w:id="514" w:author="MF" w:date="2022-02-26T14:01:00Z">
        <w:r w:rsidR="00830D99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 xml:space="preserve"> که رابطه آن</w:t>
        </w:r>
      </w:ins>
      <w:ins w:id="515" w:author="MF" w:date="2022-02-26T14:02:00Z">
        <w:r w:rsidR="00830D99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>‌</w:t>
        </w:r>
      </w:ins>
      <w:ins w:id="516" w:author="MF" w:date="2022-02-26T14:01:00Z">
        <w:r w:rsidR="00830D99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>ها به‌صورت زیر است</w:t>
        </w:r>
      </w:ins>
      <w:del w:id="517" w:author="MF" w:date="2022-02-26T14:01:00Z">
        <w:r w:rsidR="00BB681C" w:rsidDel="00830D99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delText>.</w:delText>
        </w:r>
      </w:del>
    </w:p>
    <w:p w14:paraId="7E1503BF" w14:textId="780A6C50" w:rsidR="008729FB" w:rsidRDefault="00F14654" w:rsidP="0003317B">
      <w:pPr>
        <w:bidi/>
        <w:spacing w:line="276" w:lineRule="auto"/>
        <w:jc w:val="both"/>
        <w:rPr>
          <w:rFonts w:ascii="IRANSansWeb_Light" w:hAnsi="IRANSansWeb_Light" w:cs="B Nazanin"/>
          <w:sz w:val="28"/>
          <w:szCs w:val="28"/>
          <w:lang w:bidi="fa-IR"/>
        </w:rPr>
      </w:pP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(</w:t>
      </w:r>
      <w:r w:rsidR="00AD03D2">
        <w:rPr>
          <w:rFonts w:ascii="IRANSansWeb_Light" w:hAnsi="IRANSansWeb_Light" w:cs="B Nazanin" w:hint="cs"/>
          <w:sz w:val="28"/>
          <w:szCs w:val="28"/>
          <w:rtl/>
          <w:lang w:bidi="fa-IR"/>
        </w:rPr>
        <w:t>6-3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)</w:t>
      </w:r>
      <w:r w:rsidR="00EA6AB8">
        <w:rPr>
          <w:rFonts w:ascii="IRANSansWeb_Light" w:hAnsi="IRANSansWeb_Light" w:cs="B Nazanin"/>
          <w:sz w:val="28"/>
          <w:szCs w:val="28"/>
          <w:lang w:bidi="fa-IR"/>
        </w:rPr>
        <w:tab/>
      </w:r>
      <w:r w:rsidR="00EA6AB8">
        <w:rPr>
          <w:rFonts w:ascii="IRANSansWeb_Light" w:hAnsi="IRANSansWeb_Light" w:cs="B Nazanin"/>
          <w:sz w:val="28"/>
          <w:szCs w:val="28"/>
          <w:lang w:bidi="fa-IR"/>
        </w:rPr>
        <w:tab/>
      </w:r>
      <w:r w:rsidR="0003317B">
        <w:rPr>
          <w:rFonts w:ascii="IRANSansWeb_Light" w:hAnsi="IRANSansWeb_Light" w:cs="B Nazanin"/>
          <w:sz w:val="28"/>
          <w:szCs w:val="28"/>
          <w:rtl/>
          <w:lang w:bidi="fa-IR"/>
        </w:rPr>
        <w:tab/>
      </w:r>
      <w:r w:rsidR="0003317B">
        <w:rPr>
          <w:rFonts w:ascii="IRANSansWeb_Light" w:hAnsi="IRANSansWeb_Light" w:cs="B Nazanin"/>
          <w:sz w:val="28"/>
          <w:szCs w:val="28"/>
          <w:rtl/>
          <w:lang w:bidi="fa-IR"/>
        </w:rPr>
        <w:tab/>
      </w:r>
      <w:r w:rsidR="00EA6AB8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   </w:t>
      </w:r>
      <w:r w:rsidR="00EA6AB8" w:rsidRPr="00EA6AB8">
        <w:rPr>
          <w:rFonts w:ascii="IRANSansWeb_Light" w:hAnsi="IRANSansWeb_Light" w:cs="B Nazanin"/>
          <w:position w:val="-64"/>
          <w:sz w:val="28"/>
          <w:szCs w:val="28"/>
          <w:lang w:bidi="fa-IR"/>
        </w:rPr>
        <w:object w:dxaOrig="3040" w:dyaOrig="1400" w14:anchorId="052F10F7">
          <v:shape id="_x0000_i1081" type="#_x0000_t75" style="width:152.25pt;height:69.75pt" o:ole="">
            <v:imagedata r:id="rId136" o:title=""/>
          </v:shape>
          <o:OLEObject Type="Embed" ProgID="Equation.DSMT4" ShapeID="_x0000_i1081" DrawAspect="Content" ObjectID="_1707493497" r:id="rId137"/>
        </w:object>
      </w:r>
    </w:p>
    <w:p w14:paraId="3F6D01A7" w14:textId="021C8DF6" w:rsidR="001006AA" w:rsidRDefault="001006AA">
      <w:pPr>
        <w:bidi/>
        <w:spacing w:line="276" w:lineRule="auto"/>
        <w:jc w:val="both"/>
        <w:rPr>
          <w:rFonts w:ascii="IRANSansWeb_Light" w:hAnsi="IRANSansWeb_Light" w:cs="B Nazanin"/>
          <w:sz w:val="28"/>
          <w:szCs w:val="28"/>
          <w:lang w:bidi="fa-IR"/>
        </w:rPr>
        <w:pPrChange w:id="518" w:author="MF" w:date="2022-02-26T14:02:00Z">
          <w:pPr>
            <w:bidi/>
            <w:spacing w:line="276" w:lineRule="auto"/>
          </w:pPr>
        </w:pPrChange>
      </w:pP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که در آن </w:t>
      </w:r>
      <w:r w:rsidRPr="00346F16">
        <w:rPr>
          <w:rFonts w:ascii="IRANSansWeb_Light" w:hAnsi="IRANSansWeb_Light" w:cs="B Nazanin"/>
          <w:position w:val="-6"/>
          <w:sz w:val="28"/>
          <w:szCs w:val="28"/>
          <w:lang w:bidi="fa-IR"/>
        </w:rPr>
        <w:object w:dxaOrig="200" w:dyaOrig="279" w14:anchorId="20B47E14">
          <v:shape id="_x0000_i1082" type="#_x0000_t75" style="width:9.75pt;height:14.25pt" o:ole="">
            <v:imagedata r:id="rId138" o:title=""/>
          </v:shape>
          <o:OLEObject Type="Embed" ProgID="Equation.DSMT4" ShapeID="_x0000_i1082" DrawAspect="Content" ObjectID="_1707493498" r:id="rId139"/>
        </w:objec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و</w:t>
      </w:r>
      <w:r w:rsidRPr="00346F16">
        <w:rPr>
          <w:rFonts w:ascii="IRANSansWeb_Light" w:hAnsi="IRANSansWeb_Light" w:cs="B Nazanin"/>
          <w:position w:val="-6"/>
          <w:sz w:val="28"/>
          <w:szCs w:val="28"/>
          <w:lang w:bidi="fa-IR"/>
        </w:rPr>
        <w:object w:dxaOrig="220" w:dyaOrig="279" w14:anchorId="475580E9">
          <v:shape id="_x0000_i1083" type="#_x0000_t75" style="width:11.25pt;height:14.25pt" o:ole="">
            <v:imagedata r:id="rId140" o:title=""/>
          </v:shape>
          <o:OLEObject Type="Embed" ProgID="Equation.DSMT4" ShapeID="_x0000_i1083" DrawAspect="Content" ObjectID="_1707493499" r:id="rId141"/>
        </w:object>
      </w:r>
      <w:r>
        <w:rPr>
          <w:rFonts w:ascii="IRANSansWeb_Light" w:hAnsi="IRANSansWeb_Light" w:cs="B Nazanin"/>
          <w:sz w:val="28"/>
          <w:szCs w:val="28"/>
          <w:lang w:bidi="fa-IR"/>
        </w:rPr>
        <w:t xml:space="preserve"> 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ضرایب ثابت هستند</w:t>
      </w:r>
      <w:del w:id="519" w:author="MF" w:date="2022-02-26T14:02:00Z">
        <w:r w:rsidDel="00830D99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delText>.</w:delText>
        </w:r>
        <w:r w:rsidRPr="00346F16" w:rsidDel="00830D99">
          <w:rPr>
            <w:rFonts w:ascii="IRANSansWeb_Light" w:hAnsi="IRANSansWeb_Light" w:cs="B Nazanin"/>
            <w:position w:val="-4"/>
            <w:sz w:val="28"/>
            <w:szCs w:val="28"/>
            <w:lang w:bidi="fa-IR"/>
          </w:rPr>
          <w:object w:dxaOrig="320" w:dyaOrig="260" w14:anchorId="56E2579C">
            <v:shape id="_x0000_i1084" type="#_x0000_t75" style="width:15.75pt;height:12.75pt" o:ole="">
              <v:imagedata r:id="rId142" o:title=""/>
            </v:shape>
            <o:OLEObject Type="Embed" ProgID="Equation.DSMT4" ShapeID="_x0000_i1084" DrawAspect="Content" ObjectID="_1707493500" r:id="rId143"/>
          </w:object>
        </w:r>
        <w:r w:rsidDel="00830D99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delText xml:space="preserve"> </w:delText>
        </w:r>
      </w:del>
      <w:ins w:id="520" w:author="MF" w:date="2022-02-26T14:02:00Z">
        <w:r w:rsidR="00830D99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 xml:space="preserve"> و</w:t>
        </w:r>
      </w:ins>
      <w:ins w:id="521" w:author="MF" w:date="2022-02-26T14:02:00Z">
        <w:r w:rsidR="00830D99" w:rsidRPr="00346F16">
          <w:rPr>
            <w:rFonts w:ascii="IRANSansWeb_Light" w:hAnsi="IRANSansWeb_Light" w:cs="B Nazanin"/>
            <w:position w:val="-4"/>
            <w:sz w:val="28"/>
            <w:szCs w:val="28"/>
            <w:lang w:bidi="fa-IR"/>
          </w:rPr>
          <w:object w:dxaOrig="320" w:dyaOrig="260" w14:anchorId="047B3D0B">
            <v:shape id="_x0000_i1085" type="#_x0000_t75" style="width:15.75pt;height:12.75pt" o:ole="">
              <v:imagedata r:id="rId142" o:title=""/>
            </v:shape>
            <o:OLEObject Type="Embed" ProgID="Equation.DSMT4" ShapeID="_x0000_i1085" DrawAspect="Content" ObjectID="_1707493501" r:id="rId144"/>
          </w:object>
        </w:r>
      </w:ins>
      <w:ins w:id="522" w:author="MF" w:date="2022-02-26T14:02:00Z">
        <w:r w:rsidR="00830D99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 xml:space="preserve"> </w:t>
        </w:r>
      </w:ins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سرعت موتور شماره </w:t>
      </w:r>
      <w:r w:rsidRPr="00346F16">
        <w:rPr>
          <w:rFonts w:ascii="IRANSansWeb_Light" w:hAnsi="IRANSansWeb_Light" w:cs="B Nazanin"/>
          <w:position w:val="-4"/>
          <w:sz w:val="28"/>
          <w:szCs w:val="28"/>
          <w:lang w:bidi="fa-IR"/>
        </w:rPr>
        <w:object w:dxaOrig="180" w:dyaOrig="260" w14:anchorId="4447DBE1">
          <v:shape id="_x0000_i1086" type="#_x0000_t75" style="width:9pt;height:12.75pt" o:ole="">
            <v:imagedata r:id="rId145" o:title=""/>
          </v:shape>
          <o:OLEObject Type="Embed" ProgID="Equation.DSMT4" ShapeID="_x0000_i1086" DrawAspect="Content" ObjectID="_1707493502" r:id="rId146"/>
        </w:objec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می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باشد.</w:t>
      </w:r>
      <w:ins w:id="523" w:author="MF" w:date="2022-02-26T14:02:00Z">
        <w:r w:rsidR="00830D99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 xml:space="preserve"> </w:t>
        </w:r>
      </w:ins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این مدل در طراحی کنترل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کننده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هایی مفید است که از داده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های سنسور اینرسی که در چهارچوب بدنه اطلاعات را می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دهند، استفاده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می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کنند. </w:t>
      </w:r>
      <w:r w:rsidR="00E9520E">
        <w:rPr>
          <w:rStyle w:val="CommentReference"/>
          <w:rtl/>
        </w:rPr>
        <w:commentReference w:id="524"/>
      </w:r>
    </w:p>
    <w:p w14:paraId="0BF6AA15" w14:textId="530F3469" w:rsidR="0074218B" w:rsidRDefault="0074218B" w:rsidP="0074218B">
      <w:pPr>
        <w:bidi/>
        <w:spacing w:line="276" w:lineRule="auto"/>
        <w:rPr>
          <w:rFonts w:ascii="IRANSansWeb_Light" w:hAnsi="IRANSansWeb_Light" w:cs="B Nazanin"/>
          <w:sz w:val="28"/>
          <w:szCs w:val="28"/>
          <w:lang w:bidi="fa-IR"/>
        </w:rPr>
      </w:pP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lastRenderedPageBreak/>
        <w:t xml:space="preserve">(7-3)                                    </w:t>
      </w:r>
      <w:r>
        <w:rPr>
          <w:rFonts w:ascii="IRANSansWeb_Light" w:hAnsi="IRANSansWeb_Light" w:cs="B Nazanin"/>
          <w:sz w:val="28"/>
          <w:szCs w:val="28"/>
          <w:lang w:bidi="fa-IR"/>
        </w:rPr>
        <w:t xml:space="preserve"> </w:t>
      </w:r>
      <w:r w:rsidRPr="0074218B">
        <w:rPr>
          <w:rFonts w:ascii="IRANSansWeb_Light" w:hAnsi="IRANSansWeb_Light" w:cs="B Nazanin"/>
          <w:position w:val="-28"/>
          <w:sz w:val="28"/>
          <w:szCs w:val="28"/>
          <w:lang w:bidi="fa-IR"/>
        </w:rPr>
        <w:object w:dxaOrig="3240" w:dyaOrig="680" w14:anchorId="2FEE1656">
          <v:shape id="_x0000_i1087" type="#_x0000_t75" style="width:162pt;height:33.75pt" o:ole="">
            <v:imagedata r:id="rId147" o:title=""/>
          </v:shape>
          <o:OLEObject Type="Embed" ProgID="Equation.DSMT4" ShapeID="_x0000_i1087" DrawAspect="Content" ObjectID="_1707493503" r:id="rId148"/>
        </w:object>
      </w:r>
    </w:p>
    <w:p w14:paraId="19451AA1" w14:textId="3D2242B7" w:rsidR="001006AA" w:rsidRDefault="001006AA" w:rsidP="00E9520E">
      <w:pPr>
        <w:bidi/>
        <w:spacing w:line="276" w:lineRule="auto"/>
        <w:rPr>
          <w:rFonts w:ascii="IRANSansWeb_Light" w:hAnsi="IRANSansWeb_Light" w:cs="B Nazanin"/>
          <w:sz w:val="28"/>
          <w:szCs w:val="28"/>
          <w:lang w:bidi="fa-IR"/>
        </w:rPr>
      </w:pP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برای </w:t>
      </w:r>
      <w:del w:id="525" w:author="MF" w:date="2022-02-26T14:05:00Z">
        <w:r w:rsidDel="00E9520E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delText xml:space="preserve">خطی </w:delText>
        </w:r>
      </w:del>
      <w:ins w:id="526" w:author="MF" w:date="2022-02-26T14:05:00Z">
        <w:r w:rsidR="00E9520E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>خطی‌</w:t>
        </w:r>
      </w:ins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سازی سیستم فوق</w:t>
      </w:r>
      <w:ins w:id="527" w:author="MF" w:date="2022-02-26T14:05:00Z">
        <w:r w:rsidR="00E9520E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>،</w:t>
        </w:r>
      </w:ins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نقاط تعادل را به صورت </w:t>
      </w:r>
      <w:commentRangeStart w:id="528"/>
      <w:del w:id="529" w:author="MF" w:date="2022-02-26T14:05:00Z">
        <w:r w:rsidR="006F432E" w:rsidDel="00E9520E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delText>رابطه(3-8)</w:delText>
        </w:r>
        <w:r w:rsidDel="00E9520E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delText xml:space="preserve"> </w:delText>
        </w:r>
      </w:del>
      <w:commentRangeEnd w:id="528"/>
      <w:r w:rsidR="00E9520E">
        <w:rPr>
          <w:rStyle w:val="CommentReference"/>
          <w:rtl/>
        </w:rPr>
        <w:commentReference w:id="528"/>
      </w:r>
      <w:ins w:id="530" w:author="MF" w:date="2022-02-26T14:05:00Z">
        <w:r w:rsidR="00E9520E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 xml:space="preserve">زیر </w:t>
        </w:r>
      </w:ins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در نظر می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گیریم:</w:t>
      </w:r>
      <w:r w:rsidR="000500C8">
        <w:rPr>
          <w:rFonts w:ascii="IRANSansWeb_Light" w:hAnsi="IRANSansWeb_Light" w:cs="B Nazanin"/>
          <w:sz w:val="28"/>
          <w:szCs w:val="28"/>
          <w:lang w:bidi="fa-IR"/>
        </w:rPr>
        <w:t>]</w:t>
      </w:r>
      <w:r w:rsidR="000500C8">
        <w:rPr>
          <w:rFonts w:ascii="IRANSansWeb_Light" w:hAnsi="IRANSansWeb_Light" w:cs="B Nazanin" w:hint="cs"/>
          <w:sz w:val="28"/>
          <w:szCs w:val="28"/>
          <w:rtl/>
          <w:lang w:bidi="fa-IR"/>
        </w:rPr>
        <w:t>8</w:t>
      </w:r>
      <w:r w:rsidR="000500C8">
        <w:rPr>
          <w:rFonts w:ascii="IRANSansWeb_Light" w:hAnsi="IRANSansWeb_Light" w:cs="B Nazanin"/>
          <w:sz w:val="28"/>
          <w:szCs w:val="28"/>
          <w:lang w:bidi="fa-IR"/>
        </w:rPr>
        <w:t>[</w:t>
      </w:r>
    </w:p>
    <w:p w14:paraId="3C03EBAB" w14:textId="0274B00D" w:rsidR="00093FEB" w:rsidRDefault="001006AA" w:rsidP="001006AA">
      <w:pPr>
        <w:bidi/>
        <w:spacing w:line="276" w:lineRule="auto"/>
        <w:rPr>
          <w:rFonts w:ascii="IRANSansWeb_Light" w:hAnsi="IRANSansWeb_Light" w:cs="B Nazanin"/>
          <w:sz w:val="28"/>
          <w:szCs w:val="28"/>
          <w:rtl/>
          <w:lang w:bidi="fa-IR"/>
        </w:rPr>
      </w:pP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(</w:t>
      </w:r>
      <w:r w:rsidR="006F432E">
        <w:rPr>
          <w:rFonts w:ascii="IRANSansWeb_Light" w:hAnsi="IRANSansWeb_Light" w:cs="B Nazanin" w:hint="cs"/>
          <w:sz w:val="28"/>
          <w:szCs w:val="28"/>
          <w:rtl/>
          <w:lang w:bidi="fa-IR"/>
        </w:rPr>
        <w:t>8-3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)</w:t>
      </w:r>
      <w:r>
        <w:rPr>
          <w:rFonts w:ascii="IRANSansWeb_Light" w:hAnsi="IRANSansWeb_Light" w:cs="B Nazanin"/>
          <w:sz w:val="28"/>
          <w:szCs w:val="28"/>
          <w:lang w:bidi="fa-IR"/>
        </w:rPr>
        <w:tab/>
      </w:r>
      <w:r>
        <w:rPr>
          <w:rFonts w:ascii="IRANSansWeb_Light" w:hAnsi="IRANSansWeb_Light" w:cs="B Nazanin"/>
          <w:sz w:val="28"/>
          <w:szCs w:val="28"/>
          <w:lang w:bidi="fa-IR"/>
        </w:rPr>
        <w:tab/>
      </w:r>
      <w:r>
        <w:rPr>
          <w:rFonts w:ascii="IRANSansWeb_Light" w:hAnsi="IRANSansWeb_Light" w:cs="B Nazanin"/>
          <w:sz w:val="28"/>
          <w:szCs w:val="28"/>
          <w:lang w:bidi="fa-IR"/>
        </w:rPr>
        <w:tab/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      </w:t>
      </w:r>
      <w:r w:rsidR="00346F16" w:rsidRPr="00346F16">
        <w:rPr>
          <w:rFonts w:ascii="IRANSansWeb_Light" w:hAnsi="IRANSansWeb_Light" w:cs="B Nazanin"/>
          <w:position w:val="-80"/>
          <w:sz w:val="28"/>
          <w:szCs w:val="28"/>
          <w:lang w:bidi="fa-IR"/>
        </w:rPr>
        <w:object w:dxaOrig="3680" w:dyaOrig="1780" w14:anchorId="5C1E6DB8">
          <v:shape id="_x0000_i1088" type="#_x0000_t75" style="width:183.75pt;height:89.25pt" o:ole="">
            <v:imagedata r:id="rId149" o:title=""/>
          </v:shape>
          <o:OLEObject Type="Embed" ProgID="Equation.DSMT4" ShapeID="_x0000_i1088" DrawAspect="Content" ObjectID="_1707493504" r:id="rId150"/>
        </w:object>
      </w:r>
      <w:r w:rsidR="00346F16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</w:t>
      </w:r>
    </w:p>
    <w:p w14:paraId="14E0E7DD" w14:textId="21038C0E" w:rsidR="0074218B" w:rsidRPr="006F432E" w:rsidRDefault="00093FEB" w:rsidP="006F432E">
      <w:pPr>
        <w:bidi/>
        <w:spacing w:line="276" w:lineRule="auto"/>
        <w:rPr>
          <w:rFonts w:ascii="IRANSansWeb_Light" w:hAnsi="IRANSansWeb_Light" w:cs="B Nazanin"/>
          <w:color w:val="C00000"/>
          <w:sz w:val="28"/>
          <w:szCs w:val="28"/>
          <w:rtl/>
          <w:lang w:bidi="fa-IR"/>
        </w:rPr>
      </w:pP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</w:t>
      </w:r>
      <w:r w:rsidR="00AD03D2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که در آن </w:t>
      </w:r>
      <w:r w:rsidR="00484127" w:rsidRPr="00484127">
        <w:rPr>
          <w:rFonts w:ascii="IRANSansWeb_Light" w:hAnsi="IRANSansWeb_Light" w:cs="B Nazanin"/>
          <w:position w:val="-6"/>
          <w:sz w:val="28"/>
          <w:szCs w:val="28"/>
          <w:lang w:bidi="fa-IR"/>
        </w:rPr>
        <w:object w:dxaOrig="279" w:dyaOrig="279" w14:anchorId="6EA8F918">
          <v:shape id="_x0000_i1089" type="#_x0000_t75" style="width:14.25pt;height:14.25pt" o:ole="">
            <v:imagedata r:id="rId151" o:title=""/>
          </v:shape>
          <o:OLEObject Type="Embed" ProgID="Equation.DSMT4" ShapeID="_x0000_i1089" DrawAspect="Content" ObjectID="_1707493505" r:id="rId152"/>
        </w:object>
      </w:r>
      <w:r w:rsidR="00484127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سرعت </w:t>
      </w:r>
      <w:r w:rsidR="00484127" w:rsidRPr="00757855">
        <w:rPr>
          <w:rFonts w:ascii="IRANSansWeb_Light" w:hAnsi="IRANSansWeb_Light" w:cs="B Nazanin" w:hint="cs"/>
          <w:sz w:val="28"/>
          <w:szCs w:val="28"/>
          <w:rtl/>
          <w:lang w:bidi="fa-IR"/>
        </w:rPr>
        <w:t>شناوربودن</w:t>
      </w:r>
      <w:r w:rsidR="00757855">
        <w:rPr>
          <w:rStyle w:val="FootnoteReference"/>
          <w:rFonts w:ascii="IRANSansWeb_Light" w:hAnsi="IRANSansWeb_Light" w:cs="B Nazanin"/>
          <w:sz w:val="28"/>
          <w:szCs w:val="28"/>
          <w:rtl/>
          <w:lang w:bidi="fa-IR"/>
        </w:rPr>
        <w:footnoteReference w:id="18"/>
      </w:r>
      <w:r w:rsidR="00484127" w:rsidRPr="00757855">
        <w:rPr>
          <w:rFonts w:ascii="IRANSansWeb_Light" w:hAnsi="IRANSansWeb_Light" w:cs="B Nazanin" w:hint="cs"/>
          <w:sz w:val="28"/>
          <w:szCs w:val="28"/>
          <w:rtl/>
          <w:lang w:bidi="fa-IR"/>
        </w:rPr>
        <w:t>و</w:t>
      </w:r>
      <w:r w:rsidR="00484127">
        <w:rPr>
          <w:rFonts w:ascii="IRANSansWeb_Light" w:hAnsi="IRANSansWeb_Light" w:cs="B Nazanin" w:hint="cs"/>
          <w:color w:val="C00000"/>
          <w:sz w:val="28"/>
          <w:szCs w:val="28"/>
          <w:rtl/>
          <w:lang w:bidi="fa-IR"/>
        </w:rPr>
        <w:t xml:space="preserve"> </w:t>
      </w:r>
      <w:r w:rsidR="00484127" w:rsidRPr="00484127">
        <w:rPr>
          <w:rFonts w:ascii="IRANSansWeb_Light" w:hAnsi="IRANSansWeb_Light" w:cs="B Nazanin"/>
          <w:color w:val="C00000"/>
          <w:position w:val="-4"/>
          <w:sz w:val="28"/>
          <w:szCs w:val="28"/>
          <w:lang w:bidi="fa-IR"/>
        </w:rPr>
        <w:object w:dxaOrig="340" w:dyaOrig="260" w14:anchorId="2DC9A5DD">
          <v:shape id="_x0000_i1090" type="#_x0000_t75" style="width:17.25pt;height:12.75pt" o:ole="">
            <v:imagedata r:id="rId153" o:title=""/>
          </v:shape>
          <o:OLEObject Type="Embed" ProgID="Equation.DSMT4" ShapeID="_x0000_i1090" DrawAspect="Content" ObjectID="_1707493506" r:id="rId154"/>
        </w:object>
      </w:r>
      <w:r w:rsidR="00484127">
        <w:rPr>
          <w:rFonts w:ascii="IRANSansWeb_Light" w:hAnsi="IRANSansWeb_Light" w:cs="B Nazanin" w:hint="cs"/>
          <w:color w:val="C00000"/>
          <w:sz w:val="28"/>
          <w:szCs w:val="28"/>
          <w:rtl/>
          <w:lang w:bidi="fa-IR"/>
        </w:rPr>
        <w:t xml:space="preserve"> </w:t>
      </w:r>
      <w:r w:rsidR="006B1C83" w:rsidRPr="00757855">
        <w:rPr>
          <w:rFonts w:ascii="IRANSansWeb_Light" w:hAnsi="IRANSansWeb_Light" w:cs="B Nazanin" w:hint="cs"/>
          <w:sz w:val="28"/>
          <w:szCs w:val="28"/>
          <w:rtl/>
          <w:lang w:bidi="fa-IR"/>
        </w:rPr>
        <w:t>سرعت شناوربودن می</w:t>
      </w:r>
      <w:r w:rsidR="006B1C83" w:rsidRPr="00757855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6B1C83" w:rsidRPr="00757855">
        <w:rPr>
          <w:rFonts w:ascii="IRANSansWeb_Light" w:hAnsi="IRANSansWeb_Light" w:cs="B Nazanin" w:hint="cs"/>
          <w:sz w:val="28"/>
          <w:szCs w:val="28"/>
          <w:rtl/>
          <w:lang w:bidi="fa-IR"/>
        </w:rPr>
        <w:t>باشد.</w:t>
      </w:r>
    </w:p>
    <w:p w14:paraId="33E28C06" w14:textId="382567A0" w:rsidR="00BA357D" w:rsidRDefault="00BA357D" w:rsidP="00A81D0D">
      <w:pPr>
        <w:bidi/>
        <w:spacing w:line="276" w:lineRule="auto"/>
        <w:rPr>
          <w:rFonts w:ascii="IRANSansWeb_Light" w:hAnsi="IRANSansWeb_Light" w:cs="B Nazanin"/>
          <w:sz w:val="28"/>
          <w:szCs w:val="28"/>
          <w:rtl/>
          <w:lang w:bidi="fa-IR"/>
        </w:rPr>
      </w:pP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بعد از خطی</w:t>
      </w:r>
      <w:r w:rsidR="007A66C0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سازی سیستم ماتریس</w:t>
      </w:r>
      <w:r w:rsidR="00835ACF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های فضای</w:t>
      </w:r>
      <w:r w:rsidR="00835ACF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حالت به فرم زیر به</w:t>
      </w:r>
      <w:r w:rsidR="00835ACF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دست</w:t>
      </w:r>
      <w:r w:rsidR="00835ACF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می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آیند:</w:t>
      </w:r>
    </w:p>
    <w:p w14:paraId="293C031E" w14:textId="77956A76" w:rsidR="00F93057" w:rsidRDefault="00BA357D" w:rsidP="00F93057">
      <w:pPr>
        <w:bidi/>
        <w:spacing w:line="276" w:lineRule="auto"/>
        <w:rPr>
          <w:rFonts w:ascii="IRANSansWeb_Light" w:hAnsi="IRANSansWeb_Light" w:cs="Cambria"/>
          <w:sz w:val="28"/>
          <w:szCs w:val="28"/>
          <w:rtl/>
          <w:lang w:bidi="fa-IR"/>
        </w:rPr>
      </w:pPr>
      <w:r>
        <w:rPr>
          <w:rFonts w:ascii="Times New Roman" w:hAnsi="Times New Roman" w:cs="Times New Roman" w:hint="cs"/>
          <w:sz w:val="28"/>
          <w:szCs w:val="28"/>
          <w:rtl/>
          <w:lang w:bidi="fa-IR"/>
        </w:rPr>
        <w:t>●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ماتریس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های فضای</w:t>
      </w:r>
      <w:r w:rsidR="00835ACF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حالت برای زوایا</w:t>
      </w:r>
      <w:r>
        <w:rPr>
          <w:rFonts w:ascii="IRANSansWeb_Light" w:hAnsi="IRANSansWeb_Light" w:cs="Cambria" w:hint="cs"/>
          <w:sz w:val="28"/>
          <w:szCs w:val="28"/>
          <w:rtl/>
          <w:lang w:bidi="fa-IR"/>
        </w:rPr>
        <w:t>:</w:t>
      </w:r>
    </w:p>
    <w:p w14:paraId="3374DD10" w14:textId="10481654" w:rsidR="00BA357D" w:rsidRDefault="00F93057" w:rsidP="00F93057">
      <w:pPr>
        <w:bidi/>
        <w:spacing w:line="276" w:lineRule="auto"/>
        <w:rPr>
          <w:rFonts w:ascii="IRANSansWeb_Light" w:hAnsi="IRANSansWeb_Light" w:cs="B Nazanin"/>
          <w:sz w:val="28"/>
          <w:szCs w:val="28"/>
          <w:rtl/>
          <w:lang w:bidi="fa-IR"/>
        </w:rPr>
      </w:pPr>
      <w:r>
        <w:rPr>
          <w:rFonts w:ascii="IRANSansWeb_Light" w:hAnsi="IRANSansWeb_Light" w:cs="B Nazanin"/>
          <w:sz w:val="28"/>
          <w:szCs w:val="28"/>
          <w:lang w:bidi="fa-IR"/>
        </w:rPr>
        <w:t xml:space="preserve"> </w:t>
      </w:r>
      <w:r w:rsidR="00BA357D">
        <w:rPr>
          <w:rFonts w:ascii="IRANSansWeb_Light" w:hAnsi="IRANSansWeb_Light" w:cs="B Nazanin" w:hint="cs"/>
          <w:sz w:val="28"/>
          <w:szCs w:val="28"/>
          <w:rtl/>
          <w:lang w:bidi="fa-IR"/>
        </w:rPr>
        <w:t>(</w:t>
      </w:r>
      <w:r w:rsidR="006F432E">
        <w:rPr>
          <w:rFonts w:ascii="IRANSansWeb_Light" w:hAnsi="IRANSansWeb_Light" w:cs="B Nazanin" w:hint="cs"/>
          <w:sz w:val="28"/>
          <w:szCs w:val="28"/>
          <w:rtl/>
          <w:lang w:bidi="fa-IR"/>
        </w:rPr>
        <w:t>9</w:t>
      </w:r>
      <w:r w:rsidR="006B1C83">
        <w:rPr>
          <w:rFonts w:ascii="IRANSansWeb_Light" w:hAnsi="IRANSansWeb_Light" w:cs="B Nazanin" w:hint="cs"/>
          <w:sz w:val="28"/>
          <w:szCs w:val="28"/>
          <w:rtl/>
          <w:lang w:bidi="fa-IR"/>
        </w:rPr>
        <w:t>-3</w:t>
      </w:r>
      <w:r w:rsidR="00BA357D">
        <w:rPr>
          <w:rFonts w:ascii="IRANSansWeb_Light" w:hAnsi="IRANSansWeb_Light" w:cs="B Nazanin" w:hint="cs"/>
          <w:sz w:val="28"/>
          <w:szCs w:val="28"/>
          <w:rtl/>
          <w:lang w:bidi="fa-IR"/>
        </w:rPr>
        <w:t>)</w:t>
      </w:r>
      <w:r>
        <w:rPr>
          <w:rFonts w:ascii="IRANSansWeb_Light" w:hAnsi="IRANSansWeb_Light" w:cs="B Nazanin"/>
          <w:sz w:val="28"/>
          <w:szCs w:val="28"/>
          <w:lang w:bidi="fa-IR"/>
        </w:rPr>
        <w:t xml:space="preserve">  </w:t>
      </w:r>
      <w:r w:rsidR="002D681A">
        <w:rPr>
          <w:rFonts w:ascii="IRANSansWeb_Light" w:hAnsi="IRANSansWeb_Light" w:cs="B Nazanin" w:hint="cs"/>
          <w:sz w:val="28"/>
          <w:szCs w:val="28"/>
          <w:lang w:bidi="fa-IR"/>
        </w:rPr>
        <w:t xml:space="preserve"> </w:t>
      </w:r>
      <w:r>
        <w:rPr>
          <w:rFonts w:ascii="IRANSansWeb_Light" w:hAnsi="IRANSansWeb_Light" w:cs="B Nazanin"/>
          <w:sz w:val="28"/>
          <w:szCs w:val="28"/>
          <w:lang w:bidi="fa-IR"/>
        </w:rPr>
        <w:t xml:space="preserve">  </w:t>
      </w:r>
      <w:r w:rsidRPr="00F93057">
        <w:rPr>
          <w:rFonts w:ascii="IRANSansWeb_Light" w:hAnsi="IRANSansWeb_Light" w:cs="B Nazanin"/>
          <w:position w:val="-146"/>
          <w:sz w:val="28"/>
          <w:szCs w:val="28"/>
          <w:lang w:bidi="fa-IR"/>
        </w:rPr>
        <w:object w:dxaOrig="5520" w:dyaOrig="3040" w14:anchorId="2135453D">
          <v:shape id="_x0000_i1091" type="#_x0000_t75" style="width:276pt;height:152.25pt" o:ole="">
            <v:imagedata r:id="rId155" o:title=""/>
          </v:shape>
          <o:OLEObject Type="Embed" ProgID="Equation.DSMT4" ShapeID="_x0000_i1091" DrawAspect="Content" ObjectID="_1707493507" r:id="rId156"/>
        </w:object>
      </w:r>
      <w:r>
        <w:rPr>
          <w:rFonts w:ascii="IRANSansWeb_Light" w:hAnsi="IRANSansWeb_Light" w:cs="B Nazanin"/>
          <w:sz w:val="28"/>
          <w:szCs w:val="28"/>
          <w:lang w:bidi="fa-IR"/>
        </w:rPr>
        <w:t xml:space="preserve">                      </w:t>
      </w:r>
    </w:p>
    <w:p w14:paraId="130CEB67" w14:textId="6A081BF0" w:rsidR="007427FC" w:rsidRPr="00ED231E" w:rsidRDefault="0065211E" w:rsidP="00ED231E">
      <w:pPr>
        <w:bidi/>
        <w:spacing w:line="276" w:lineRule="auto"/>
        <w:rPr>
          <w:rFonts w:ascii="Times New Roman" w:hAnsi="Times New Roman" w:cs="B Nazanin"/>
          <w:sz w:val="28"/>
          <w:szCs w:val="28"/>
          <w:rtl/>
          <w:lang w:bidi="fa-IR"/>
        </w:rPr>
      </w:pPr>
      <w:r w:rsidRPr="0065211E">
        <w:rPr>
          <w:rFonts w:ascii="Times New Roman" w:hAnsi="Times New Roman" w:cs="B Nazanin" w:hint="cs"/>
          <w:sz w:val="28"/>
          <w:szCs w:val="28"/>
          <w:rtl/>
          <w:lang w:bidi="fa-IR"/>
        </w:rPr>
        <w:t>که در آن</w:t>
      </w:r>
      <w:r>
        <w:rPr>
          <w:rFonts w:ascii="Times New Roman" w:hAnsi="Times New Roman" w:cs="B Nazanin" w:hint="cs"/>
          <w:sz w:val="28"/>
          <w:szCs w:val="28"/>
          <w:rtl/>
          <w:lang w:bidi="fa-IR"/>
        </w:rPr>
        <w:t xml:space="preserve"> </w:t>
      </w:r>
      <w:r w:rsidRPr="0065211E">
        <w:rPr>
          <w:rFonts w:ascii="Times New Roman" w:hAnsi="Times New Roman" w:cs="B Nazanin"/>
          <w:position w:val="-4"/>
          <w:sz w:val="28"/>
          <w:szCs w:val="28"/>
          <w:lang w:bidi="fa-IR"/>
        </w:rPr>
        <w:object w:dxaOrig="279" w:dyaOrig="200" w14:anchorId="7E54542B">
          <v:shape id="_x0000_i1092" type="#_x0000_t75" style="width:14.25pt;height:9.75pt" o:ole="">
            <v:imagedata r:id="rId157" o:title=""/>
          </v:shape>
          <o:OLEObject Type="Embed" ProgID="Equation.DSMT4" ShapeID="_x0000_i1092" DrawAspect="Content" ObjectID="_1707493508" r:id="rId158"/>
        </w:object>
      </w:r>
      <w:r>
        <w:rPr>
          <w:rFonts w:ascii="Times New Roman" w:hAnsi="Times New Roman" w:cs="B Nazanin" w:hint="cs"/>
          <w:sz w:val="28"/>
          <w:szCs w:val="28"/>
          <w:rtl/>
          <w:lang w:bidi="fa-IR"/>
        </w:rPr>
        <w:t xml:space="preserve"> زاویه رول و </w:t>
      </w:r>
      <w:r w:rsidRPr="0065211E">
        <w:rPr>
          <w:rFonts w:ascii="Times New Roman" w:hAnsi="Times New Roman" w:cs="B Nazanin"/>
          <w:position w:val="-4"/>
          <w:sz w:val="28"/>
          <w:szCs w:val="28"/>
          <w:lang w:bidi="fa-IR"/>
        </w:rPr>
        <w:object w:dxaOrig="320" w:dyaOrig="200" w14:anchorId="38207231">
          <v:shape id="_x0000_i1093" type="#_x0000_t75" style="width:15.75pt;height:9.75pt" o:ole="">
            <v:imagedata r:id="rId159" o:title=""/>
          </v:shape>
          <o:OLEObject Type="Embed" ProgID="Equation.DSMT4" ShapeID="_x0000_i1093" DrawAspect="Content" ObjectID="_1707493509" r:id="rId160"/>
        </w:object>
      </w:r>
      <w:r>
        <w:rPr>
          <w:rFonts w:ascii="Times New Roman" w:hAnsi="Times New Roman" w:cs="B Nazanin"/>
          <w:sz w:val="28"/>
          <w:szCs w:val="28"/>
          <w:lang w:bidi="fa-IR"/>
        </w:rPr>
        <w:t xml:space="preserve"> </w:t>
      </w:r>
      <w:r>
        <w:rPr>
          <w:rFonts w:ascii="Times New Roman" w:hAnsi="Times New Roman" w:cs="B Nazanin" w:hint="cs"/>
          <w:sz w:val="28"/>
          <w:szCs w:val="28"/>
          <w:rtl/>
          <w:lang w:bidi="fa-IR"/>
        </w:rPr>
        <w:t xml:space="preserve"> سرعت زاویه‌ای در رراستای محور</w:t>
      </w:r>
      <w:r w:rsidRPr="0065211E">
        <w:rPr>
          <w:rFonts w:ascii="Times New Roman" w:hAnsi="Times New Roman" w:cs="B Nazanin"/>
          <w:position w:val="-4"/>
          <w:sz w:val="28"/>
          <w:szCs w:val="28"/>
          <w:lang w:bidi="fa-IR"/>
        </w:rPr>
        <w:object w:dxaOrig="240" w:dyaOrig="200" w14:anchorId="00CAEF10">
          <v:shape id="_x0000_i1094" type="#_x0000_t75" style="width:12pt;height:9.75pt" o:ole="">
            <v:imagedata r:id="rId161" o:title=""/>
          </v:shape>
          <o:OLEObject Type="Embed" ProgID="Equation.DSMT4" ShapeID="_x0000_i1094" DrawAspect="Content" ObjectID="_1707493510" r:id="rId162"/>
        </w:object>
      </w:r>
      <w:r>
        <w:rPr>
          <w:rFonts w:ascii="Times New Roman" w:hAnsi="Times New Roman" w:cs="B Nazanin" w:hint="cs"/>
          <w:sz w:val="28"/>
          <w:szCs w:val="28"/>
          <w:rtl/>
          <w:lang w:bidi="fa-IR"/>
        </w:rPr>
        <w:t xml:space="preserve">، </w:t>
      </w:r>
      <w:r w:rsidRPr="0065211E">
        <w:rPr>
          <w:rFonts w:ascii="Times New Roman" w:hAnsi="Times New Roman" w:cs="B Nazanin"/>
          <w:position w:val="-6"/>
          <w:sz w:val="28"/>
          <w:szCs w:val="28"/>
          <w:lang w:bidi="fa-IR"/>
        </w:rPr>
        <w:object w:dxaOrig="300" w:dyaOrig="220" w14:anchorId="29FD6395">
          <v:shape id="_x0000_i1095" type="#_x0000_t75" style="width:15pt;height:11.25pt" o:ole="">
            <v:imagedata r:id="rId163" o:title=""/>
          </v:shape>
          <o:OLEObject Type="Embed" ProgID="Equation.DSMT4" ShapeID="_x0000_i1095" DrawAspect="Content" ObjectID="_1707493511" r:id="rId164"/>
        </w:object>
      </w:r>
      <w:r>
        <w:rPr>
          <w:rFonts w:ascii="Times New Roman" w:hAnsi="Times New Roman" w:cs="B Nazanin"/>
          <w:sz w:val="28"/>
          <w:szCs w:val="28"/>
          <w:lang w:bidi="fa-IR"/>
        </w:rPr>
        <w:t xml:space="preserve"> </w:t>
      </w:r>
      <w:r>
        <w:rPr>
          <w:rFonts w:ascii="Times New Roman" w:hAnsi="Times New Roman" w:cs="B Nazanin" w:hint="cs"/>
          <w:sz w:val="28"/>
          <w:szCs w:val="28"/>
          <w:rtl/>
          <w:lang w:bidi="fa-IR"/>
        </w:rPr>
        <w:t xml:space="preserve">زاویه پیچ و </w:t>
      </w:r>
      <w:r w:rsidRPr="0065211E">
        <w:rPr>
          <w:rFonts w:ascii="Times New Roman" w:hAnsi="Times New Roman" w:cs="B Nazanin"/>
          <w:position w:val="-4"/>
          <w:sz w:val="28"/>
          <w:szCs w:val="28"/>
          <w:lang w:bidi="fa-IR"/>
        </w:rPr>
        <w:object w:dxaOrig="320" w:dyaOrig="200" w14:anchorId="5613D477">
          <v:shape id="_x0000_i1096" type="#_x0000_t75" style="width:15.75pt;height:9.75pt" o:ole="">
            <v:imagedata r:id="rId165" o:title=""/>
          </v:shape>
          <o:OLEObject Type="Embed" ProgID="Equation.DSMT4" ShapeID="_x0000_i1096" DrawAspect="Content" ObjectID="_1707493512" r:id="rId166"/>
        </w:object>
      </w:r>
      <w:r>
        <w:rPr>
          <w:rFonts w:ascii="Times New Roman" w:hAnsi="Times New Roman" w:cs="B Nazanin" w:hint="cs"/>
          <w:sz w:val="28"/>
          <w:szCs w:val="28"/>
          <w:rtl/>
          <w:lang w:bidi="fa-IR"/>
        </w:rPr>
        <w:t xml:space="preserve"> سرعت زاویه‌ای در راستای محور</w:t>
      </w:r>
      <w:r w:rsidRPr="0065211E">
        <w:rPr>
          <w:rFonts w:ascii="Times New Roman" w:hAnsi="Times New Roman" w:cs="B Nazanin"/>
          <w:position w:val="-10"/>
          <w:sz w:val="28"/>
          <w:szCs w:val="28"/>
          <w:lang w:bidi="fa-IR"/>
        </w:rPr>
        <w:object w:dxaOrig="260" w:dyaOrig="260" w14:anchorId="4CCA39A4">
          <v:shape id="_x0000_i1097" type="#_x0000_t75" style="width:12.75pt;height:12.75pt" o:ole="">
            <v:imagedata r:id="rId167" o:title=""/>
          </v:shape>
          <o:OLEObject Type="Embed" ProgID="Equation.DSMT4" ShapeID="_x0000_i1097" DrawAspect="Content" ObjectID="_1707493513" r:id="rId168"/>
        </w:object>
      </w:r>
      <w:r>
        <w:rPr>
          <w:rFonts w:ascii="Times New Roman" w:hAnsi="Times New Roman" w:cs="B Nazanin" w:hint="cs"/>
          <w:sz w:val="28"/>
          <w:szCs w:val="28"/>
          <w:rtl/>
          <w:lang w:bidi="fa-IR"/>
        </w:rPr>
        <w:t xml:space="preserve">، </w:t>
      </w:r>
      <w:r w:rsidRPr="0065211E">
        <w:rPr>
          <w:rFonts w:ascii="Times New Roman" w:hAnsi="Times New Roman" w:cs="B Nazanin"/>
          <w:position w:val="-6"/>
          <w:sz w:val="28"/>
          <w:szCs w:val="28"/>
          <w:lang w:bidi="fa-IR"/>
        </w:rPr>
        <w:object w:dxaOrig="300" w:dyaOrig="220" w14:anchorId="09A9239A">
          <v:shape id="_x0000_i1098" type="#_x0000_t75" style="width:15pt;height:11.25pt" o:ole="">
            <v:imagedata r:id="rId169" o:title=""/>
          </v:shape>
          <o:OLEObject Type="Embed" ProgID="Equation.DSMT4" ShapeID="_x0000_i1098" DrawAspect="Content" ObjectID="_1707493514" r:id="rId170"/>
        </w:object>
      </w:r>
      <w:r>
        <w:rPr>
          <w:rFonts w:ascii="Times New Roman" w:hAnsi="Times New Roman" w:cs="B Nazanin"/>
          <w:sz w:val="28"/>
          <w:szCs w:val="28"/>
          <w:lang w:bidi="fa-IR"/>
        </w:rPr>
        <w:t xml:space="preserve"> </w:t>
      </w:r>
      <w:r>
        <w:rPr>
          <w:rFonts w:ascii="Times New Roman" w:hAnsi="Times New Roman" w:cs="B Nazanin" w:hint="cs"/>
          <w:sz w:val="28"/>
          <w:szCs w:val="28"/>
          <w:rtl/>
          <w:lang w:bidi="fa-IR"/>
        </w:rPr>
        <w:t xml:space="preserve">زاویه یاو و </w:t>
      </w:r>
      <w:r w:rsidRPr="0065211E">
        <w:rPr>
          <w:rFonts w:ascii="Times New Roman" w:hAnsi="Times New Roman" w:cs="B Nazanin"/>
          <w:position w:val="-6"/>
          <w:sz w:val="28"/>
          <w:szCs w:val="28"/>
          <w:lang w:bidi="fa-IR"/>
        </w:rPr>
        <w:object w:dxaOrig="320" w:dyaOrig="220" w14:anchorId="07C75D64">
          <v:shape id="_x0000_i1099" type="#_x0000_t75" style="width:15.75pt;height:11.25pt" o:ole="">
            <v:imagedata r:id="rId171" o:title=""/>
          </v:shape>
          <o:OLEObject Type="Embed" ProgID="Equation.DSMT4" ShapeID="_x0000_i1099" DrawAspect="Content" ObjectID="_1707493515" r:id="rId172"/>
        </w:object>
      </w:r>
      <w:r>
        <w:rPr>
          <w:rFonts w:ascii="Times New Roman" w:hAnsi="Times New Roman" w:cs="B Nazanin" w:hint="cs"/>
          <w:sz w:val="28"/>
          <w:szCs w:val="28"/>
          <w:rtl/>
          <w:lang w:bidi="fa-IR"/>
        </w:rPr>
        <w:t xml:space="preserve"> سرعت زاوی‌ای در راستای محور</w:t>
      </w:r>
      <w:r w:rsidRPr="0065211E">
        <w:rPr>
          <w:rFonts w:ascii="Times New Roman" w:hAnsi="Times New Roman" w:cs="B Nazanin"/>
          <w:position w:val="-4"/>
          <w:sz w:val="28"/>
          <w:szCs w:val="28"/>
          <w:lang w:bidi="fa-IR"/>
        </w:rPr>
        <w:object w:dxaOrig="220" w:dyaOrig="200" w14:anchorId="0AEB1CB0">
          <v:shape id="_x0000_i1100" type="#_x0000_t75" style="width:11.25pt;height:9.75pt" o:ole="">
            <v:imagedata r:id="rId173" o:title=""/>
          </v:shape>
          <o:OLEObject Type="Embed" ProgID="Equation.DSMT4" ShapeID="_x0000_i1100" DrawAspect="Content" ObjectID="_1707493516" r:id="rId174"/>
        </w:object>
      </w:r>
      <w:r>
        <w:rPr>
          <w:rFonts w:ascii="Times New Roman" w:hAnsi="Times New Roman" w:cs="B Nazanin" w:hint="cs"/>
          <w:sz w:val="28"/>
          <w:szCs w:val="28"/>
          <w:rtl/>
          <w:lang w:bidi="fa-IR"/>
        </w:rPr>
        <w:t xml:space="preserve"> می‌باشد.</w:t>
      </w:r>
    </w:p>
    <w:p w14:paraId="05A0E4C7" w14:textId="67AB54BA" w:rsidR="007427FC" w:rsidRPr="007427FC" w:rsidRDefault="007427FC" w:rsidP="006A0F0B">
      <w:pPr>
        <w:spacing w:line="276" w:lineRule="auto"/>
        <w:jc w:val="right"/>
        <w:rPr>
          <w:rFonts w:ascii="Cambria" w:hAnsi="Cambria" w:cs="B Nazanin"/>
          <w:sz w:val="20"/>
          <w:szCs w:val="20"/>
          <w:lang w:bidi="fa-IR"/>
        </w:rPr>
      </w:pPr>
      <w:r>
        <w:rPr>
          <w:rFonts w:ascii="Cambria" w:hAnsi="Cambria" w:cs="B Nazanin" w:hint="cs"/>
          <w:sz w:val="20"/>
          <w:szCs w:val="20"/>
          <w:rtl/>
          <w:lang w:bidi="fa-IR"/>
        </w:rPr>
        <w:t xml:space="preserve"> </w:t>
      </w:r>
      <w:r>
        <w:rPr>
          <w:rFonts w:ascii="Cambria" w:hAnsi="Cambria" w:cs="B Nazanin" w:hint="cs"/>
          <w:sz w:val="28"/>
          <w:szCs w:val="28"/>
          <w:rtl/>
          <w:lang w:bidi="fa-IR"/>
        </w:rPr>
        <w:t>ماتریس فضای حالت برای ارتفاع</w:t>
      </w:r>
      <w:del w:id="531" w:author="MF" w:date="2022-02-26T14:10:00Z">
        <w:r w:rsidDel="006A0F0B">
          <w:rPr>
            <w:rFonts w:ascii="Cambria" w:hAnsi="Cambria" w:cs="B Nazanin" w:hint="cs"/>
            <w:sz w:val="28"/>
            <w:szCs w:val="28"/>
            <w:rtl/>
            <w:lang w:bidi="fa-IR"/>
          </w:rPr>
          <w:delText>:</w:delText>
        </w:r>
      </w:del>
      <w:ins w:id="532" w:author="MF" w:date="2022-02-26T14:10:00Z">
        <w:r w:rsidR="006A0F0B">
          <w:rPr>
            <w:rFonts w:ascii="Cambria" w:hAnsi="Cambria" w:cs="B Nazanin" w:hint="cs"/>
            <w:sz w:val="20"/>
            <w:szCs w:val="20"/>
            <w:rtl/>
            <w:lang w:bidi="fa-IR"/>
          </w:rPr>
          <w:t xml:space="preserve"> </w:t>
        </w:r>
        <w:r w:rsidR="006A0F0B" w:rsidRPr="006A0F0B">
          <w:rPr>
            <w:rFonts w:ascii="Cambria" w:hAnsi="Cambria" w:cs="B Nazanin" w:hint="eastAsia"/>
            <w:sz w:val="28"/>
            <w:szCs w:val="28"/>
            <w:rtl/>
            <w:lang w:bidi="fa-IR"/>
            <w:rPrChange w:id="533" w:author="MF" w:date="2022-02-26T14:10:00Z">
              <w:rPr>
                <w:rFonts w:ascii="Cambria" w:hAnsi="Cambria" w:cs="B Nazanin" w:hint="eastAsia"/>
                <w:sz w:val="20"/>
                <w:szCs w:val="20"/>
                <w:rtl/>
                <w:lang w:bidi="fa-IR"/>
              </w:rPr>
            </w:rPrChange>
          </w:rPr>
          <w:t>برابر</w:t>
        </w:r>
        <w:r w:rsidR="006A0F0B" w:rsidRPr="006A0F0B">
          <w:rPr>
            <w:rFonts w:ascii="Cambria" w:hAnsi="Cambria" w:cs="B Nazanin"/>
            <w:sz w:val="28"/>
            <w:szCs w:val="28"/>
            <w:rtl/>
            <w:lang w:bidi="fa-IR"/>
            <w:rPrChange w:id="534" w:author="MF" w:date="2022-02-26T14:10:00Z">
              <w:rPr>
                <w:rFonts w:ascii="Cambria" w:hAnsi="Cambria" w:cs="B Nazanin"/>
                <w:sz w:val="20"/>
                <w:szCs w:val="20"/>
                <w:rtl/>
                <w:lang w:bidi="fa-IR"/>
              </w:rPr>
            </w:rPrChange>
          </w:rPr>
          <w:t xml:space="preserve"> </w:t>
        </w:r>
        <w:r w:rsidR="006A0F0B" w:rsidRPr="006A0F0B">
          <w:rPr>
            <w:rFonts w:ascii="Cambria" w:hAnsi="Cambria" w:cs="B Nazanin" w:hint="eastAsia"/>
            <w:sz w:val="28"/>
            <w:szCs w:val="28"/>
            <w:rtl/>
            <w:lang w:bidi="fa-IR"/>
            <w:rPrChange w:id="535" w:author="MF" w:date="2022-02-26T14:10:00Z">
              <w:rPr>
                <w:rFonts w:ascii="Cambria" w:hAnsi="Cambria" w:cs="B Nazanin" w:hint="eastAsia"/>
                <w:sz w:val="20"/>
                <w:szCs w:val="20"/>
                <w:rtl/>
                <w:lang w:bidi="fa-IR"/>
              </w:rPr>
            </w:rPrChange>
          </w:rPr>
          <w:t>است</w:t>
        </w:r>
        <w:r w:rsidR="006A0F0B" w:rsidRPr="006A0F0B">
          <w:rPr>
            <w:rFonts w:ascii="Cambria" w:hAnsi="Cambria" w:cs="B Nazanin"/>
            <w:sz w:val="28"/>
            <w:szCs w:val="28"/>
            <w:rtl/>
            <w:lang w:bidi="fa-IR"/>
            <w:rPrChange w:id="536" w:author="MF" w:date="2022-02-26T14:10:00Z">
              <w:rPr>
                <w:rFonts w:ascii="Cambria" w:hAnsi="Cambria" w:cs="B Nazanin"/>
                <w:sz w:val="20"/>
                <w:szCs w:val="20"/>
                <w:rtl/>
                <w:lang w:bidi="fa-IR"/>
              </w:rPr>
            </w:rPrChange>
          </w:rPr>
          <w:t xml:space="preserve"> </w:t>
        </w:r>
        <w:r w:rsidR="006A0F0B" w:rsidRPr="006A0F0B">
          <w:rPr>
            <w:rFonts w:ascii="Cambria" w:hAnsi="Cambria" w:cs="B Nazanin" w:hint="eastAsia"/>
            <w:sz w:val="28"/>
            <w:szCs w:val="28"/>
            <w:rtl/>
            <w:lang w:bidi="fa-IR"/>
            <w:rPrChange w:id="537" w:author="MF" w:date="2022-02-26T14:10:00Z">
              <w:rPr>
                <w:rFonts w:ascii="Cambria" w:hAnsi="Cambria" w:cs="B Nazanin" w:hint="eastAsia"/>
                <w:sz w:val="20"/>
                <w:szCs w:val="20"/>
                <w:rtl/>
                <w:lang w:bidi="fa-IR"/>
              </w:rPr>
            </w:rPrChange>
          </w:rPr>
          <w:t>با</w:t>
        </w:r>
      </w:ins>
      <w:r w:rsidRPr="006A0F0B">
        <w:rPr>
          <w:rFonts w:ascii="Cambria" w:hAnsi="Cambria" w:cs="B Nazanin"/>
          <w:sz w:val="28"/>
          <w:szCs w:val="28"/>
          <w:lang w:bidi="fa-IR"/>
          <w:rPrChange w:id="538" w:author="MF" w:date="2022-02-26T14:10:00Z">
            <w:rPr>
              <w:rFonts w:ascii="Cambria" w:hAnsi="Cambria" w:cs="B Nazanin"/>
              <w:sz w:val="20"/>
              <w:szCs w:val="20"/>
              <w:lang w:bidi="fa-IR"/>
            </w:rPr>
          </w:rPrChange>
        </w:rPr>
        <w:t>●</w:t>
      </w:r>
    </w:p>
    <w:p w14:paraId="3C3E96B8" w14:textId="4F3632ED" w:rsidR="00A81D0D" w:rsidRDefault="007427FC" w:rsidP="007427FC">
      <w:pPr>
        <w:spacing w:line="276" w:lineRule="auto"/>
        <w:jc w:val="right"/>
        <w:rPr>
          <w:rFonts w:ascii="IRANSansWeb_Light" w:hAnsi="IRANSansWeb_Light" w:cs="B Nazanin"/>
          <w:sz w:val="28"/>
          <w:szCs w:val="28"/>
          <w:rtl/>
          <w:lang w:bidi="fa-IR"/>
        </w:rPr>
      </w:pP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(</w:t>
      </w:r>
      <w:r w:rsidR="006F432E">
        <w:rPr>
          <w:rFonts w:ascii="IRANSansWeb_Light" w:hAnsi="IRANSansWeb_Light" w:cs="B Nazanin" w:hint="cs"/>
          <w:sz w:val="28"/>
          <w:szCs w:val="28"/>
          <w:rtl/>
          <w:lang w:bidi="fa-IR"/>
        </w:rPr>
        <w:t>10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-3)                                                         </w:t>
      </w:r>
      <w:r w:rsidRPr="007427FC">
        <w:rPr>
          <w:rFonts w:ascii="IRANSansWeb_Light" w:hAnsi="IRANSansWeb_Light" w:cs="B Nazanin"/>
          <w:position w:val="-30"/>
          <w:sz w:val="28"/>
          <w:szCs w:val="28"/>
          <w:lang w:bidi="fa-IR"/>
        </w:rPr>
        <w:object w:dxaOrig="3000" w:dyaOrig="720" w14:anchorId="69E1A562">
          <v:shape id="_x0000_i1101" type="#_x0000_t75" style="width:150pt;height:36pt" o:ole="">
            <v:imagedata r:id="rId175" o:title=""/>
          </v:shape>
          <o:OLEObject Type="Embed" ProgID="Equation.DSMT4" ShapeID="_x0000_i1101" DrawAspect="Content" ObjectID="_1707493517" r:id="rId176"/>
        </w:object>
      </w:r>
    </w:p>
    <w:p w14:paraId="045CF3AD" w14:textId="573A8B2C" w:rsidR="0065211E" w:rsidRDefault="00BA357D" w:rsidP="004A2A01">
      <w:pPr>
        <w:bidi/>
        <w:spacing w:line="276" w:lineRule="auto"/>
        <w:rPr>
          <w:rFonts w:ascii="Cambria" w:hAnsi="Cambria" w:cs="B Nazanin"/>
          <w:sz w:val="20"/>
          <w:szCs w:val="20"/>
          <w:rtl/>
          <w:lang w:bidi="fa-IR"/>
        </w:rPr>
      </w:pPr>
      <w:r>
        <w:rPr>
          <w:rFonts w:ascii="Cambria" w:hAnsi="Cambria" w:cs="B Nazanin" w:hint="cs"/>
          <w:sz w:val="20"/>
          <w:szCs w:val="20"/>
          <w:rtl/>
          <w:lang w:bidi="fa-IR"/>
        </w:rPr>
        <w:t xml:space="preserve"> </w:t>
      </w:r>
      <w:r w:rsidR="0065211E">
        <w:rPr>
          <w:rFonts w:ascii="Cambria" w:hAnsi="Cambria" w:cs="B Nazanin" w:hint="cs"/>
          <w:sz w:val="28"/>
          <w:szCs w:val="28"/>
          <w:rtl/>
          <w:lang w:bidi="fa-IR"/>
        </w:rPr>
        <w:t>که در آن</w:t>
      </w:r>
      <w:r w:rsidR="0065211E" w:rsidRPr="0065211E">
        <w:rPr>
          <w:rFonts w:ascii="Cambria" w:hAnsi="Cambria" w:cs="B Nazanin"/>
          <w:position w:val="-4"/>
          <w:sz w:val="28"/>
          <w:szCs w:val="28"/>
          <w:lang w:bidi="fa-IR"/>
        </w:rPr>
        <w:object w:dxaOrig="360" w:dyaOrig="200" w14:anchorId="488E7BC4">
          <v:shape id="_x0000_i1102" type="#_x0000_t75" style="width:18pt;height:9.75pt" o:ole="">
            <v:imagedata r:id="rId177" o:title=""/>
          </v:shape>
          <o:OLEObject Type="Embed" ProgID="Equation.DSMT4" ShapeID="_x0000_i1102" DrawAspect="Content" ObjectID="_1707493518" r:id="rId178"/>
        </w:object>
      </w:r>
      <w:r w:rsidR="0065211E">
        <w:rPr>
          <w:rFonts w:ascii="Cambria" w:hAnsi="Cambria" w:cs="B Nazanin" w:hint="cs"/>
          <w:sz w:val="28"/>
          <w:szCs w:val="28"/>
          <w:rtl/>
          <w:lang w:bidi="fa-IR"/>
        </w:rPr>
        <w:t xml:space="preserve"> بیانگر ارتفاع می</w:t>
      </w:r>
      <w:r w:rsidR="0065211E">
        <w:rPr>
          <w:rFonts w:ascii="Cambria" w:hAnsi="Cambria" w:cs="B Nazanin" w:hint="eastAsia"/>
          <w:sz w:val="28"/>
          <w:szCs w:val="28"/>
          <w:rtl/>
          <w:lang w:bidi="fa-IR"/>
        </w:rPr>
        <w:t>‌</w:t>
      </w:r>
      <w:r w:rsidR="0065211E">
        <w:rPr>
          <w:rFonts w:ascii="Cambria" w:hAnsi="Cambria" w:cs="B Nazanin" w:hint="cs"/>
          <w:sz w:val="28"/>
          <w:szCs w:val="28"/>
          <w:rtl/>
          <w:lang w:bidi="fa-IR"/>
        </w:rPr>
        <w:t xml:space="preserve">باشد و </w:t>
      </w:r>
      <w:r w:rsidR="004A2A01" w:rsidRPr="0065211E">
        <w:rPr>
          <w:rFonts w:ascii="Cambria" w:hAnsi="Cambria" w:cs="B Nazanin"/>
          <w:position w:val="-4"/>
          <w:sz w:val="28"/>
          <w:szCs w:val="28"/>
          <w:lang w:bidi="fa-IR"/>
        </w:rPr>
        <w:object w:dxaOrig="360" w:dyaOrig="200" w14:anchorId="4B6494A4">
          <v:shape id="_x0000_i1103" type="#_x0000_t75" style="width:18pt;height:9.75pt" o:ole="">
            <v:imagedata r:id="rId179" o:title=""/>
          </v:shape>
          <o:OLEObject Type="Embed" ProgID="Equation.DSMT4" ShapeID="_x0000_i1103" DrawAspect="Content" ObjectID="_1707493519" r:id="rId180"/>
        </w:object>
      </w:r>
      <w:r w:rsidR="004A2A01">
        <w:rPr>
          <w:rFonts w:ascii="Cambria" w:hAnsi="Cambria" w:cs="B Nazanin" w:hint="cs"/>
          <w:sz w:val="28"/>
          <w:szCs w:val="28"/>
          <w:rtl/>
          <w:lang w:bidi="fa-IR"/>
        </w:rPr>
        <w:t xml:space="preserve"> سرعت در راستای</w:t>
      </w:r>
      <w:r w:rsidR="004A2A01">
        <w:rPr>
          <w:rFonts w:ascii="Cambria" w:hAnsi="Cambria" w:cs="B Nazanin" w:hint="eastAsia"/>
          <w:sz w:val="28"/>
          <w:szCs w:val="28"/>
          <w:rtl/>
          <w:lang w:bidi="fa-IR"/>
        </w:rPr>
        <w:t>‌</w:t>
      </w:r>
      <w:r w:rsidR="004A2A01">
        <w:rPr>
          <w:rFonts w:ascii="Cambria" w:hAnsi="Cambria" w:cs="B Nazanin" w:hint="cs"/>
          <w:sz w:val="28"/>
          <w:szCs w:val="28"/>
          <w:rtl/>
          <w:lang w:bidi="fa-IR"/>
        </w:rPr>
        <w:t>محور</w:t>
      </w:r>
      <w:r w:rsidR="004A2A01" w:rsidRPr="004A2A01">
        <w:rPr>
          <w:rFonts w:ascii="Cambria" w:hAnsi="Cambria" w:cs="B Nazanin"/>
          <w:position w:val="-4"/>
          <w:sz w:val="28"/>
          <w:szCs w:val="28"/>
          <w:lang w:bidi="fa-IR"/>
        </w:rPr>
        <w:object w:dxaOrig="220" w:dyaOrig="200" w14:anchorId="2C6CBB0E">
          <v:shape id="_x0000_i1104" type="#_x0000_t75" style="width:11.25pt;height:9.75pt" o:ole="">
            <v:imagedata r:id="rId181" o:title=""/>
          </v:shape>
          <o:OLEObject Type="Embed" ProgID="Equation.DSMT4" ShapeID="_x0000_i1104" DrawAspect="Content" ObjectID="_1707493520" r:id="rId182"/>
        </w:object>
      </w:r>
      <w:r w:rsidR="004A2A01">
        <w:rPr>
          <w:rFonts w:ascii="Cambria" w:hAnsi="Cambria" w:cs="B Nazanin"/>
          <w:sz w:val="28"/>
          <w:szCs w:val="28"/>
          <w:lang w:bidi="fa-IR"/>
        </w:rPr>
        <w:t xml:space="preserve"> </w:t>
      </w:r>
      <w:r w:rsidR="004A2A01">
        <w:rPr>
          <w:rFonts w:ascii="Cambria" w:hAnsi="Cambria" w:cs="B Nazanin" w:hint="cs"/>
          <w:sz w:val="28"/>
          <w:szCs w:val="28"/>
          <w:rtl/>
          <w:lang w:bidi="fa-IR"/>
        </w:rPr>
        <w:t>می</w:t>
      </w:r>
      <w:r w:rsidR="004A2A01">
        <w:rPr>
          <w:rFonts w:ascii="Cambria" w:hAnsi="Cambria" w:cs="B Nazanin" w:hint="eastAsia"/>
          <w:sz w:val="28"/>
          <w:szCs w:val="28"/>
          <w:rtl/>
          <w:lang w:bidi="fa-IR"/>
        </w:rPr>
        <w:t>‌</w:t>
      </w:r>
      <w:r w:rsidR="004A2A01">
        <w:rPr>
          <w:rFonts w:ascii="Cambria" w:hAnsi="Cambria" w:cs="B Nazanin" w:hint="cs"/>
          <w:sz w:val="28"/>
          <w:szCs w:val="28"/>
          <w:rtl/>
          <w:lang w:bidi="fa-IR"/>
        </w:rPr>
        <w:t>باشد.</w:t>
      </w:r>
    </w:p>
    <w:p w14:paraId="6E0D1C9B" w14:textId="3960B53F" w:rsidR="0065211E" w:rsidRPr="0074218B" w:rsidRDefault="0065211E" w:rsidP="006A0F0B">
      <w:pPr>
        <w:spacing w:line="276" w:lineRule="auto"/>
        <w:jc w:val="right"/>
        <w:rPr>
          <w:rFonts w:ascii="Cambria" w:hAnsi="Cambria" w:cs="B Nazanin"/>
          <w:sz w:val="20"/>
          <w:szCs w:val="20"/>
          <w:rtl/>
          <w:lang w:bidi="fa-IR"/>
        </w:rPr>
      </w:pPr>
      <w:r>
        <w:rPr>
          <w:rFonts w:ascii="Cambria" w:hAnsi="Cambria" w:cs="B Nazanin" w:hint="cs"/>
          <w:sz w:val="20"/>
          <w:szCs w:val="20"/>
          <w:rtl/>
          <w:lang w:bidi="fa-IR"/>
        </w:rPr>
        <w:lastRenderedPageBreak/>
        <w:t xml:space="preserve"> </w:t>
      </w:r>
      <w:r>
        <w:rPr>
          <w:rFonts w:ascii="Cambria" w:hAnsi="Cambria" w:cs="B Nazanin" w:hint="cs"/>
          <w:sz w:val="28"/>
          <w:szCs w:val="28"/>
          <w:rtl/>
          <w:lang w:bidi="fa-IR"/>
        </w:rPr>
        <w:t xml:space="preserve"> ماتریس فضای</w:t>
      </w:r>
      <w:r>
        <w:rPr>
          <w:rFonts w:ascii="Cambria" w:hAnsi="Cambria" w:cs="B Nazanin" w:hint="eastAsia"/>
          <w:sz w:val="28"/>
          <w:szCs w:val="28"/>
          <w:rtl/>
          <w:lang w:bidi="fa-IR"/>
        </w:rPr>
        <w:t>‌</w:t>
      </w:r>
      <w:r>
        <w:rPr>
          <w:rFonts w:ascii="Cambria" w:hAnsi="Cambria" w:cs="B Nazanin" w:hint="cs"/>
          <w:sz w:val="28"/>
          <w:szCs w:val="28"/>
          <w:rtl/>
          <w:lang w:bidi="fa-IR"/>
        </w:rPr>
        <w:t>حالت برای موقعیت</w:t>
      </w:r>
      <w:del w:id="539" w:author="MF" w:date="2022-02-26T14:14:00Z">
        <w:r w:rsidDel="006A0F0B">
          <w:rPr>
            <w:rFonts w:ascii="Cambria" w:hAnsi="Cambria" w:cs="B Nazanin" w:hint="cs"/>
            <w:sz w:val="28"/>
            <w:szCs w:val="28"/>
            <w:rtl/>
            <w:lang w:bidi="fa-IR"/>
          </w:rPr>
          <w:delText>:</w:delText>
        </w:r>
      </w:del>
      <w:ins w:id="540" w:author="MF" w:date="2022-02-26T14:14:00Z">
        <w:r w:rsidR="006A0F0B">
          <w:rPr>
            <w:rFonts w:ascii="Cambria" w:hAnsi="Cambria" w:cs="B Nazanin" w:hint="cs"/>
            <w:sz w:val="28"/>
            <w:szCs w:val="28"/>
            <w:rtl/>
            <w:lang w:bidi="fa-IR"/>
          </w:rPr>
          <w:t xml:space="preserve"> برابر است با</w:t>
        </w:r>
      </w:ins>
      <w:r w:rsidRPr="00BA357D">
        <w:rPr>
          <w:rFonts w:ascii="Cambria" w:hAnsi="Cambria" w:cs="B Nazanin"/>
          <w:sz w:val="20"/>
          <w:szCs w:val="20"/>
          <w:lang w:bidi="fa-IR"/>
        </w:rPr>
        <w:t>●</w:t>
      </w:r>
    </w:p>
    <w:p w14:paraId="011D0EF6" w14:textId="02832377" w:rsidR="00A67CA9" w:rsidRDefault="00A67CA9" w:rsidP="004A2A01">
      <w:pPr>
        <w:bidi/>
        <w:spacing w:line="276" w:lineRule="auto"/>
        <w:rPr>
          <w:rFonts w:ascii="IRANSansWeb_Light" w:hAnsi="IRANSansWeb_Light" w:cs="B Nazanin"/>
          <w:sz w:val="28"/>
          <w:szCs w:val="28"/>
          <w:lang w:bidi="fa-IR"/>
        </w:rPr>
      </w:pPr>
      <w:r w:rsidRPr="006F432E">
        <w:rPr>
          <w:rFonts w:ascii="IRANSansWeb_Light" w:hAnsi="IRANSansWeb_Light" w:cs="B Nazanin" w:hint="cs"/>
          <w:sz w:val="28"/>
          <w:szCs w:val="28"/>
          <w:rtl/>
          <w:lang w:bidi="fa-IR"/>
        </w:rPr>
        <w:t>(</w:t>
      </w:r>
      <w:r w:rsidR="006F432E" w:rsidRPr="006F432E">
        <w:rPr>
          <w:rFonts w:ascii="IRANSansWeb_Light" w:hAnsi="IRANSansWeb_Light" w:cs="B Nazanin" w:hint="cs"/>
          <w:sz w:val="28"/>
          <w:szCs w:val="28"/>
          <w:rtl/>
          <w:lang w:bidi="fa-IR"/>
        </w:rPr>
        <w:t>11</w:t>
      </w:r>
      <w:r w:rsidR="004A2A01" w:rsidRPr="006F432E">
        <w:rPr>
          <w:rFonts w:ascii="IRANSansWeb_Light" w:hAnsi="IRANSansWeb_Light" w:cs="B Nazanin" w:hint="cs"/>
          <w:sz w:val="28"/>
          <w:szCs w:val="28"/>
          <w:rtl/>
          <w:lang w:bidi="fa-IR"/>
        </w:rPr>
        <w:t>-3</w:t>
      </w:r>
      <w:r w:rsidRPr="006F432E">
        <w:rPr>
          <w:rFonts w:ascii="IRANSansWeb_Light" w:hAnsi="IRANSansWeb_Light" w:cs="B Nazanin" w:hint="cs"/>
          <w:sz w:val="28"/>
          <w:szCs w:val="28"/>
          <w:rtl/>
          <w:lang w:bidi="fa-IR"/>
        </w:rPr>
        <w:t>)</w:t>
      </w:r>
      <w:r w:rsidR="004A2A01" w:rsidRPr="006F432E">
        <w:rPr>
          <w:rFonts w:ascii="IRANSansWeb_Light" w:hAnsi="IRANSansWeb_Light" w:cs="B Nazanin"/>
          <w:sz w:val="28"/>
          <w:szCs w:val="28"/>
          <w:lang w:bidi="fa-IR"/>
        </w:rPr>
        <w:tab/>
      </w:r>
      <w:r w:rsidR="004A2A01" w:rsidRPr="004A2A01">
        <w:rPr>
          <w:rFonts w:ascii="IRANSansWeb_Light" w:hAnsi="IRANSansWeb_Light" w:cs="B Nazanin"/>
          <w:color w:val="FF0000"/>
          <w:sz w:val="28"/>
          <w:szCs w:val="28"/>
          <w:lang w:bidi="fa-IR"/>
        </w:rPr>
        <w:t xml:space="preserve">         </w:t>
      </w:r>
      <w:r w:rsidR="004A2A01">
        <w:rPr>
          <w:rFonts w:ascii="IRANSansWeb_Light" w:hAnsi="IRANSansWeb_Light" w:cs="B Nazanin"/>
          <w:sz w:val="28"/>
          <w:szCs w:val="28"/>
          <w:lang w:bidi="fa-IR"/>
        </w:rPr>
        <w:tab/>
      </w:r>
      <w:r w:rsidR="004A2A01">
        <w:rPr>
          <w:rFonts w:ascii="IRANSansWeb_Light" w:hAnsi="IRANSansWeb_Light" w:cs="B Nazanin"/>
          <w:sz w:val="28"/>
          <w:szCs w:val="28"/>
          <w:lang w:bidi="fa-IR"/>
        </w:rPr>
        <w:tab/>
        <w:t xml:space="preserve">       </w:t>
      </w:r>
      <w:r w:rsidR="004A2A01">
        <w:rPr>
          <w:rFonts w:ascii="IRANSansWeb_Light" w:hAnsi="IRANSansWeb_Light" w:cs="B Nazanin"/>
          <w:sz w:val="28"/>
          <w:szCs w:val="28"/>
          <w:lang w:bidi="fa-IR"/>
        </w:rPr>
        <w:tab/>
      </w:r>
      <w:r w:rsidR="004A2A01">
        <w:rPr>
          <w:rFonts w:ascii="IRANSansWeb_Light" w:hAnsi="IRANSansWeb_Light" w:cs="B Nazanin"/>
          <w:sz w:val="28"/>
          <w:szCs w:val="28"/>
          <w:lang w:bidi="fa-IR"/>
        </w:rPr>
        <w:tab/>
      </w:r>
      <w:r w:rsidR="0074218B" w:rsidRPr="0074218B">
        <w:rPr>
          <w:rFonts w:ascii="IRANSansWeb_Light" w:hAnsi="IRANSansWeb_Light" w:cs="B Nazanin"/>
          <w:position w:val="-96"/>
          <w:sz w:val="28"/>
          <w:szCs w:val="28"/>
          <w:lang w:bidi="fa-IR"/>
        </w:rPr>
        <w:object w:dxaOrig="4440" w:dyaOrig="2040" w14:anchorId="7FBB62B5">
          <v:shape id="_x0000_i1105" type="#_x0000_t75" style="width:222pt;height:102pt" o:ole="">
            <v:imagedata r:id="rId183" o:title=""/>
          </v:shape>
          <o:OLEObject Type="Embed" ProgID="Equation.DSMT4" ShapeID="_x0000_i1105" DrawAspect="Content" ObjectID="_1707493521" r:id="rId184"/>
        </w:object>
      </w:r>
    </w:p>
    <w:p w14:paraId="6EA9763D" w14:textId="78F0D39A" w:rsidR="00A67CA9" w:rsidRDefault="004A2A01" w:rsidP="00637DBA">
      <w:pPr>
        <w:bidi/>
        <w:spacing w:line="276" w:lineRule="auto"/>
        <w:rPr>
          <w:rFonts w:ascii="IRANSansWeb_Light" w:hAnsi="IRANSansWeb_Light" w:cs="B Nazanin"/>
          <w:sz w:val="28"/>
          <w:szCs w:val="28"/>
          <w:lang w:bidi="fa-IR"/>
        </w:rPr>
      </w:pP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که در آن </w:t>
      </w:r>
      <w:r w:rsidRPr="004A2A01">
        <w:rPr>
          <w:rFonts w:ascii="IRANSansWeb_Light" w:hAnsi="IRANSansWeb_Light" w:cs="B Nazanin"/>
          <w:position w:val="-6"/>
          <w:sz w:val="28"/>
          <w:szCs w:val="28"/>
          <w:lang w:bidi="fa-IR"/>
        </w:rPr>
        <w:object w:dxaOrig="320" w:dyaOrig="220" w14:anchorId="5A18A11F">
          <v:shape id="_x0000_i1106" type="#_x0000_t75" style="width:15.75pt;height:11.25pt" o:ole="">
            <v:imagedata r:id="rId185" o:title=""/>
          </v:shape>
          <o:OLEObject Type="Embed" ProgID="Equation.DSMT4" ShapeID="_x0000_i1106" DrawAspect="Content" ObjectID="_1707493522" r:id="rId186"/>
        </w:objec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بیانگر</w:t>
      </w:r>
      <w:r w:rsidRPr="004A2A01">
        <w:rPr>
          <w:rFonts w:ascii="IRANSansWeb_Light" w:hAnsi="IRANSansWeb_Light" w:cs="B Nazanin"/>
          <w:position w:val="-4"/>
          <w:sz w:val="28"/>
          <w:szCs w:val="28"/>
          <w:lang w:bidi="fa-IR"/>
        </w:rPr>
        <w:object w:dxaOrig="240" w:dyaOrig="200" w14:anchorId="0DE958A4">
          <v:shape id="_x0000_i1107" type="#_x0000_t75" style="width:12pt;height:9.75pt" o:ole="">
            <v:imagedata r:id="rId187" o:title=""/>
          </v:shape>
          <o:OLEObject Type="Embed" ProgID="Equation.DSMT4" ShapeID="_x0000_i1107" DrawAspect="Content" ObjectID="_1707493523" r:id="rId188"/>
        </w:objec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، </w:t>
      </w:r>
      <w:r w:rsidRPr="004A2A01">
        <w:rPr>
          <w:rFonts w:ascii="IRANSansWeb_Light" w:hAnsi="IRANSansWeb_Light" w:cs="B Nazanin"/>
          <w:position w:val="-6"/>
          <w:sz w:val="28"/>
          <w:szCs w:val="28"/>
          <w:lang w:bidi="fa-IR"/>
        </w:rPr>
        <w:object w:dxaOrig="300" w:dyaOrig="220" w14:anchorId="5A06C880">
          <v:shape id="_x0000_i1108" type="#_x0000_t75" style="width:15pt;height:11.25pt" o:ole="">
            <v:imagedata r:id="rId189" o:title=""/>
          </v:shape>
          <o:OLEObject Type="Embed" ProgID="Equation.DSMT4" ShapeID="_x0000_i1108" DrawAspect="Content" ObjectID="_1707493524" r:id="rId190"/>
        </w:objec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بیانگر سرعت در راستای محور</w:t>
      </w:r>
      <w:r w:rsidRPr="004A2A01">
        <w:rPr>
          <w:rFonts w:ascii="IRANSansWeb_Light" w:hAnsi="IRANSansWeb_Light" w:cs="B Nazanin"/>
          <w:position w:val="-4"/>
          <w:sz w:val="28"/>
          <w:szCs w:val="28"/>
          <w:lang w:bidi="fa-IR"/>
        </w:rPr>
        <w:object w:dxaOrig="240" w:dyaOrig="200" w14:anchorId="21E1C66B">
          <v:shape id="_x0000_i1109" type="#_x0000_t75" style="width:12pt;height:9.75pt" o:ole="">
            <v:imagedata r:id="rId191" o:title=""/>
          </v:shape>
          <o:OLEObject Type="Embed" ProgID="Equation.DSMT4" ShapeID="_x0000_i1109" DrawAspect="Content" ObjectID="_1707493525" r:id="rId192"/>
        </w:objec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و </w:t>
      </w:r>
      <w:r w:rsidR="00637DBA" w:rsidRPr="00637DBA">
        <w:rPr>
          <w:rFonts w:ascii="IRANSansWeb_Light" w:hAnsi="IRANSansWeb_Light" w:cs="B Nazanin"/>
          <w:position w:val="-6"/>
          <w:sz w:val="28"/>
          <w:szCs w:val="28"/>
          <w:lang w:bidi="fa-IR"/>
        </w:rPr>
        <w:object w:dxaOrig="320" w:dyaOrig="220" w14:anchorId="5808AA73">
          <v:shape id="_x0000_i1110" type="#_x0000_t75" style="width:15.75pt;height:11.25pt" o:ole="">
            <v:imagedata r:id="rId193" o:title=""/>
          </v:shape>
          <o:OLEObject Type="Embed" ProgID="Equation.DSMT4" ShapeID="_x0000_i1110" DrawAspect="Content" ObjectID="_1707493526" r:id="rId194"/>
        </w:object>
      </w:r>
      <w:r w:rsidR="00637DBA">
        <w:rPr>
          <w:rFonts w:ascii="IRANSansWeb_Light" w:hAnsi="IRANSansWeb_Light" w:cs="B Nazanin"/>
          <w:sz w:val="28"/>
          <w:szCs w:val="28"/>
          <w:lang w:bidi="fa-IR"/>
        </w:rPr>
        <w:t xml:space="preserve"> </w:t>
      </w:r>
      <w:r w:rsidR="00637DBA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بیانگر</w:t>
      </w:r>
      <w:r w:rsidR="00637DBA" w:rsidRPr="00637DBA">
        <w:rPr>
          <w:rFonts w:ascii="IRANSansWeb_Light" w:hAnsi="IRANSansWeb_Light" w:cs="B Nazanin"/>
          <w:position w:val="-10"/>
          <w:sz w:val="28"/>
          <w:szCs w:val="28"/>
          <w:lang w:bidi="fa-IR"/>
        </w:rPr>
        <w:object w:dxaOrig="260" w:dyaOrig="260" w14:anchorId="5255F939">
          <v:shape id="_x0000_i1111" type="#_x0000_t75" style="width:12.75pt;height:12.75pt" o:ole="">
            <v:imagedata r:id="rId195" o:title=""/>
          </v:shape>
          <o:OLEObject Type="Embed" ProgID="Equation.DSMT4" ShapeID="_x0000_i1111" DrawAspect="Content" ObjectID="_1707493527" r:id="rId196"/>
        </w:object>
      </w:r>
      <w:r w:rsidR="00637DBA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و </w:t>
      </w:r>
      <w:r w:rsidR="00637DBA" w:rsidRPr="00637DBA">
        <w:rPr>
          <w:rFonts w:ascii="IRANSansWeb_Light" w:hAnsi="IRANSansWeb_Light" w:cs="B Nazanin"/>
          <w:position w:val="-6"/>
          <w:sz w:val="28"/>
          <w:szCs w:val="28"/>
          <w:lang w:bidi="fa-IR"/>
        </w:rPr>
        <w:object w:dxaOrig="360" w:dyaOrig="220" w14:anchorId="72259943">
          <v:shape id="_x0000_i1112" type="#_x0000_t75" style="width:18pt;height:11.25pt" o:ole="">
            <v:imagedata r:id="rId197" o:title=""/>
          </v:shape>
          <o:OLEObject Type="Embed" ProgID="Equation.DSMT4" ShapeID="_x0000_i1112" DrawAspect="Content" ObjectID="_1707493528" r:id="rId198"/>
        </w:object>
      </w:r>
      <w:r w:rsidR="00637DBA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سرعت زاویه</w:t>
      </w:r>
      <w:r w:rsidR="00637DBA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637DBA">
        <w:rPr>
          <w:rFonts w:ascii="IRANSansWeb_Light" w:hAnsi="IRANSansWeb_Light" w:cs="B Nazanin" w:hint="cs"/>
          <w:sz w:val="28"/>
          <w:szCs w:val="28"/>
          <w:rtl/>
          <w:lang w:bidi="fa-IR"/>
        </w:rPr>
        <w:t>ای در راستای محور</w:t>
      </w:r>
      <w:r w:rsidR="00637DBA" w:rsidRPr="00637DBA">
        <w:rPr>
          <w:rFonts w:ascii="IRANSansWeb_Light" w:hAnsi="IRANSansWeb_Light" w:cs="B Nazanin"/>
          <w:position w:val="-10"/>
          <w:sz w:val="28"/>
          <w:szCs w:val="28"/>
          <w:lang w:bidi="fa-IR"/>
        </w:rPr>
        <w:object w:dxaOrig="260" w:dyaOrig="260" w14:anchorId="3006EF4B">
          <v:shape id="_x0000_i1113" type="#_x0000_t75" style="width:12.75pt;height:12.75pt" o:ole="">
            <v:imagedata r:id="rId199" o:title=""/>
          </v:shape>
          <o:OLEObject Type="Embed" ProgID="Equation.DSMT4" ShapeID="_x0000_i1113" DrawAspect="Content" ObjectID="_1707493529" r:id="rId200"/>
        </w:object>
      </w:r>
      <w:r w:rsidR="00637DBA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است.</w:t>
      </w:r>
    </w:p>
    <w:p w14:paraId="4A57526E" w14:textId="2229324F" w:rsidR="00A67CA9" w:rsidRDefault="00A67CA9" w:rsidP="006A0F0B">
      <w:pPr>
        <w:bidi/>
        <w:spacing w:line="276" w:lineRule="auto"/>
        <w:ind w:firstLine="720"/>
        <w:jc w:val="both"/>
        <w:rPr>
          <w:rFonts w:ascii="IRANSansWeb_Light" w:hAnsi="IRANSansWeb_Light" w:cs="B Nazanin"/>
          <w:sz w:val="28"/>
          <w:szCs w:val="28"/>
          <w:lang w:bidi="fa-IR"/>
        </w:rPr>
      </w:pP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در بسیاری از موارد</w:t>
      </w:r>
      <w:ins w:id="541" w:author="MF" w:date="2022-02-26T14:15:00Z">
        <w:r w:rsidR="006A0F0B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>،</w:t>
        </w:r>
      </w:ins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در زیرسیستم دورانی می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توان از جملات اول و دوم سمت راست رابطه (5-3) که مقدارآن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ها در مقایسه با جمله سوم بسیارکوچک است، </w:t>
      </w:r>
      <w:del w:id="542" w:author="MF" w:date="2022-02-26T14:16:00Z">
        <w:r w:rsidDel="006A0F0B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delText>صرف</w:delText>
        </w:r>
        <w:r w:rsidDel="006A0F0B">
          <w:rPr>
            <w:rFonts w:ascii="IRANSansWeb_Light" w:hAnsi="IRANSansWeb_Light" w:cs="B Nazanin" w:hint="eastAsia"/>
            <w:sz w:val="28"/>
            <w:szCs w:val="28"/>
            <w:rtl/>
            <w:lang w:bidi="fa-IR"/>
          </w:rPr>
          <w:delText>‌</w:delText>
        </w:r>
        <w:r w:rsidDel="006A0F0B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delText>نظرنمود</w:delText>
        </w:r>
        <w:r w:rsidR="007A66C0" w:rsidDel="006A0F0B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delText xml:space="preserve"> </w:delText>
        </w:r>
      </w:del>
      <w:ins w:id="543" w:author="MF" w:date="2022-02-26T14:16:00Z">
        <w:r w:rsidR="006A0F0B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>صرف</w:t>
        </w:r>
        <w:r w:rsidR="006A0F0B">
          <w:rPr>
            <w:rFonts w:ascii="IRANSansWeb_Light" w:hAnsi="IRANSansWeb_Light" w:cs="B Nazanin" w:hint="eastAsia"/>
            <w:sz w:val="28"/>
            <w:szCs w:val="28"/>
            <w:rtl/>
            <w:lang w:bidi="fa-IR"/>
          </w:rPr>
          <w:t>‌</w:t>
        </w:r>
        <w:r w:rsidR="006A0F0B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 xml:space="preserve">نظر کرد </w:t>
        </w:r>
      </w:ins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و مدل را </w:t>
      </w:r>
      <w:del w:id="544" w:author="MF" w:date="2022-02-26T14:16:00Z">
        <w:r w:rsidDel="006A0F0B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delText xml:space="preserve">به </w:delText>
        </w:r>
      </w:del>
      <w:ins w:id="545" w:author="MF" w:date="2022-02-26T14:16:00Z">
        <w:r w:rsidR="006A0F0B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>به‌</w:t>
        </w:r>
      </w:ins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صورت زیر بیان</w:t>
      </w:r>
      <w:r w:rsidR="00835ACF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نمود</w:t>
      </w:r>
      <w:ins w:id="546" w:author="MF" w:date="2022-02-26T14:16:00Z">
        <w:r w:rsidR="006A0F0B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>:</w:t>
        </w:r>
      </w:ins>
      <w:del w:id="547" w:author="MF" w:date="2022-02-26T14:16:00Z">
        <w:r w:rsidDel="006A0F0B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delText>.</w:delText>
        </w:r>
      </w:del>
    </w:p>
    <w:p w14:paraId="60D5B4FE" w14:textId="44506413" w:rsidR="00637DBA" w:rsidRPr="00F14654" w:rsidRDefault="007A66C0" w:rsidP="00ED231E">
      <w:pPr>
        <w:bidi/>
        <w:spacing w:line="276" w:lineRule="auto"/>
        <w:jc w:val="both"/>
        <w:rPr>
          <w:rFonts w:ascii="IRANSansWeb_Light" w:hAnsi="IRANSansWeb_Light" w:cs="B Nazanin"/>
          <w:sz w:val="28"/>
          <w:szCs w:val="28"/>
          <w:rtl/>
          <w:lang w:bidi="fa-IR"/>
        </w:rPr>
      </w:pP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(</w:t>
      </w:r>
      <w:r w:rsidR="00637DBA">
        <w:rPr>
          <w:rFonts w:ascii="IRANSansWeb_Light" w:hAnsi="IRANSansWeb_Light" w:cs="B Nazanin" w:hint="cs"/>
          <w:sz w:val="28"/>
          <w:szCs w:val="28"/>
          <w:rtl/>
          <w:lang w:bidi="fa-IR"/>
        </w:rPr>
        <w:t>1</w:t>
      </w:r>
      <w:r w:rsidR="006F432E">
        <w:rPr>
          <w:rFonts w:ascii="IRANSansWeb_Light" w:hAnsi="IRANSansWeb_Light" w:cs="B Nazanin" w:hint="cs"/>
          <w:sz w:val="28"/>
          <w:szCs w:val="28"/>
          <w:rtl/>
          <w:lang w:bidi="fa-IR"/>
        </w:rPr>
        <w:t>2</w:t>
      </w:r>
      <w:r w:rsidR="00637DBA">
        <w:rPr>
          <w:rFonts w:ascii="IRANSansWeb_Light" w:hAnsi="IRANSansWeb_Light" w:cs="B Nazanin" w:hint="cs"/>
          <w:sz w:val="28"/>
          <w:szCs w:val="28"/>
          <w:rtl/>
          <w:lang w:bidi="fa-IR"/>
        </w:rPr>
        <w:t>-3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)</w:t>
      </w:r>
      <w:r w:rsidR="00637DBA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          </w:t>
      </w:r>
      <w:r w:rsidR="00ED231E">
        <w:rPr>
          <w:rFonts w:ascii="IRANSansWeb_Light" w:hAnsi="IRANSansWeb_Light" w:cs="B Nazanin"/>
          <w:sz w:val="28"/>
          <w:szCs w:val="28"/>
          <w:lang w:bidi="fa-IR"/>
        </w:rPr>
        <w:t xml:space="preserve">           </w:t>
      </w:r>
      <w:r w:rsidR="00637DBA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     </w:t>
      </w:r>
      <w:r w:rsidR="00637DBA">
        <w:rPr>
          <w:rFonts w:ascii="IRANSansWeb_Light" w:hAnsi="IRANSansWeb_Light" w:cs="B Nazanin"/>
          <w:sz w:val="28"/>
          <w:szCs w:val="28"/>
          <w:lang w:bidi="fa-IR"/>
        </w:rPr>
        <w:t xml:space="preserve"> </w:t>
      </w:r>
      <w:r w:rsidR="0043675A" w:rsidRPr="00FD73AB">
        <w:rPr>
          <w:rFonts w:ascii="IRANSansWeb_Light" w:hAnsi="IRANSansWeb_Light" w:cs="B Nazanin"/>
          <w:position w:val="-190"/>
          <w:sz w:val="28"/>
          <w:szCs w:val="28"/>
          <w:lang w:bidi="fa-IR"/>
        </w:rPr>
        <w:object w:dxaOrig="4300" w:dyaOrig="3920" w14:anchorId="4320EA9F">
          <v:shape id="_x0000_i1114" type="#_x0000_t75" style="width:215.25pt;height:195.75pt" o:ole="">
            <v:imagedata r:id="rId201" o:title=""/>
          </v:shape>
          <o:OLEObject Type="Embed" ProgID="Equation.DSMT4" ShapeID="_x0000_i1114" DrawAspect="Content" ObjectID="_1707493530" r:id="rId202"/>
        </w:object>
      </w:r>
    </w:p>
    <w:p w14:paraId="01368B10" w14:textId="77777777" w:rsidR="00637DBA" w:rsidRDefault="00637DBA" w:rsidP="00637DBA">
      <w:pPr>
        <w:bidi/>
        <w:spacing w:line="276" w:lineRule="auto"/>
        <w:jc w:val="both"/>
        <w:rPr>
          <w:rFonts w:ascii="IRANSansWeb_Light" w:hAnsi="IRANSansWeb_Light" w:cs="B Nazanin"/>
          <w:sz w:val="28"/>
          <w:szCs w:val="28"/>
          <w:rtl/>
          <w:lang w:bidi="fa-IR"/>
        </w:rPr>
      </w:pPr>
    </w:p>
    <w:p w14:paraId="2868E6D2" w14:textId="70ED07DC" w:rsidR="00A71522" w:rsidRDefault="00991ABE" w:rsidP="0043675A">
      <w:pPr>
        <w:bidi/>
        <w:spacing w:line="276" w:lineRule="auto"/>
        <w:jc w:val="both"/>
        <w:rPr>
          <w:rFonts w:ascii="IRANSansWeb_Light" w:hAnsi="IRANSansWeb_Light" w:cs="B Nazanin"/>
          <w:b/>
          <w:bCs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0B7CF80" wp14:editId="35EC3F7F">
                <wp:simplePos x="0" y="0"/>
                <wp:positionH relativeFrom="column">
                  <wp:posOffset>2423160</wp:posOffset>
                </wp:positionH>
                <wp:positionV relativeFrom="paragraph">
                  <wp:posOffset>121285</wp:posOffset>
                </wp:positionV>
                <wp:extent cx="464820" cy="320040"/>
                <wp:effectExtent l="0" t="0" r="0" b="3810"/>
                <wp:wrapNone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820" cy="320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63A8D87" w14:textId="77777777" w:rsidR="002F3FC5" w:rsidRDefault="002F3FC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shape w14:anchorId="00B7CF80" id="Text Box 91" o:spid="_x0000_s1055" type="#_x0000_t202" style="position:absolute;left:0;text-align:left;margin-left:190.8pt;margin-top:9.55pt;width:36.6pt;height:25.2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" fillcolor="white [3201]" stroked="f" strokeweight=".5pt">
                <v:textbox>
                  <w:txbxContent>
                    <w:p w14:paraId="663A8D87" w14:textId="77777777" w:rsidR="002F3FC5" w:rsidRDefault="002F3FC5"/>
                  </w:txbxContent>
                </v:textbox>
              </v:shape>
            </w:pict>
          </mc:Fallback>
        </mc:AlternateContent>
      </w:r>
      <w:r>
        <w:rPr>
          <w:noProof/>
        </w:rPr>
        <w:t xml:space="preserve">   </w:t>
      </w:r>
      <w:r w:rsidR="00A67CA9" w:rsidRPr="00A67CA9">
        <w:rPr>
          <w:rFonts w:ascii="IRANSansWeb_Light" w:hAnsi="IRANSansWeb_Light" w:cs="B Nazanin"/>
          <w:sz w:val="28"/>
          <w:szCs w:val="28"/>
          <w:rtl/>
          <w:lang w:bidi="fa-IR"/>
        </w:rPr>
        <w:t xml:space="preserve"> </w:t>
      </w:r>
    </w:p>
    <w:p w14:paraId="5026D5D7" w14:textId="18E77455" w:rsidR="00A71522" w:rsidRDefault="00A71522" w:rsidP="00A71522">
      <w:pPr>
        <w:bidi/>
        <w:rPr>
          <w:rFonts w:ascii="IRANSansWeb_Light" w:hAnsi="IRANSansWeb_Light" w:cs="B Nazanin"/>
          <w:b/>
          <w:bCs/>
          <w:sz w:val="28"/>
          <w:szCs w:val="28"/>
          <w:rtl/>
          <w:lang w:bidi="fa-IR"/>
        </w:rPr>
      </w:pPr>
    </w:p>
    <w:p w14:paraId="0266A525" w14:textId="36DA1BC3" w:rsidR="00A71522" w:rsidRDefault="00A71522" w:rsidP="00A71522">
      <w:pPr>
        <w:bidi/>
        <w:rPr>
          <w:rFonts w:ascii="IRANSansWeb_Light" w:hAnsi="IRANSansWeb_Light" w:cs="B Nazanin"/>
          <w:b/>
          <w:bCs/>
          <w:sz w:val="28"/>
          <w:szCs w:val="28"/>
          <w:rtl/>
          <w:lang w:bidi="fa-IR"/>
        </w:rPr>
      </w:pPr>
    </w:p>
    <w:p w14:paraId="6867DED5" w14:textId="77777777" w:rsidR="00A71522" w:rsidRDefault="00A71522" w:rsidP="00A71522">
      <w:pPr>
        <w:bidi/>
        <w:rPr>
          <w:rFonts w:ascii="IRANSansWeb_Light" w:hAnsi="IRANSansWeb_Light" w:cs="B Nazanin"/>
          <w:b/>
          <w:bCs/>
          <w:sz w:val="28"/>
          <w:szCs w:val="28"/>
          <w:rtl/>
          <w:lang w:bidi="fa-IR"/>
        </w:rPr>
      </w:pPr>
    </w:p>
    <w:p w14:paraId="2DEBD593" w14:textId="79A12765" w:rsidR="00A71522" w:rsidRDefault="00A71522" w:rsidP="00A71522">
      <w:pPr>
        <w:bidi/>
        <w:rPr>
          <w:rFonts w:ascii="IRANSansWeb_Light" w:hAnsi="IRANSansWeb_Light" w:cs="B Nazanin"/>
          <w:b/>
          <w:bCs/>
          <w:sz w:val="28"/>
          <w:szCs w:val="28"/>
          <w:rtl/>
          <w:lang w:bidi="fa-IR"/>
        </w:rPr>
      </w:pPr>
    </w:p>
    <w:p w14:paraId="36714055" w14:textId="21C39458" w:rsidR="00A72EC5" w:rsidRDefault="00A72EC5" w:rsidP="00A72EC5">
      <w:pPr>
        <w:bidi/>
        <w:rPr>
          <w:rFonts w:ascii="IRANSansWeb_Light" w:hAnsi="IRANSansWeb_Light" w:cs="B Nazanin"/>
          <w:b/>
          <w:bCs/>
          <w:sz w:val="28"/>
          <w:szCs w:val="28"/>
          <w:lang w:bidi="fa-IR"/>
        </w:rPr>
      </w:pPr>
    </w:p>
    <w:p w14:paraId="671EBAEC" w14:textId="56C362F7" w:rsidR="00E108E7" w:rsidRDefault="00E108E7" w:rsidP="00E108E7">
      <w:pPr>
        <w:bidi/>
        <w:rPr>
          <w:rFonts w:ascii="IRANSansWeb_Light" w:hAnsi="IRANSansWeb_Light" w:cs="B Nazanin"/>
          <w:b/>
          <w:bCs/>
          <w:sz w:val="28"/>
          <w:szCs w:val="28"/>
          <w:lang w:bidi="fa-IR"/>
        </w:rPr>
      </w:pPr>
    </w:p>
    <w:p w14:paraId="20B87865" w14:textId="0A74DA36" w:rsidR="00E108E7" w:rsidRDefault="00E108E7" w:rsidP="00E108E7">
      <w:pPr>
        <w:bidi/>
        <w:rPr>
          <w:rFonts w:ascii="IRANSansWeb_Light" w:hAnsi="IRANSansWeb_Light" w:cs="B Nazanin"/>
          <w:b/>
          <w:bCs/>
          <w:sz w:val="28"/>
          <w:szCs w:val="28"/>
          <w:lang w:bidi="fa-IR"/>
        </w:rPr>
      </w:pPr>
    </w:p>
    <w:p w14:paraId="3FE3ED82" w14:textId="1B37666E" w:rsidR="00E108E7" w:rsidRDefault="00E108E7" w:rsidP="00E108E7">
      <w:pPr>
        <w:bidi/>
        <w:rPr>
          <w:rFonts w:ascii="IRANSansWeb_Light" w:hAnsi="IRANSansWeb_Light" w:cs="B Nazanin"/>
          <w:b/>
          <w:bCs/>
          <w:sz w:val="28"/>
          <w:szCs w:val="28"/>
          <w:lang w:bidi="fa-IR"/>
        </w:rPr>
      </w:pPr>
    </w:p>
    <w:p w14:paraId="37613917" w14:textId="320BD51C" w:rsidR="00E108E7" w:rsidRDefault="00E108E7" w:rsidP="00E108E7">
      <w:pPr>
        <w:bidi/>
        <w:rPr>
          <w:rFonts w:ascii="IRANSansWeb_Light" w:hAnsi="IRANSansWeb_Light" w:cs="B Nazanin"/>
          <w:b/>
          <w:bCs/>
          <w:sz w:val="28"/>
          <w:szCs w:val="28"/>
          <w:lang w:bidi="fa-IR"/>
        </w:rPr>
      </w:pPr>
    </w:p>
    <w:p w14:paraId="0AFB67D8" w14:textId="59154480" w:rsidR="00E108E7" w:rsidRDefault="00E108E7" w:rsidP="00E108E7">
      <w:pPr>
        <w:bidi/>
        <w:rPr>
          <w:rFonts w:ascii="IRANSansWeb_Light" w:hAnsi="IRANSansWeb_Light" w:cs="B Nazanin"/>
          <w:b/>
          <w:bCs/>
          <w:sz w:val="28"/>
          <w:szCs w:val="28"/>
          <w:lang w:bidi="fa-IR"/>
        </w:rPr>
      </w:pPr>
    </w:p>
    <w:p w14:paraId="1FF1C136" w14:textId="4B9C6352" w:rsidR="00E108E7" w:rsidRDefault="00E108E7" w:rsidP="00E108E7">
      <w:pPr>
        <w:bidi/>
        <w:rPr>
          <w:rFonts w:ascii="IRANSansWeb_Light" w:hAnsi="IRANSansWeb_Light" w:cs="B Nazanin"/>
          <w:b/>
          <w:bCs/>
          <w:sz w:val="28"/>
          <w:szCs w:val="28"/>
          <w:lang w:bidi="fa-IR"/>
        </w:rPr>
      </w:pPr>
    </w:p>
    <w:p w14:paraId="499B1F59" w14:textId="77777777" w:rsidR="00E108E7" w:rsidRDefault="00E108E7" w:rsidP="00E108E7">
      <w:pPr>
        <w:bidi/>
        <w:rPr>
          <w:rFonts w:ascii="IRANSansWeb_Light" w:hAnsi="IRANSansWeb_Light" w:cs="B Nazanin"/>
          <w:b/>
          <w:bCs/>
          <w:sz w:val="28"/>
          <w:szCs w:val="28"/>
          <w:rtl/>
          <w:lang w:bidi="fa-IR"/>
        </w:rPr>
      </w:pPr>
    </w:p>
    <w:p w14:paraId="354347DB" w14:textId="71287F89" w:rsidR="00A71522" w:rsidRDefault="00A71522" w:rsidP="00A71522">
      <w:pPr>
        <w:bidi/>
        <w:rPr>
          <w:rFonts w:ascii="IRANSansWeb_Light" w:hAnsi="IRANSansWeb_Light" w:cs="B Nazanin"/>
          <w:b/>
          <w:bCs/>
          <w:sz w:val="28"/>
          <w:szCs w:val="28"/>
          <w:rtl/>
          <w:lang w:bidi="fa-IR"/>
        </w:rPr>
      </w:pPr>
    </w:p>
    <w:p w14:paraId="6FAB479E" w14:textId="5DA091DB" w:rsidR="00A71522" w:rsidRPr="00F47D5C" w:rsidRDefault="00A71522" w:rsidP="00A71522">
      <w:pPr>
        <w:bidi/>
        <w:jc w:val="center"/>
        <w:rPr>
          <w:rFonts w:cs="B Nazanin"/>
          <w:b/>
          <w:bCs/>
          <w:sz w:val="56"/>
          <w:szCs w:val="56"/>
          <w:rtl/>
          <w:lang w:bidi="fa-IR"/>
        </w:rPr>
      </w:pPr>
      <w:bookmarkStart w:id="548" w:name="_Hlk96693264"/>
      <w:r w:rsidRPr="00F47D5C">
        <w:rPr>
          <w:rFonts w:cs="B Nazanin" w:hint="cs"/>
          <w:b/>
          <w:bCs/>
          <w:sz w:val="56"/>
          <w:szCs w:val="56"/>
          <w:rtl/>
          <w:lang w:bidi="fa-IR"/>
        </w:rPr>
        <w:t xml:space="preserve">فصل </w:t>
      </w:r>
      <w:r>
        <w:rPr>
          <w:rFonts w:cs="B Nazanin" w:hint="cs"/>
          <w:b/>
          <w:bCs/>
          <w:sz w:val="56"/>
          <w:szCs w:val="56"/>
          <w:rtl/>
          <w:lang w:bidi="fa-IR"/>
        </w:rPr>
        <w:t xml:space="preserve">4 </w:t>
      </w:r>
      <w:r w:rsidRPr="00F47D5C">
        <w:rPr>
          <w:rFonts w:cs="B Nazanin" w:hint="cs"/>
          <w:b/>
          <w:bCs/>
          <w:sz w:val="56"/>
          <w:szCs w:val="56"/>
          <w:rtl/>
          <w:lang w:bidi="fa-IR"/>
        </w:rPr>
        <w:t>:</w:t>
      </w:r>
      <w:r>
        <w:rPr>
          <w:rFonts w:cs="B Nazanin" w:hint="cs"/>
          <w:b/>
          <w:bCs/>
          <w:sz w:val="56"/>
          <w:szCs w:val="56"/>
          <w:rtl/>
          <w:lang w:bidi="fa-IR"/>
        </w:rPr>
        <w:t xml:space="preserve"> </w:t>
      </w:r>
      <w:r w:rsidR="00B469D7">
        <w:rPr>
          <w:rFonts w:cs="B Nazanin" w:hint="cs"/>
          <w:b/>
          <w:bCs/>
          <w:sz w:val="56"/>
          <w:szCs w:val="56"/>
          <w:rtl/>
          <w:lang w:bidi="fa-IR"/>
        </w:rPr>
        <w:t>شبیه‌سازی و کنترل</w:t>
      </w:r>
    </w:p>
    <w:bookmarkEnd w:id="548"/>
    <w:p w14:paraId="39B1A8F3" w14:textId="77777777" w:rsidR="00A71522" w:rsidRPr="008861D4" w:rsidRDefault="00A71522" w:rsidP="00A71522">
      <w:pPr>
        <w:bidi/>
        <w:rPr>
          <w:rFonts w:ascii="IRANSansWeb_Light" w:hAnsi="IRANSansWeb_Light" w:cs="B Nazanin"/>
          <w:b/>
          <w:bCs/>
          <w:sz w:val="28"/>
          <w:szCs w:val="28"/>
          <w:rtl/>
          <w:lang w:bidi="fa-IR"/>
        </w:rPr>
      </w:pPr>
    </w:p>
    <w:p w14:paraId="2226007E" w14:textId="3E458967" w:rsidR="00BA357D" w:rsidRDefault="00BA357D" w:rsidP="00BA357D">
      <w:pPr>
        <w:bidi/>
        <w:rPr>
          <w:rFonts w:ascii="IRANSansWeb_Light" w:hAnsi="IRANSansWeb_Light" w:cs="B Nazanin"/>
          <w:sz w:val="28"/>
          <w:szCs w:val="28"/>
          <w:rtl/>
          <w:lang w:bidi="fa-IR"/>
        </w:rPr>
      </w:pPr>
    </w:p>
    <w:p w14:paraId="0CB4F948" w14:textId="15CBEFDD" w:rsidR="00A71522" w:rsidRDefault="00A71522" w:rsidP="00A71522">
      <w:pPr>
        <w:bidi/>
        <w:rPr>
          <w:rFonts w:ascii="IRANSansWeb_Light" w:hAnsi="IRANSansWeb_Light" w:cs="B Nazanin"/>
          <w:sz w:val="28"/>
          <w:szCs w:val="28"/>
          <w:rtl/>
          <w:lang w:bidi="fa-IR"/>
        </w:rPr>
      </w:pPr>
    </w:p>
    <w:p w14:paraId="4BBDA74F" w14:textId="45C85A1D" w:rsidR="00A71522" w:rsidRDefault="00A71522" w:rsidP="00A71522">
      <w:pPr>
        <w:bidi/>
        <w:rPr>
          <w:rFonts w:ascii="IRANSansWeb_Light" w:hAnsi="IRANSansWeb_Light" w:cs="B Nazanin"/>
          <w:sz w:val="28"/>
          <w:szCs w:val="28"/>
          <w:rtl/>
          <w:lang w:bidi="fa-IR"/>
        </w:rPr>
      </w:pPr>
    </w:p>
    <w:p w14:paraId="3235F143" w14:textId="5A75724D" w:rsidR="00A71522" w:rsidRDefault="00A71522" w:rsidP="00A71522">
      <w:pPr>
        <w:bidi/>
        <w:rPr>
          <w:rFonts w:ascii="IRANSansWeb_Light" w:hAnsi="IRANSansWeb_Light" w:cs="B Nazanin"/>
          <w:sz w:val="28"/>
          <w:szCs w:val="28"/>
          <w:rtl/>
          <w:lang w:bidi="fa-IR"/>
        </w:rPr>
      </w:pPr>
    </w:p>
    <w:p w14:paraId="66AEE171" w14:textId="5E0B9459" w:rsidR="00A71522" w:rsidRDefault="00A71522" w:rsidP="00A71522">
      <w:pPr>
        <w:bidi/>
        <w:rPr>
          <w:rFonts w:ascii="IRANSansWeb_Light" w:hAnsi="IRANSansWeb_Light" w:cs="B Nazanin"/>
          <w:sz w:val="28"/>
          <w:szCs w:val="28"/>
          <w:rtl/>
          <w:lang w:bidi="fa-IR"/>
        </w:rPr>
      </w:pPr>
    </w:p>
    <w:p w14:paraId="7D471489" w14:textId="2AEBD5CA" w:rsidR="00A71522" w:rsidRDefault="00A71522" w:rsidP="00A71522">
      <w:pPr>
        <w:bidi/>
        <w:rPr>
          <w:rFonts w:ascii="IRANSansWeb_Light" w:hAnsi="IRANSansWeb_Light" w:cs="B Nazanin"/>
          <w:sz w:val="28"/>
          <w:szCs w:val="28"/>
          <w:rtl/>
          <w:lang w:bidi="fa-IR"/>
        </w:rPr>
      </w:pPr>
    </w:p>
    <w:p w14:paraId="34757057" w14:textId="186377CC" w:rsidR="00A71522" w:rsidRDefault="00A71522" w:rsidP="00A71522">
      <w:pPr>
        <w:bidi/>
        <w:rPr>
          <w:rFonts w:ascii="IRANSansWeb_Light" w:hAnsi="IRANSansWeb_Light" w:cs="B Nazanin"/>
          <w:sz w:val="28"/>
          <w:szCs w:val="28"/>
          <w:rtl/>
          <w:lang w:bidi="fa-IR"/>
        </w:rPr>
      </w:pPr>
    </w:p>
    <w:p w14:paraId="3AF79DCF" w14:textId="486DD9BA" w:rsidR="00A71522" w:rsidRDefault="00A71522" w:rsidP="00A71522">
      <w:pPr>
        <w:bidi/>
        <w:rPr>
          <w:rFonts w:ascii="IRANSansWeb_Light" w:hAnsi="IRANSansWeb_Light" w:cs="B Nazanin"/>
          <w:sz w:val="28"/>
          <w:szCs w:val="28"/>
          <w:rtl/>
          <w:lang w:bidi="fa-IR"/>
        </w:rPr>
      </w:pPr>
    </w:p>
    <w:p w14:paraId="39469202" w14:textId="31BDD36C" w:rsidR="00A71522" w:rsidRDefault="00A71522" w:rsidP="00A71522">
      <w:pPr>
        <w:bidi/>
        <w:rPr>
          <w:rFonts w:ascii="IRANSansWeb_Light" w:hAnsi="IRANSansWeb_Light" w:cs="B Nazanin"/>
          <w:sz w:val="28"/>
          <w:szCs w:val="28"/>
          <w:rtl/>
          <w:lang w:bidi="fa-IR"/>
        </w:rPr>
      </w:pPr>
    </w:p>
    <w:p w14:paraId="5A64A834" w14:textId="77777777" w:rsidR="00A72EC5" w:rsidRDefault="00A72EC5" w:rsidP="00A72EC5">
      <w:pPr>
        <w:bidi/>
        <w:rPr>
          <w:rFonts w:ascii="IRANSansWeb_Light" w:hAnsi="IRANSansWeb_Light" w:cs="B Nazanin"/>
          <w:sz w:val="28"/>
          <w:szCs w:val="28"/>
          <w:rtl/>
          <w:lang w:bidi="fa-IR"/>
        </w:rPr>
      </w:pPr>
    </w:p>
    <w:p w14:paraId="5FE8BD11" w14:textId="334C2675" w:rsidR="00A71522" w:rsidRPr="00DA679D" w:rsidRDefault="009422DB" w:rsidP="00686C51">
      <w:pPr>
        <w:bidi/>
        <w:spacing w:before="360" w:after="240" w:line="276" w:lineRule="auto"/>
        <w:jc w:val="lowKashida"/>
        <w:rPr>
          <w:rFonts w:ascii="IRANSansWeb_Light" w:hAnsi="IRANSansWeb_Light" w:cs="B Nazanin"/>
          <w:b/>
          <w:bCs/>
          <w:sz w:val="36"/>
          <w:szCs w:val="36"/>
          <w:rtl/>
          <w:lang w:bidi="fa-IR"/>
        </w:rPr>
      </w:pPr>
      <w:bookmarkStart w:id="549" w:name="_Hlk96693273"/>
      <w:r>
        <w:rPr>
          <w:rFonts w:ascii="IRANSansWeb_Light" w:hAnsi="IRANSansWeb_Light" w:cs="B Nazanin" w:hint="cs"/>
          <w:b/>
          <w:bCs/>
          <w:sz w:val="36"/>
          <w:szCs w:val="36"/>
          <w:rtl/>
          <w:lang w:bidi="fa-IR"/>
        </w:rPr>
        <w:lastRenderedPageBreak/>
        <w:t>1-4</w:t>
      </w:r>
      <w:r w:rsidR="00A71522" w:rsidRPr="00DA679D">
        <w:rPr>
          <w:rFonts w:ascii="IRANSansWeb_Light" w:hAnsi="IRANSansWeb_Light" w:cs="B Nazanin" w:hint="cs"/>
          <w:b/>
          <w:bCs/>
          <w:sz w:val="36"/>
          <w:szCs w:val="36"/>
          <w:rtl/>
          <w:lang w:bidi="fa-IR"/>
        </w:rPr>
        <w:t>- مقدمه</w:t>
      </w:r>
    </w:p>
    <w:bookmarkEnd w:id="549"/>
    <w:p w14:paraId="70E84B0F" w14:textId="15B1D0A4" w:rsidR="000E1770" w:rsidRDefault="00A71522" w:rsidP="00607775">
      <w:pPr>
        <w:bidi/>
        <w:spacing w:before="120" w:after="120" w:line="276" w:lineRule="auto"/>
        <w:ind w:firstLine="720"/>
        <w:jc w:val="lowKashida"/>
        <w:rPr>
          <w:rFonts w:ascii="IRANSansWeb_Light" w:hAnsi="IRANSansWeb_Light" w:cs="B Nazanin"/>
          <w:sz w:val="28"/>
          <w:szCs w:val="28"/>
          <w:rtl/>
          <w:lang w:bidi="fa-IR"/>
        </w:rPr>
      </w:pP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در این فصل</w:t>
      </w:r>
      <w:r w:rsidR="00B469D7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به شبیه</w:t>
      </w:r>
      <w:r w:rsidR="00B469D7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B469D7">
        <w:rPr>
          <w:rFonts w:ascii="IRANSansWeb_Light" w:hAnsi="IRANSansWeb_Light" w:cs="B Nazanin" w:hint="cs"/>
          <w:sz w:val="28"/>
          <w:szCs w:val="28"/>
          <w:rtl/>
          <w:lang w:bidi="fa-IR"/>
        </w:rPr>
        <w:t>سازی سیستم چهارپره و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بررسی الگوریتم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های کنترلی مختلف به منظور کنترل سیستم چهارپره پرداخته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شده</w:t>
      </w:r>
      <w:ins w:id="550" w:author="MF" w:date="2022-02-26T14:16:00Z">
        <w:r w:rsidR="00607775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 xml:space="preserve"> </w:t>
        </w:r>
      </w:ins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است. برای کنترل چهارپره به دو حلقه کنترلی نیازداریم</w:t>
      </w:r>
      <w:ins w:id="551" w:author="MF" w:date="2022-02-26T14:16:00Z">
        <w:r w:rsidR="00607775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>:</w:t>
        </w:r>
      </w:ins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</w:t>
      </w:r>
      <w:ins w:id="552" w:author="MF" w:date="2022-02-26T14:16:00Z">
        <w:r w:rsidR="00607775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 xml:space="preserve">1) </w:t>
        </w:r>
      </w:ins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حلقه داخلی </w:t>
      </w:r>
      <w:ins w:id="553" w:author="MF" w:date="2022-02-26T14:16:00Z">
        <w:r w:rsidR="00607775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 xml:space="preserve">که </w:t>
        </w:r>
      </w:ins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به منظور کنترل وضعیت </w:t>
      </w:r>
      <w:ins w:id="554" w:author="MF" w:date="2022-02-26T14:17:00Z">
        <w:r w:rsidR="00607775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 xml:space="preserve">درنظرگرفته شده </w:t>
        </w:r>
      </w:ins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و </w:t>
      </w:r>
      <w:ins w:id="555" w:author="MF" w:date="2022-02-26T14:17:00Z">
        <w:r w:rsidR="00607775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 xml:space="preserve">2) </w:t>
        </w:r>
      </w:ins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حلقه بیرونی </w:t>
      </w:r>
      <w:ins w:id="556" w:author="MF" w:date="2022-02-26T14:17:00Z">
        <w:r w:rsidR="00607775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 xml:space="preserve">که </w:t>
        </w:r>
      </w:ins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برای کنترل موقعیت طراحی</w:t>
      </w:r>
      <w:r w:rsidR="00D41D00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ins w:id="557" w:author="MF" w:date="2022-02-26T14:17:00Z">
        <w:r w:rsidR="00607775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 xml:space="preserve"> </w:t>
        </w:r>
      </w:ins>
      <w:del w:id="558" w:author="MF" w:date="2022-02-26T14:17:00Z">
        <w:r w:rsidDel="00607775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delText>شده</w:delText>
        </w:r>
        <w:r w:rsidR="00D41D00" w:rsidDel="00607775">
          <w:rPr>
            <w:rFonts w:ascii="IRANSansWeb_Light" w:hAnsi="IRANSansWeb_Light" w:cs="B Nazanin" w:hint="eastAsia"/>
            <w:sz w:val="28"/>
            <w:szCs w:val="28"/>
            <w:rtl/>
            <w:lang w:bidi="fa-IR"/>
          </w:rPr>
          <w:delText>‌</w:delText>
        </w:r>
        <w:r w:rsidDel="00607775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delText>است</w:delText>
        </w:r>
      </w:del>
      <w:ins w:id="559" w:author="MF" w:date="2022-02-26T14:17:00Z">
        <w:r w:rsidR="00607775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>می‌شود</w:t>
        </w:r>
      </w:ins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.</w:t>
      </w:r>
      <w:r w:rsidR="000E1770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در این فصل ابتدا به بررسی کنترل</w:t>
      </w:r>
      <w:r w:rsidR="00DA679D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0E1770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کننده </w:t>
      </w:r>
      <w:r w:rsidR="000E1770" w:rsidRPr="00DA679D">
        <w:rPr>
          <w:rFonts w:asciiTheme="majorBidi" w:hAnsiTheme="majorBidi" w:cstheme="majorBidi"/>
          <w:sz w:val="24"/>
          <w:szCs w:val="24"/>
          <w:lang w:bidi="fa-IR"/>
        </w:rPr>
        <w:t>PID</w:t>
      </w:r>
      <w:r w:rsidR="000E1770" w:rsidRPr="00DA679D">
        <w:rPr>
          <w:rFonts w:asciiTheme="majorBidi" w:hAnsiTheme="majorBidi" w:cstheme="majorBidi"/>
          <w:sz w:val="24"/>
          <w:szCs w:val="24"/>
          <w:rtl/>
          <w:lang w:bidi="fa-IR"/>
        </w:rPr>
        <w:t xml:space="preserve"> </w:t>
      </w:r>
      <w:r w:rsidR="000E1770">
        <w:rPr>
          <w:rFonts w:ascii="IRANSansWeb_Light" w:hAnsi="IRANSansWeb_Light" w:cs="B Nazanin" w:hint="cs"/>
          <w:sz w:val="28"/>
          <w:szCs w:val="28"/>
          <w:rtl/>
          <w:lang w:bidi="fa-IR"/>
        </w:rPr>
        <w:t>پرداخته</w:t>
      </w:r>
      <w:r w:rsidR="00DA679D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0E1770">
        <w:rPr>
          <w:rFonts w:ascii="IRANSansWeb_Light" w:hAnsi="IRANSansWeb_Light" w:cs="B Nazanin" w:hint="cs"/>
          <w:sz w:val="28"/>
          <w:szCs w:val="28"/>
          <w:rtl/>
          <w:lang w:bidi="fa-IR"/>
        </w:rPr>
        <w:t>شده</w:t>
      </w:r>
      <w:ins w:id="560" w:author="MF" w:date="2022-02-26T14:17:00Z">
        <w:r w:rsidR="00607775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 xml:space="preserve"> </w:t>
        </w:r>
      </w:ins>
      <w:r w:rsidR="00DA679D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0E1770">
        <w:rPr>
          <w:rFonts w:ascii="IRANSansWeb_Light" w:hAnsi="IRANSansWeb_Light" w:cs="B Nazanin" w:hint="cs"/>
          <w:sz w:val="28"/>
          <w:szCs w:val="28"/>
          <w:rtl/>
          <w:lang w:bidi="fa-IR"/>
        </w:rPr>
        <w:t>است، سپس با توجه به محدودیت</w:t>
      </w:r>
      <w:r w:rsidR="000E1770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0E1770">
        <w:rPr>
          <w:rFonts w:ascii="IRANSansWeb_Light" w:hAnsi="IRANSansWeb_Light" w:cs="B Nazanin" w:hint="cs"/>
          <w:sz w:val="28"/>
          <w:szCs w:val="28"/>
          <w:rtl/>
          <w:lang w:bidi="fa-IR"/>
        </w:rPr>
        <w:t>های عملی سعی شده کنترل</w:t>
      </w:r>
      <w:r w:rsidR="000E1770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0E1770">
        <w:rPr>
          <w:rFonts w:ascii="IRANSansWeb_Light" w:hAnsi="IRANSansWeb_Light" w:cs="B Nazanin" w:hint="cs"/>
          <w:sz w:val="28"/>
          <w:szCs w:val="28"/>
          <w:rtl/>
          <w:lang w:bidi="fa-IR"/>
        </w:rPr>
        <w:t>کننده متناسب با وضعیت چهارپره طراحی</w:t>
      </w:r>
      <w:r w:rsidR="00D41D00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0E1770">
        <w:rPr>
          <w:rFonts w:ascii="IRANSansWeb_Light" w:hAnsi="IRANSansWeb_Light" w:cs="B Nazanin" w:hint="cs"/>
          <w:sz w:val="28"/>
          <w:szCs w:val="28"/>
          <w:rtl/>
          <w:lang w:bidi="fa-IR"/>
        </w:rPr>
        <w:t>شود. برای این</w:t>
      </w:r>
      <w:r w:rsidR="000E1770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0E1770">
        <w:rPr>
          <w:rFonts w:ascii="IRANSansWeb_Light" w:hAnsi="IRANSansWeb_Light" w:cs="B Nazanin" w:hint="cs"/>
          <w:sz w:val="28"/>
          <w:szCs w:val="28"/>
          <w:rtl/>
          <w:lang w:bidi="fa-IR"/>
        </w:rPr>
        <w:t>کار ابتدا از الگوریتم زیگلر- نیکلز استفاده</w:t>
      </w:r>
      <w:r w:rsidR="00DA679D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0E1770">
        <w:rPr>
          <w:rFonts w:ascii="IRANSansWeb_Light" w:hAnsi="IRANSansWeb_Light" w:cs="B Nazanin" w:hint="cs"/>
          <w:sz w:val="28"/>
          <w:szCs w:val="28"/>
          <w:rtl/>
          <w:lang w:bidi="fa-IR"/>
        </w:rPr>
        <w:t>شده</w:t>
      </w:r>
      <w:r w:rsidR="00DA679D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del w:id="561" w:author="MF" w:date="2022-02-26T14:17:00Z">
        <w:r w:rsidR="000E1770" w:rsidDel="00607775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delText>است</w:delText>
        </w:r>
      </w:del>
      <w:r w:rsidR="000E1770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و سپس به شکل عملی تست</w:t>
      </w:r>
      <w:r w:rsidR="00DA679D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0E1770">
        <w:rPr>
          <w:rFonts w:ascii="IRANSansWeb_Light" w:hAnsi="IRANSansWeb_Light" w:cs="B Nazanin" w:hint="cs"/>
          <w:sz w:val="28"/>
          <w:szCs w:val="28"/>
          <w:rtl/>
          <w:lang w:bidi="fa-IR"/>
        </w:rPr>
        <w:t>شده</w:t>
      </w:r>
      <w:r w:rsidR="00DA679D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0E1770">
        <w:rPr>
          <w:rFonts w:ascii="IRANSansWeb_Light" w:hAnsi="IRANSansWeb_Light" w:cs="B Nazanin" w:hint="cs"/>
          <w:sz w:val="28"/>
          <w:szCs w:val="28"/>
          <w:rtl/>
          <w:lang w:bidi="fa-IR"/>
        </w:rPr>
        <w:t>اند</w:t>
      </w:r>
      <w:r w:rsidR="00B469D7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</w:t>
      </w:r>
      <w:r w:rsidR="000E1770">
        <w:rPr>
          <w:rFonts w:ascii="IRANSansWeb_Light" w:hAnsi="IRANSansWeb_Light" w:cs="B Nazanin" w:hint="cs"/>
          <w:sz w:val="28"/>
          <w:szCs w:val="28"/>
          <w:rtl/>
          <w:lang w:bidi="fa-IR"/>
        </w:rPr>
        <w:t>و ثابت</w:t>
      </w:r>
      <w:r w:rsidR="000E1770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0E1770">
        <w:rPr>
          <w:rFonts w:ascii="IRANSansWeb_Light" w:hAnsi="IRANSansWeb_Light" w:cs="B Nazanin" w:hint="cs"/>
          <w:sz w:val="28"/>
          <w:szCs w:val="28"/>
          <w:rtl/>
          <w:lang w:bidi="fa-IR"/>
        </w:rPr>
        <w:t>های کنترلی بر روی مقادیر مناسب تنظیم شده</w:t>
      </w:r>
      <w:r w:rsidR="00B469D7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0E1770">
        <w:rPr>
          <w:rFonts w:ascii="IRANSansWeb_Light" w:hAnsi="IRANSansWeb_Light" w:cs="B Nazanin" w:hint="cs"/>
          <w:sz w:val="28"/>
          <w:szCs w:val="28"/>
          <w:rtl/>
          <w:lang w:bidi="fa-IR"/>
        </w:rPr>
        <w:t>اند. هم</w:t>
      </w:r>
      <w:del w:id="562" w:author="MF" w:date="2022-02-26T14:17:00Z">
        <w:r w:rsidR="000E1770" w:rsidDel="00607775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delText xml:space="preserve"> </w:delText>
        </w:r>
      </w:del>
      <w:r w:rsidR="000E1770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چنین در این فصل </w:t>
      </w:r>
      <w:del w:id="563" w:author="MF" w:date="2022-02-26T14:18:00Z">
        <w:r w:rsidR="000E1770" w:rsidDel="00607775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delText xml:space="preserve">به </w:delText>
        </w:r>
      </w:del>
      <w:ins w:id="564" w:author="MF" w:date="2022-02-26T14:18:00Z">
        <w:r w:rsidR="00607775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>به‌</w:t>
        </w:r>
      </w:ins>
      <w:r w:rsidR="000E1770">
        <w:rPr>
          <w:rFonts w:ascii="IRANSansWeb_Light" w:hAnsi="IRANSansWeb_Light" w:cs="B Nazanin" w:hint="cs"/>
          <w:sz w:val="28"/>
          <w:szCs w:val="28"/>
          <w:rtl/>
          <w:lang w:bidi="fa-IR"/>
        </w:rPr>
        <w:t>من</w:t>
      </w:r>
      <w:r w:rsidR="00B469D7">
        <w:rPr>
          <w:rFonts w:ascii="IRANSansWeb_Light" w:hAnsi="IRANSansWeb_Light" w:cs="B Nazanin" w:hint="cs"/>
          <w:sz w:val="28"/>
          <w:szCs w:val="28"/>
          <w:rtl/>
          <w:lang w:bidi="fa-IR"/>
        </w:rPr>
        <w:t>ظ</w:t>
      </w:r>
      <w:r w:rsidR="000E1770">
        <w:rPr>
          <w:rFonts w:ascii="IRANSansWeb_Light" w:hAnsi="IRANSansWeb_Light" w:cs="B Nazanin" w:hint="cs"/>
          <w:sz w:val="28"/>
          <w:szCs w:val="28"/>
          <w:rtl/>
          <w:lang w:bidi="fa-IR"/>
        </w:rPr>
        <w:t>ور کنترل بهتر سیستم از کنترل</w:t>
      </w:r>
      <w:r w:rsidR="000E1770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0E1770">
        <w:rPr>
          <w:rFonts w:ascii="IRANSansWeb_Light" w:hAnsi="IRANSansWeb_Light" w:cs="B Nazanin" w:hint="cs"/>
          <w:sz w:val="28"/>
          <w:szCs w:val="28"/>
          <w:rtl/>
          <w:lang w:bidi="fa-IR"/>
        </w:rPr>
        <w:t>کننده فازی نیز استفاده</w:t>
      </w:r>
      <w:r w:rsidR="000E1770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0E1770">
        <w:rPr>
          <w:rFonts w:ascii="IRANSansWeb_Light" w:hAnsi="IRANSansWeb_Light" w:cs="B Nazanin" w:hint="cs"/>
          <w:sz w:val="28"/>
          <w:szCs w:val="28"/>
          <w:rtl/>
          <w:lang w:bidi="fa-IR"/>
        </w:rPr>
        <w:t>شده</w:t>
      </w:r>
      <w:ins w:id="565" w:author="MF" w:date="2022-02-26T14:18:00Z">
        <w:r w:rsidR="00607775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 xml:space="preserve"> </w:t>
        </w:r>
      </w:ins>
      <w:r w:rsidR="000E1770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0E1770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است که درادامه </w:t>
      </w:r>
      <w:del w:id="566" w:author="MF" w:date="2022-02-26T14:18:00Z">
        <w:r w:rsidR="000E1770" w:rsidDel="00607775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delText xml:space="preserve">به </w:delText>
        </w:r>
      </w:del>
      <w:ins w:id="567" w:author="MF" w:date="2022-02-26T14:18:00Z">
        <w:r w:rsidR="00607775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>به‌</w:t>
        </w:r>
      </w:ins>
      <w:r w:rsidR="000E1770">
        <w:rPr>
          <w:rFonts w:ascii="IRANSansWeb_Light" w:hAnsi="IRANSansWeb_Light" w:cs="B Nazanin" w:hint="cs"/>
          <w:sz w:val="28"/>
          <w:szCs w:val="28"/>
          <w:rtl/>
          <w:lang w:bidi="fa-IR"/>
        </w:rPr>
        <w:t>طور مفصل به آن می</w:t>
      </w:r>
      <w:r w:rsidR="000E1770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0E1770">
        <w:rPr>
          <w:rFonts w:ascii="IRANSansWeb_Light" w:hAnsi="IRANSansWeb_Light" w:cs="B Nazanin" w:hint="cs"/>
          <w:sz w:val="28"/>
          <w:szCs w:val="28"/>
          <w:rtl/>
          <w:lang w:bidi="fa-IR"/>
        </w:rPr>
        <w:t>پردازیم.</w:t>
      </w:r>
    </w:p>
    <w:p w14:paraId="3A678F42" w14:textId="3FAFD845" w:rsidR="00B469D7" w:rsidRPr="00DA679D" w:rsidRDefault="009422DB" w:rsidP="00686C51">
      <w:pPr>
        <w:bidi/>
        <w:spacing w:before="360" w:after="240" w:line="276" w:lineRule="auto"/>
        <w:jc w:val="lowKashida"/>
        <w:rPr>
          <w:rFonts w:ascii="IRANSansWeb_Light" w:hAnsi="IRANSansWeb_Light" w:cs="B Nazanin"/>
          <w:b/>
          <w:bCs/>
          <w:sz w:val="36"/>
          <w:szCs w:val="36"/>
          <w:rtl/>
          <w:lang w:bidi="fa-IR"/>
        </w:rPr>
      </w:pPr>
      <w:bookmarkStart w:id="568" w:name="_Hlk96693283"/>
      <w:r>
        <w:rPr>
          <w:rFonts w:ascii="IRANSansWeb_Light" w:hAnsi="IRANSansWeb_Light" w:cs="B Nazanin" w:hint="cs"/>
          <w:b/>
          <w:bCs/>
          <w:sz w:val="36"/>
          <w:szCs w:val="36"/>
          <w:rtl/>
          <w:lang w:bidi="fa-IR"/>
        </w:rPr>
        <w:t>2-4</w:t>
      </w:r>
      <w:r w:rsidR="00B469D7" w:rsidRPr="00DA679D">
        <w:rPr>
          <w:rFonts w:ascii="IRANSansWeb_Light" w:hAnsi="IRANSansWeb_Light" w:cs="B Nazanin" w:hint="cs"/>
          <w:b/>
          <w:bCs/>
          <w:sz w:val="36"/>
          <w:szCs w:val="36"/>
          <w:rtl/>
          <w:lang w:bidi="fa-IR"/>
        </w:rPr>
        <w:t>- بلوک دیاگرام سیستم</w:t>
      </w:r>
    </w:p>
    <w:bookmarkEnd w:id="568"/>
    <w:p w14:paraId="05FB3223" w14:textId="5CF49AF7" w:rsidR="00A72008" w:rsidRDefault="00274131" w:rsidP="006B1884">
      <w:pPr>
        <w:bidi/>
        <w:spacing w:before="120" w:after="120" w:line="276" w:lineRule="auto"/>
        <w:ind w:firstLine="720"/>
        <w:jc w:val="lowKashida"/>
        <w:rPr>
          <w:rFonts w:ascii="IRANSansWeb_Light" w:hAnsi="IRANSansWeb_Light" w:cs="B Nazanin"/>
          <w:sz w:val="28"/>
          <w:szCs w:val="28"/>
          <w:rtl/>
          <w:lang w:bidi="fa-IR"/>
        </w:rPr>
      </w:pPr>
      <w:r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0E4ADAE8" wp14:editId="44747189">
                <wp:simplePos x="0" y="0"/>
                <wp:positionH relativeFrom="column">
                  <wp:posOffset>4922520</wp:posOffset>
                </wp:positionH>
                <wp:positionV relativeFrom="paragraph">
                  <wp:posOffset>2051685</wp:posOffset>
                </wp:positionV>
                <wp:extent cx="220980" cy="228600"/>
                <wp:effectExtent l="0" t="0" r="26670" b="19050"/>
                <wp:wrapNone/>
                <wp:docPr id="608" name="Text Box 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97001A6" w14:textId="12800E29" w:rsidR="002F3FC5" w:rsidRPr="00274131" w:rsidRDefault="002F3FC5">
                            <w:pPr>
                              <w:rPr>
                                <w:rFonts w:cs="B Nazanin"/>
                                <w:sz w:val="18"/>
                                <w:szCs w:val="18"/>
                                <w:rtl/>
                                <w:lang w:bidi="fa-IR"/>
                              </w:rPr>
                            </w:pPr>
                            <w:r w:rsidRPr="00274131">
                              <w:rPr>
                                <w:rFonts w:cs="B Nazanin" w:hint="cs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0E4ADAE8" id="Text Box 608" o:spid="_x0000_s1056" type="#_x0000_t202" style="position:absolute;left:0;text-align:left;margin-left:387.6pt;margin-top:161.55pt;width:17.4pt;height:18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" fillcolor="white [3201]" strokeweight=".5pt">
                <v:textbox>
                  <w:txbxContent>
                    <w:p w14:paraId="297001A6" w14:textId="12800E29" w:rsidR="002F3FC5" w:rsidRPr="00274131" w:rsidRDefault="002F3FC5">
                      <w:pPr>
                        <w:rPr>
                          <w:rFonts w:cs="B Nazanin"/>
                          <w:sz w:val="18"/>
                          <w:szCs w:val="18"/>
                          <w:rtl/>
                          <w:lang w:bidi="fa-IR"/>
                        </w:rPr>
                      </w:pPr>
                      <w:r w:rsidRPr="00274131">
                        <w:rPr>
                          <w:rFonts w:cs="B Nazanin" w:hint="cs"/>
                          <w:sz w:val="18"/>
                          <w:szCs w:val="18"/>
                          <w:rtl/>
                          <w:lang w:bidi="fa-IR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24004EE7" wp14:editId="666302B7">
                <wp:simplePos x="0" y="0"/>
                <wp:positionH relativeFrom="column">
                  <wp:posOffset>4488180</wp:posOffset>
                </wp:positionH>
                <wp:positionV relativeFrom="paragraph">
                  <wp:posOffset>2150745</wp:posOffset>
                </wp:positionV>
                <wp:extent cx="441960" cy="7620"/>
                <wp:effectExtent l="0" t="76200" r="15240" b="87630"/>
                <wp:wrapNone/>
                <wp:docPr id="611" name="Straight Arrow Connector 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196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0014F2DC" id="Straight Arrow Connector 611" o:spid="_x0000_s1026" type="#_x0000_t32" style="position:absolute;margin-left:353.4pt;margin-top:169.35pt;width:34.8pt;height:.6pt;flip:y;z-index:25221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" strokecolor="black [3200]" strokeweight="1pt">
                <v:stroke endarrow="block" joinstyle="miter"/>
              </v:shape>
            </w:pict>
          </mc:Fallback>
        </mc:AlternateContent>
      </w:r>
      <w:r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6D61AF62" wp14:editId="6BAF8D12">
                <wp:simplePos x="0" y="0"/>
                <wp:positionH relativeFrom="column">
                  <wp:posOffset>3680460</wp:posOffset>
                </wp:positionH>
                <wp:positionV relativeFrom="paragraph">
                  <wp:posOffset>2021205</wp:posOffset>
                </wp:positionV>
                <wp:extent cx="792480" cy="289560"/>
                <wp:effectExtent l="0" t="0" r="26670" b="15240"/>
                <wp:wrapNone/>
                <wp:docPr id="170" name="Text Box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248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BFEED2D" w14:textId="074D749C" w:rsidR="002F3FC5" w:rsidRPr="00274131" w:rsidRDefault="002F3FC5">
                            <w:pPr>
                              <w:rPr>
                                <w:rFonts w:asciiTheme="majorBidi" w:hAnsiTheme="majorBidi" w:cs="B Nazanin"/>
                                <w:b/>
                                <w:bCs/>
                                <w:lang w:bidi="fa-IR"/>
                              </w:rPr>
                            </w:pPr>
                            <w:r w:rsidRPr="00274131">
                              <w:rPr>
                                <w:rFonts w:asciiTheme="majorBidi" w:hAnsiTheme="majorBidi" w:cs="B Nazanin" w:hint="cs"/>
                                <w:b/>
                                <w:bCs/>
                                <w:rtl/>
                                <w:lang w:bidi="fa-IR"/>
                              </w:rPr>
                              <w:t>آلتراسونیک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>
            <w:pict>
              <v:shape w14:anchorId="6D61AF62" id="Text Box 170" o:spid="_x0000_s1057" type="#_x0000_t202" style="position:absolute;left:0;text-align:left;margin-left:289.8pt;margin-top:159.15pt;width:62.4pt;height:22.8pt;z-index:251827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" fillcolor="white [3201]" strokeweight=".5pt">
                <v:textbox>
                  <w:txbxContent>
                    <w:p w14:paraId="1BFEED2D" w14:textId="074D749C" w:rsidR="002F3FC5" w:rsidRPr="00274131" w:rsidRDefault="002F3FC5">
                      <w:pPr>
                        <w:rPr>
                          <w:rFonts w:asciiTheme="majorBidi" w:hAnsiTheme="majorBidi" w:cs="B Nazanin"/>
                          <w:b/>
                          <w:bCs/>
                          <w:lang w:bidi="fa-IR"/>
                        </w:rPr>
                      </w:pPr>
                      <w:r w:rsidRPr="00274131">
                        <w:rPr>
                          <w:rFonts w:asciiTheme="majorBidi" w:hAnsiTheme="majorBidi" w:cs="B Nazanin" w:hint="cs"/>
                          <w:b/>
                          <w:bCs/>
                          <w:rtl/>
                          <w:lang w:bidi="fa-IR"/>
                        </w:rPr>
                        <w:t>آلتراسونیک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384032DB" wp14:editId="395093A2">
                <wp:simplePos x="0" y="0"/>
                <wp:positionH relativeFrom="column">
                  <wp:posOffset>3291840</wp:posOffset>
                </wp:positionH>
                <wp:positionV relativeFrom="paragraph">
                  <wp:posOffset>2158365</wp:posOffset>
                </wp:positionV>
                <wp:extent cx="381000" cy="0"/>
                <wp:effectExtent l="0" t="76200" r="19050" b="95250"/>
                <wp:wrapNone/>
                <wp:docPr id="610" name="Straight Arrow Connector 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3D6595C6" id="Straight Arrow Connector 610" o:spid="_x0000_s1026" type="#_x0000_t32" style="position:absolute;margin-left:259.2pt;margin-top:169.95pt;width:30pt;height:0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" strokecolor="black [3200]" strokeweight="1pt">
                <v:stroke endarrow="block" joinstyle="miter"/>
              </v:shape>
            </w:pict>
          </mc:Fallback>
        </mc:AlternateContent>
      </w:r>
      <w:r w:rsidR="007E6952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19FA9B1E" wp14:editId="0F27A358">
                <wp:simplePos x="0" y="0"/>
                <wp:positionH relativeFrom="column">
                  <wp:posOffset>754380</wp:posOffset>
                </wp:positionH>
                <wp:positionV relativeFrom="paragraph">
                  <wp:posOffset>2181225</wp:posOffset>
                </wp:positionV>
                <wp:extent cx="7620" cy="205740"/>
                <wp:effectExtent l="38100" t="38100" r="68580" b="22860"/>
                <wp:wrapNone/>
                <wp:docPr id="596" name="Straight Arrow Connector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" cy="205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3A7AAE19" id="Straight Arrow Connector 596" o:spid="_x0000_s1026" type="#_x0000_t32" style="position:absolute;margin-left:59.4pt;margin-top:171.75pt;width:.6pt;height:16.2pt;flip:y;z-index:252203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" strokecolor="black [3200]" strokeweight="1pt">
                <v:stroke endarrow="block" joinstyle="miter"/>
              </v:shape>
            </w:pict>
          </mc:Fallback>
        </mc:AlternateContent>
      </w:r>
      <w:r w:rsidR="007E6952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97E53BF" wp14:editId="2A39766B">
                <wp:simplePos x="0" y="0"/>
                <wp:positionH relativeFrom="column">
                  <wp:posOffset>2156460</wp:posOffset>
                </wp:positionH>
                <wp:positionV relativeFrom="paragraph">
                  <wp:posOffset>2005965</wp:posOffset>
                </wp:positionV>
                <wp:extent cx="1135380" cy="1965960"/>
                <wp:effectExtent l="0" t="0" r="26670" b="15240"/>
                <wp:wrapNone/>
                <wp:docPr id="89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5380" cy="19659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B6186B" w14:textId="77777777" w:rsidR="002F3FC5" w:rsidRDefault="002F3FC5" w:rsidP="00A72008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  <w:p w14:paraId="74B40868" w14:textId="0024C11C" w:rsidR="002F3FC5" w:rsidRPr="00A72008" w:rsidRDefault="002F3FC5" w:rsidP="00686C51">
                            <w:pP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del w:id="569" w:author="MF" w:date="2022-02-26T14:27:00Z">
                              <w:r w:rsidRPr="00A72008" w:rsidDel="00B325DB"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6"/>
                                  <w:szCs w:val="56"/>
                                </w:rPr>
                                <w:delText>Plant</w:delText>
                              </w:r>
                            </w:del>
                            <w:ins w:id="570" w:author="MF" w:date="2022-02-26T14:27:00Z">
                              <w:r w:rsidRPr="00B325DB"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32"/>
                                  <w:szCs w:val="32"/>
                                  <w:rPrChange w:id="571" w:author="MF" w:date="2022-02-26T14:27:00Z">
                                    <w:rPr>
                                      <w:rFonts w:asciiTheme="majorBidi" w:hAnsiTheme="majorBidi" w:cstheme="majorBidi"/>
                                      <w:b/>
                                      <w:bCs/>
                                      <w:sz w:val="56"/>
                                      <w:szCs w:val="56"/>
                                    </w:rPr>
                                  </w:rPrChange>
                                </w:rPr>
                                <w:t>Quadrotor</w:t>
                              </w:r>
                            </w:ins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297E53BF" id="Text Box 89" o:spid="_x0000_s1058" type="#_x0000_t202" style="position:absolute;left:0;text-align:left;margin-left:169.8pt;margin-top:157.95pt;width:89.4pt;height:154.8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" fillcolor="white [3201]" strokecolor="black [3200]" strokeweight="1pt">
                <v:textbox>
                  <w:txbxContent>
                    <w:p w14:paraId="52B6186B" w14:textId="77777777" w:rsidR="002F3FC5" w:rsidRDefault="002F3FC5" w:rsidP="00A72008">
                      <w:pPr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sz w:val="56"/>
                          <w:szCs w:val="56"/>
                        </w:rPr>
                      </w:pPr>
                    </w:p>
                    <w:p w14:paraId="74B40868" w14:textId="0024C11C" w:rsidR="002F3FC5" w:rsidRPr="00A72008" w:rsidRDefault="002F3FC5" w:rsidP="00686C51">
                      <w:pPr>
                        <w:rPr>
                          <w:rFonts w:asciiTheme="majorBidi" w:hAnsiTheme="majorBidi" w:cstheme="majorBidi"/>
                          <w:b/>
                          <w:bCs/>
                          <w:sz w:val="56"/>
                          <w:szCs w:val="56"/>
                        </w:rPr>
                      </w:pPr>
                      <w:del w:id="499" w:author="MF" w:date="2022-02-26T14:27:00Z">
                        <w:r w:rsidRPr="00A72008" w:rsidDel="00B325DB">
                          <w:rPr>
                            <w:rFonts w:asciiTheme="majorBidi" w:hAnsiTheme="majorBidi" w:cstheme="majorBidi"/>
                            <w:b/>
                            <w:bCs/>
                            <w:sz w:val="56"/>
                            <w:szCs w:val="56"/>
                          </w:rPr>
                          <w:delText>Plant</w:delText>
                        </w:r>
                      </w:del>
                      <w:ins w:id="500" w:author="MF" w:date="2022-02-26T14:27:00Z">
                        <w:r w:rsidRPr="00B325DB"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PrChange w:id="501" w:author="MF" w:date="2022-02-26T14:27:00Z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56"/>
                                <w:szCs w:val="56"/>
                              </w:rPr>
                            </w:rPrChange>
                          </w:rPr>
                          <w:t>Quadrotor</w:t>
                        </w:r>
                      </w:ins>
                    </w:p>
                  </w:txbxContent>
                </v:textbox>
              </v:shape>
            </w:pict>
          </mc:Fallback>
        </mc:AlternateContent>
      </w:r>
      <w:r w:rsidR="00686C51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309477E7" wp14:editId="6B9519CF">
                <wp:simplePos x="0" y="0"/>
                <wp:positionH relativeFrom="column">
                  <wp:posOffset>472440</wp:posOffset>
                </wp:positionH>
                <wp:positionV relativeFrom="paragraph">
                  <wp:posOffset>2112645</wp:posOffset>
                </wp:positionV>
                <wp:extent cx="129540" cy="228600"/>
                <wp:effectExtent l="0" t="0" r="3810" b="0"/>
                <wp:wrapNone/>
                <wp:docPr id="275" name="Text Box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40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BD3FC8D" w14:textId="4B7219B5" w:rsidR="002F3FC5" w:rsidRPr="00686C51" w:rsidRDefault="002F3FC5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lang w:bidi="fa-IR"/>
                              </w:rPr>
                            </w:pPr>
                            <w:r w:rsidRPr="00686C51"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309477E7" id="Text Box 275" o:spid="_x0000_s1059" type="#_x0000_t202" style="position:absolute;left:0;text-align:left;margin-left:37.2pt;margin-top:166.35pt;width:10.2pt;height:18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" fillcolor="white [3201]" stroked="f" strokeweight=".5pt">
                <v:textbox>
                  <w:txbxContent>
                    <w:p w14:paraId="0BD3FC8D" w14:textId="4B7219B5" w:rsidR="002F3FC5" w:rsidRPr="00686C51" w:rsidRDefault="002F3FC5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lang w:bidi="fa-IR"/>
                        </w:rPr>
                      </w:pPr>
                      <w:r w:rsidRPr="00686C51">
                        <w:rPr>
                          <w:rFonts w:asciiTheme="majorBidi" w:hAnsiTheme="majorBidi" w:cstheme="majorBidi"/>
                          <w:sz w:val="18"/>
                          <w:szCs w:val="18"/>
                          <w:rtl/>
                          <w:lang w:bidi="fa-IR"/>
                        </w:rPr>
                        <w:t>-</w:t>
                      </w:r>
                    </w:p>
                  </w:txbxContent>
                </v:textbox>
              </v:shape>
            </w:pict>
          </mc:Fallback>
        </mc:AlternateContent>
      </w:r>
      <w:r w:rsidR="00686C51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4DAD13B6" wp14:editId="2A2B8C29">
                <wp:simplePos x="0" y="0"/>
                <wp:positionH relativeFrom="column">
                  <wp:posOffset>388620</wp:posOffset>
                </wp:positionH>
                <wp:positionV relativeFrom="paragraph">
                  <wp:posOffset>1830705</wp:posOffset>
                </wp:positionV>
                <wp:extent cx="167640" cy="182880"/>
                <wp:effectExtent l="0" t="0" r="3810" b="7620"/>
                <wp:wrapNone/>
                <wp:docPr id="147" name="Text Box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640" cy="1828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C2BC028" w14:textId="1BDE7300" w:rsidR="002F3FC5" w:rsidRPr="00686C51" w:rsidRDefault="002F3FC5">
                            <w:pP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686C51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18"/>
                                <w:szCs w:val="18"/>
                              </w:rPr>
                              <w:t>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4DAD13B6" id="Text Box 147" o:spid="_x0000_s1060" type="#_x0000_t202" style="position:absolute;left:0;text-align:left;margin-left:30.6pt;margin-top:144.15pt;width:13.2pt;height:14.4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" fillcolor="white [3201]" stroked="f" strokeweight=".5pt">
                <v:textbox>
                  <w:txbxContent>
                    <w:p w14:paraId="7C2BC028" w14:textId="1BDE7300" w:rsidR="002F3FC5" w:rsidRPr="00686C51" w:rsidRDefault="002F3FC5">
                      <w:pPr>
                        <w:rPr>
                          <w:rFonts w:asciiTheme="majorBidi" w:hAnsiTheme="majorBidi" w:cstheme="majorBidi"/>
                          <w:b/>
                          <w:bCs/>
                          <w:sz w:val="18"/>
                          <w:szCs w:val="18"/>
                        </w:rPr>
                      </w:pPr>
                      <w:r w:rsidRPr="00686C51">
                        <w:rPr>
                          <w:rFonts w:asciiTheme="majorBidi" w:hAnsiTheme="majorBidi" w:cstheme="majorBidi"/>
                          <w:b/>
                          <w:bCs/>
                          <w:sz w:val="18"/>
                          <w:szCs w:val="18"/>
                        </w:rP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  <w:r w:rsidR="00686C51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76EF4730" wp14:editId="6F424961">
                <wp:simplePos x="0" y="0"/>
                <wp:positionH relativeFrom="margin">
                  <wp:align>left</wp:align>
                </wp:positionH>
                <wp:positionV relativeFrom="paragraph">
                  <wp:posOffset>1937385</wp:posOffset>
                </wp:positionV>
                <wp:extent cx="274320" cy="243840"/>
                <wp:effectExtent l="0" t="0" r="11430" b="22860"/>
                <wp:wrapNone/>
                <wp:docPr id="145" name="Text Box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FF9D6D" w14:textId="56D19E5F" w:rsidR="002F3FC5" w:rsidRDefault="002F3FC5" w:rsidP="00EF0D20">
                            <w:r w:rsidRPr="00686C51"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  <w:t>Z</w:t>
                            </w:r>
                            <w: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76EF4730" id="Text Box 145" o:spid="_x0000_s1061" type="#_x0000_t202" style="position:absolute;left:0;text-align:left;margin-left:0;margin-top:152.55pt;width:21.6pt;height:19.2pt;z-index:2518026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" fillcolor="white [3201]" strokeweight=".5pt">
                <v:textbox>
                  <w:txbxContent>
                    <w:p w14:paraId="71FF9D6D" w14:textId="56D19E5F" w:rsidR="002F3FC5" w:rsidRDefault="002F3FC5" w:rsidP="00EF0D20">
                      <w:r w:rsidRPr="00686C51"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  <w:t>Z</w:t>
                      </w:r>
                      <w:r>
                        <w:t>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6C51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2D8E0FC9" wp14:editId="7972A98E">
                <wp:simplePos x="0" y="0"/>
                <wp:positionH relativeFrom="column">
                  <wp:posOffset>274320</wp:posOffset>
                </wp:positionH>
                <wp:positionV relativeFrom="paragraph">
                  <wp:posOffset>2074545</wp:posOffset>
                </wp:positionV>
                <wp:extent cx="365760" cy="0"/>
                <wp:effectExtent l="0" t="76200" r="15240" b="95250"/>
                <wp:wrapNone/>
                <wp:docPr id="583" name="Straight Arrow Connector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576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5BAF0D02" id="Straight Arrow Connector 583" o:spid="_x0000_s1026" type="#_x0000_t32" style="position:absolute;margin-left:21.6pt;margin-top:163.35pt;width:28.8pt;height:0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" strokecolor="black [3200]" strokeweight="1pt">
                <v:stroke endarrow="block" joinstyle="miter"/>
              </v:shape>
            </w:pict>
          </mc:Fallback>
        </mc:AlternateContent>
      </w:r>
      <w:r w:rsidR="00686C51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5EE244B9" wp14:editId="0DE95265">
                <wp:simplePos x="0" y="0"/>
                <wp:positionH relativeFrom="column">
                  <wp:posOffset>647700</wp:posOffset>
                </wp:positionH>
                <wp:positionV relativeFrom="paragraph">
                  <wp:posOffset>1990725</wp:posOffset>
                </wp:positionV>
                <wp:extent cx="274320" cy="190500"/>
                <wp:effectExtent l="0" t="0" r="11430" b="19050"/>
                <wp:wrapNone/>
                <wp:docPr id="136" name="Oval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" cy="1905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oval w14:anchorId="7110E371" id="Oval 136" o:spid="_x0000_s1026" style="position:absolute;margin-left:51pt;margin-top:156.75pt;width:21.6pt;height:1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" fillcolor="white [3201]" strokecolor="black [3200]" strokeweight="1pt">
                <v:stroke joinstyle="miter"/>
              </v:oval>
            </w:pict>
          </mc:Fallback>
        </mc:AlternateContent>
      </w:r>
      <w:r w:rsidR="00686C51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09D686B4" wp14:editId="2279A08B">
                <wp:simplePos x="0" y="0"/>
                <wp:positionH relativeFrom="column">
                  <wp:posOffset>922020</wp:posOffset>
                </wp:positionH>
                <wp:positionV relativeFrom="paragraph">
                  <wp:posOffset>2082165</wp:posOffset>
                </wp:positionV>
                <wp:extent cx="281940" cy="7620"/>
                <wp:effectExtent l="0" t="76200" r="22860" b="87630"/>
                <wp:wrapNone/>
                <wp:docPr id="553" name="Straight Arrow Connector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194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50921677" id="Straight Arrow Connector 553" o:spid="_x0000_s1026" type="#_x0000_t32" style="position:absolute;margin-left:72.6pt;margin-top:163.95pt;width:22.2pt;height:.6pt;flip:y;z-index:25218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" strokecolor="black [3200]" strokeweight="1pt">
                <v:stroke endarrow="block" joinstyle="miter"/>
              </v:shape>
            </w:pict>
          </mc:Fallback>
        </mc:AlternateContent>
      </w:r>
      <w:r w:rsidR="00686C51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C7174D0" wp14:editId="543D2C67">
                <wp:simplePos x="0" y="0"/>
                <wp:positionH relativeFrom="column">
                  <wp:posOffset>1691640</wp:posOffset>
                </wp:positionH>
                <wp:positionV relativeFrom="paragraph">
                  <wp:posOffset>1845945</wp:posOffset>
                </wp:positionV>
                <wp:extent cx="350520" cy="198120"/>
                <wp:effectExtent l="0" t="0" r="0" b="0"/>
                <wp:wrapNone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20" cy="198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31DB3A5" w14:textId="36924A83" w:rsidR="002F3FC5" w:rsidRPr="00686C51" w:rsidRDefault="002F3FC5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</w:pPr>
                            <w:r w:rsidRPr="00686C51"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  <w:t>U1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7C7174D0" id="Text Box 129" o:spid="_x0000_s1062" type="#_x0000_t202" style="position:absolute;left:0;text-align:left;margin-left:133.2pt;margin-top:145.35pt;width:27.6pt;height:15.6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" fillcolor="white [3201]" stroked="f" strokeweight=".5pt">
                <v:textbox>
                  <w:txbxContent>
                    <w:p w14:paraId="131DB3A5" w14:textId="36924A83" w:rsidR="002F3FC5" w:rsidRPr="00686C51" w:rsidRDefault="002F3FC5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</w:pPr>
                      <w:r w:rsidRPr="00686C51"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  <w:t>U1</w:t>
                      </w:r>
                    </w:p>
                  </w:txbxContent>
                </v:textbox>
              </v:shape>
            </w:pict>
          </mc:Fallback>
        </mc:AlternateContent>
      </w:r>
      <w:r w:rsidR="00686C51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711B54C" wp14:editId="3FCC5A5C">
                <wp:simplePos x="0" y="0"/>
                <wp:positionH relativeFrom="column">
                  <wp:posOffset>1196340</wp:posOffset>
                </wp:positionH>
                <wp:positionV relativeFrom="paragraph">
                  <wp:posOffset>1975485</wp:posOffset>
                </wp:positionV>
                <wp:extent cx="426720" cy="251460"/>
                <wp:effectExtent l="0" t="0" r="11430" b="15240"/>
                <wp:wrapNone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672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1BBFA7" w14:textId="04886DFE" w:rsidR="002F3FC5" w:rsidRPr="007E6952" w:rsidRDefault="002F3FC5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</w:pPr>
                            <w:r w:rsidRPr="007E6952"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  <w:t>PID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5711B54C" id="Text Box 130" o:spid="_x0000_s1063" type="#_x0000_t202" style="position:absolute;left:0;text-align:left;margin-left:94.2pt;margin-top:155.55pt;width:33.6pt;height:19.8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" fillcolor="white [3201]" strokeweight=".5pt">
                <v:textbox>
                  <w:txbxContent>
                    <w:p w14:paraId="391BBFA7" w14:textId="04886DFE" w:rsidR="002F3FC5" w:rsidRPr="007E6952" w:rsidRDefault="002F3FC5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</w:pPr>
                      <w:r w:rsidRPr="007E6952"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  <w:t>PID</w:t>
                      </w:r>
                    </w:p>
                  </w:txbxContent>
                </v:textbox>
              </v:shape>
            </w:pict>
          </mc:Fallback>
        </mc:AlternateContent>
      </w:r>
      <w:r w:rsidR="00686C51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104818B2" wp14:editId="36555BBF">
                <wp:simplePos x="0" y="0"/>
                <wp:positionH relativeFrom="column">
                  <wp:posOffset>1623060</wp:posOffset>
                </wp:positionH>
                <wp:positionV relativeFrom="paragraph">
                  <wp:posOffset>2089785</wp:posOffset>
                </wp:positionV>
                <wp:extent cx="548640" cy="7620"/>
                <wp:effectExtent l="0" t="76200" r="22860" b="87630"/>
                <wp:wrapNone/>
                <wp:docPr id="518" name="Straight Arrow Connector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864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4F4D8A7F" id="Straight Arrow Connector 518" o:spid="_x0000_s1026" type="#_x0000_t32" style="position:absolute;margin-left:127.8pt;margin-top:164.55pt;width:43.2pt;height:.6pt;flip:y;z-index:25218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" strokecolor="black [3200]" strokeweight="1pt">
                <v:stroke endarrow="block" joinstyle="miter"/>
              </v:shape>
            </w:pict>
          </mc:Fallback>
        </mc:AlternateContent>
      </w:r>
      <w:r w:rsidR="006A355A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در این پروژه به کنترل موقعیت و وضعیت سیستم چهارپره پرداختیم که در شکل </w:t>
      </w:r>
      <w:r w:rsidR="00686C51">
        <w:rPr>
          <w:rFonts w:ascii="IRANSansWeb_Light" w:hAnsi="IRANSansWeb_Light" w:cs="B Nazanin" w:hint="cs"/>
          <w:sz w:val="28"/>
          <w:szCs w:val="28"/>
          <w:rtl/>
          <w:lang w:bidi="fa-IR"/>
        </w:rPr>
        <w:t>4-1</w:t>
      </w:r>
      <w:r w:rsidR="006A355A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</w:t>
      </w:r>
      <w:r w:rsidR="00A46065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بلوک دیاگرام سیستم </w:t>
      </w:r>
      <w:del w:id="572" w:author="MF" w:date="2022-02-26T14:21:00Z">
        <w:r w:rsidR="00A46065" w:rsidDel="00AD16CF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delText>دیده</w:delText>
        </w:r>
      </w:del>
      <w:ins w:id="573" w:author="MF" w:date="2022-02-26T14:21:00Z">
        <w:r w:rsidR="00AD16CF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>ملاحظه</w:t>
        </w:r>
      </w:ins>
      <w:r w:rsidR="00D41D00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A46065">
        <w:rPr>
          <w:rFonts w:ascii="IRANSansWeb_Light" w:hAnsi="IRANSansWeb_Light" w:cs="B Nazanin" w:hint="cs"/>
          <w:sz w:val="28"/>
          <w:szCs w:val="28"/>
          <w:rtl/>
          <w:lang w:bidi="fa-IR"/>
        </w:rPr>
        <w:t>می</w:t>
      </w:r>
      <w:r w:rsidR="00D41D00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A46065">
        <w:rPr>
          <w:rFonts w:ascii="IRANSansWeb_Light" w:hAnsi="IRANSansWeb_Light" w:cs="B Nazanin" w:hint="cs"/>
          <w:sz w:val="28"/>
          <w:szCs w:val="28"/>
          <w:rtl/>
          <w:lang w:bidi="fa-IR"/>
        </w:rPr>
        <w:t>شود</w:t>
      </w:r>
      <w:r w:rsidR="00981982">
        <w:rPr>
          <w:rFonts w:ascii="IRANSansWeb_Light" w:hAnsi="IRANSansWeb_Light" w:cs="B Nazanin"/>
          <w:sz w:val="28"/>
          <w:szCs w:val="28"/>
          <w:lang w:bidi="fa-IR"/>
        </w:rPr>
        <w:t>.</w:t>
      </w:r>
      <w:r w:rsidR="00981982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به طورکلی نحوه کنترل سیستم بدین صورت است که برای زوایا و ارتفاع مقدار مرجع تعیین می</w:t>
      </w:r>
      <w:r w:rsidR="00DA679D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981982">
        <w:rPr>
          <w:rFonts w:ascii="IRANSansWeb_Light" w:hAnsi="IRANSansWeb_Light" w:cs="B Nazanin" w:hint="cs"/>
          <w:sz w:val="28"/>
          <w:szCs w:val="28"/>
          <w:rtl/>
          <w:lang w:bidi="fa-IR"/>
        </w:rPr>
        <w:t>شود و سیگنال خطا حاصل از اختلاف مقدار مرجع و مقدار اندازه</w:t>
      </w:r>
      <w:r w:rsidR="00981982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981982">
        <w:rPr>
          <w:rFonts w:ascii="IRANSansWeb_Light" w:hAnsi="IRANSansWeb_Light" w:cs="B Nazanin" w:hint="cs"/>
          <w:sz w:val="28"/>
          <w:szCs w:val="28"/>
          <w:rtl/>
          <w:lang w:bidi="fa-IR"/>
        </w:rPr>
        <w:t>گیری</w:t>
      </w:r>
      <w:r w:rsidR="00D41D00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981982">
        <w:rPr>
          <w:rFonts w:ascii="IRANSansWeb_Light" w:hAnsi="IRANSansWeb_Light" w:cs="B Nazanin" w:hint="cs"/>
          <w:sz w:val="28"/>
          <w:szCs w:val="28"/>
          <w:rtl/>
          <w:lang w:bidi="fa-IR"/>
        </w:rPr>
        <w:t>شده به کنترل</w:t>
      </w:r>
      <w:r w:rsidR="00981982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981982">
        <w:rPr>
          <w:rFonts w:ascii="IRANSansWeb_Light" w:hAnsi="IRANSansWeb_Light" w:cs="B Nazanin" w:hint="cs"/>
          <w:sz w:val="28"/>
          <w:szCs w:val="28"/>
          <w:rtl/>
          <w:lang w:bidi="fa-IR"/>
        </w:rPr>
        <w:t>کننده داده</w:t>
      </w:r>
      <w:r w:rsidR="00D41D00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981982">
        <w:rPr>
          <w:rFonts w:ascii="IRANSansWeb_Light" w:hAnsi="IRANSansWeb_Light" w:cs="B Nazanin" w:hint="cs"/>
          <w:sz w:val="28"/>
          <w:szCs w:val="28"/>
          <w:rtl/>
          <w:lang w:bidi="fa-IR"/>
        </w:rPr>
        <w:t>می</w:t>
      </w:r>
      <w:r w:rsidR="00DA679D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981982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شود. سیگنال کنترلی </w:t>
      </w:r>
      <w:r w:rsidR="00981982" w:rsidRPr="00DA679D">
        <w:rPr>
          <w:rFonts w:asciiTheme="majorBidi" w:hAnsiTheme="majorBidi" w:cstheme="majorBidi"/>
          <w:sz w:val="24"/>
          <w:szCs w:val="24"/>
          <w:lang w:bidi="fa-IR"/>
        </w:rPr>
        <w:t>U1</w:t>
      </w:r>
      <w:r w:rsidR="00981982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تا </w:t>
      </w:r>
      <w:r w:rsidR="00981982" w:rsidRPr="00DA679D">
        <w:rPr>
          <w:rFonts w:asciiTheme="majorBidi" w:hAnsiTheme="majorBidi" w:cstheme="majorBidi"/>
          <w:sz w:val="24"/>
          <w:szCs w:val="24"/>
          <w:lang w:bidi="fa-IR"/>
        </w:rPr>
        <w:t>U4</w:t>
      </w:r>
      <w:r w:rsidR="00981982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وارد </w:t>
      </w:r>
      <w:del w:id="574" w:author="MF" w:date="2022-02-26T14:23:00Z">
        <w:r w:rsidR="00981982" w:rsidRPr="00DA679D" w:rsidDel="006B1884">
          <w:rPr>
            <w:rFonts w:asciiTheme="majorBidi" w:hAnsiTheme="majorBidi" w:cstheme="majorBidi"/>
            <w:sz w:val="24"/>
            <w:szCs w:val="24"/>
            <w:lang w:bidi="fa-IR"/>
          </w:rPr>
          <w:delText>Plant</w:delText>
        </w:r>
        <w:r w:rsidR="004D7E87" w:rsidRPr="00DA679D" w:rsidDel="006B1884">
          <w:rPr>
            <w:rFonts w:asciiTheme="majorBidi" w:hAnsiTheme="majorBidi" w:cstheme="majorBidi"/>
            <w:sz w:val="24"/>
            <w:szCs w:val="24"/>
            <w:rtl/>
            <w:lang w:bidi="fa-IR"/>
          </w:rPr>
          <w:delText xml:space="preserve"> </w:delText>
        </w:r>
      </w:del>
      <w:ins w:id="575" w:author="MF" w:date="2022-02-26T14:23:00Z">
        <w:r w:rsidR="006B1884" w:rsidRPr="006B1884">
          <w:rPr>
            <w:rFonts w:asciiTheme="majorBidi" w:hAnsiTheme="majorBidi" w:cs="B Nazanin" w:hint="eastAsia"/>
            <w:sz w:val="28"/>
            <w:szCs w:val="28"/>
            <w:rtl/>
            <w:lang w:bidi="fa-IR"/>
            <w:rPrChange w:id="576" w:author="MF" w:date="2022-02-26T14:24:00Z">
              <w:rPr>
                <w:rFonts w:asciiTheme="majorBidi" w:hAnsiTheme="majorBidi" w:cstheme="majorBidi" w:hint="eastAsia"/>
                <w:sz w:val="24"/>
                <w:szCs w:val="24"/>
                <w:rtl/>
                <w:lang w:bidi="fa-IR"/>
              </w:rPr>
            </w:rPrChange>
          </w:rPr>
          <w:t>چهارپره</w:t>
        </w:r>
        <w:r w:rsidR="006B1884" w:rsidRPr="006B1884">
          <w:rPr>
            <w:rFonts w:asciiTheme="majorBidi" w:hAnsiTheme="majorBidi" w:cs="B Mitra"/>
            <w:sz w:val="28"/>
            <w:szCs w:val="28"/>
            <w:rtl/>
            <w:lang w:bidi="fa-IR"/>
            <w:rPrChange w:id="577" w:author="MF" w:date="2022-02-26T14:23:00Z">
              <w:rPr>
                <w:rFonts w:asciiTheme="majorBidi" w:hAnsiTheme="majorBidi" w:cstheme="majorBidi"/>
                <w:sz w:val="24"/>
                <w:szCs w:val="24"/>
                <w:rtl/>
                <w:lang w:bidi="fa-IR"/>
              </w:rPr>
            </w:rPrChange>
          </w:rPr>
          <w:t xml:space="preserve"> </w:t>
        </w:r>
      </w:ins>
      <w:r w:rsidR="004D7E87">
        <w:rPr>
          <w:rFonts w:ascii="IRANSansWeb_Light" w:hAnsi="IRANSansWeb_Light" w:cs="B Nazanin" w:hint="cs"/>
          <w:sz w:val="28"/>
          <w:szCs w:val="28"/>
          <w:rtl/>
          <w:lang w:bidi="fa-IR"/>
        </w:rPr>
        <w:t>می</w:t>
      </w:r>
      <w:r w:rsidR="00DA679D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4D7E87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شود </w:t>
      </w:r>
      <w:r w:rsidR="00C30D43">
        <w:rPr>
          <w:rFonts w:ascii="IRANSansWeb_Light" w:hAnsi="IRANSansWeb_Light" w:cs="B Nazanin" w:hint="cs"/>
          <w:sz w:val="28"/>
          <w:szCs w:val="28"/>
          <w:rtl/>
          <w:lang w:bidi="fa-IR"/>
        </w:rPr>
        <w:t>(</w:t>
      </w:r>
      <w:r w:rsidR="004D7E87">
        <w:rPr>
          <w:rFonts w:ascii="IRANSansWeb_Light" w:hAnsi="IRANSansWeb_Light" w:cs="B Nazanin" w:hint="cs"/>
          <w:sz w:val="28"/>
          <w:szCs w:val="28"/>
          <w:rtl/>
          <w:lang w:bidi="fa-IR"/>
        </w:rPr>
        <w:t>روابط آن در فصل پیشین</w:t>
      </w:r>
      <w:r w:rsidR="00C30D43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بیان شد</w:t>
      </w:r>
      <w:del w:id="578" w:author="MF" w:date="2022-02-26T14:24:00Z">
        <w:r w:rsidR="00DA679D" w:rsidDel="006B1884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delText>.</w:delText>
        </w:r>
      </w:del>
      <w:r w:rsidR="00C30D43">
        <w:rPr>
          <w:rFonts w:ascii="IRANSansWeb_Light" w:hAnsi="IRANSansWeb_Light" w:cs="B Nazanin" w:hint="cs"/>
          <w:sz w:val="28"/>
          <w:szCs w:val="28"/>
          <w:rtl/>
          <w:lang w:bidi="fa-IR"/>
        </w:rPr>
        <w:t>)</w:t>
      </w:r>
      <w:ins w:id="579" w:author="MF" w:date="2022-02-26T14:24:00Z">
        <w:r w:rsidR="006B1884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>.</w:t>
        </w:r>
      </w:ins>
      <w:r w:rsidR="00C30D43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سپس زوایا و ارتفاع توسط ژ</w:t>
      </w:r>
      <w:r w:rsidR="00D41D00">
        <w:rPr>
          <w:rFonts w:ascii="IRANSansWeb_Light" w:hAnsi="IRANSansWeb_Light" w:cs="B Nazanin" w:hint="cs"/>
          <w:sz w:val="28"/>
          <w:szCs w:val="28"/>
          <w:rtl/>
          <w:lang w:bidi="fa-IR"/>
        </w:rPr>
        <w:t>ا</w:t>
      </w:r>
      <w:r w:rsidR="00C30D43">
        <w:rPr>
          <w:rFonts w:ascii="IRANSansWeb_Light" w:hAnsi="IRANSansWeb_Light" w:cs="B Nazanin" w:hint="cs"/>
          <w:sz w:val="28"/>
          <w:szCs w:val="28"/>
          <w:rtl/>
          <w:lang w:bidi="fa-IR"/>
        </w:rPr>
        <w:t>یروسکوپ و سنسورآلتراسونیک اندازه</w:t>
      </w:r>
      <w:r w:rsidR="00DA679D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C30D43">
        <w:rPr>
          <w:rFonts w:ascii="IRANSansWeb_Light" w:hAnsi="IRANSansWeb_Light" w:cs="B Nazanin" w:hint="cs"/>
          <w:sz w:val="28"/>
          <w:szCs w:val="28"/>
          <w:rtl/>
          <w:lang w:bidi="fa-IR"/>
        </w:rPr>
        <w:t>گیری</w:t>
      </w:r>
      <w:r w:rsidR="00D41D00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C30D43">
        <w:rPr>
          <w:rFonts w:ascii="IRANSansWeb_Light" w:hAnsi="IRANSansWeb_Light" w:cs="B Nazanin" w:hint="cs"/>
          <w:sz w:val="28"/>
          <w:szCs w:val="28"/>
          <w:rtl/>
          <w:lang w:bidi="fa-IR"/>
        </w:rPr>
        <w:t>شده و توسط مسیرفیدبک بازگردانده می</w:t>
      </w:r>
      <w:r w:rsidR="00DA679D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C30D43">
        <w:rPr>
          <w:rFonts w:ascii="IRANSansWeb_Light" w:hAnsi="IRANSansWeb_Light" w:cs="B Nazanin" w:hint="cs"/>
          <w:sz w:val="28"/>
          <w:szCs w:val="28"/>
          <w:rtl/>
          <w:lang w:bidi="fa-IR"/>
        </w:rPr>
        <w:t>شوند.</w:t>
      </w:r>
      <w:r w:rsidR="006E2E37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در قسمت</w:t>
      </w:r>
      <w:r w:rsidR="006E2E37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6E2E37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های بعدی </w:t>
      </w:r>
      <w:del w:id="580" w:author="MF" w:date="2022-02-26T14:24:00Z">
        <w:r w:rsidR="006E2E37" w:rsidDel="006B1884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delText xml:space="preserve">به </w:delText>
        </w:r>
      </w:del>
      <w:ins w:id="581" w:author="MF" w:date="2022-02-26T14:24:00Z">
        <w:r w:rsidR="006B1884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>به‌</w:t>
        </w:r>
      </w:ins>
      <w:r w:rsidR="006E2E37">
        <w:rPr>
          <w:rFonts w:ascii="IRANSansWeb_Light" w:hAnsi="IRANSansWeb_Light" w:cs="B Nazanin" w:hint="cs"/>
          <w:sz w:val="28"/>
          <w:szCs w:val="28"/>
          <w:rtl/>
          <w:lang w:bidi="fa-IR"/>
        </w:rPr>
        <w:t>طور مفصل درمورد عملکرد هر یک از بخش</w:t>
      </w:r>
      <w:r w:rsidR="00DA679D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6E2E37">
        <w:rPr>
          <w:rFonts w:ascii="IRANSansWeb_Light" w:hAnsi="IRANSansWeb_Light" w:cs="B Nazanin" w:hint="cs"/>
          <w:sz w:val="28"/>
          <w:szCs w:val="28"/>
          <w:rtl/>
          <w:lang w:bidi="fa-IR"/>
        </w:rPr>
        <w:t>های معرفی</w:t>
      </w:r>
      <w:r w:rsidR="00DA679D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6E2E37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شده در شکل </w:t>
      </w:r>
      <w:r w:rsidR="00735FED">
        <w:rPr>
          <w:rFonts w:ascii="IRANSansWeb_Light" w:hAnsi="IRANSansWeb_Light" w:cs="B Nazanin" w:hint="cs"/>
          <w:sz w:val="28"/>
          <w:szCs w:val="28"/>
          <w:rtl/>
          <w:lang w:bidi="fa-IR"/>
        </w:rPr>
        <w:t>4-1</w:t>
      </w:r>
      <w:r w:rsidR="006E2E37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</w:t>
      </w:r>
      <w:r w:rsidR="00577619">
        <w:rPr>
          <w:rFonts w:ascii="IRANSansWeb_Light" w:hAnsi="IRANSansWeb_Light" w:cs="B Nazanin" w:hint="cs"/>
          <w:sz w:val="28"/>
          <w:szCs w:val="28"/>
          <w:rtl/>
          <w:lang w:bidi="fa-IR"/>
        </w:rPr>
        <w:t>بحث خواهیم</w:t>
      </w:r>
      <w:r w:rsidR="00D41D00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577619">
        <w:rPr>
          <w:rFonts w:ascii="IRANSansWeb_Light" w:hAnsi="IRANSansWeb_Light" w:cs="B Nazanin" w:hint="cs"/>
          <w:sz w:val="28"/>
          <w:szCs w:val="28"/>
          <w:rtl/>
          <w:lang w:bidi="fa-IR"/>
        </w:rPr>
        <w:t>کرد.</w:t>
      </w:r>
    </w:p>
    <w:p w14:paraId="0A98109C" w14:textId="6D443F40" w:rsidR="00577619" w:rsidRDefault="00274131" w:rsidP="00577619">
      <w:pPr>
        <w:bidi/>
        <w:rPr>
          <w:rFonts w:ascii="IRANSansWeb_Light" w:hAnsi="IRANSansWeb_Light" w:cs="B Nazanin"/>
          <w:sz w:val="28"/>
          <w:szCs w:val="28"/>
          <w:rtl/>
          <w:lang w:bidi="fa-IR"/>
        </w:rPr>
      </w:pPr>
      <w:r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5BA7BD90" wp14:editId="75FE9D8D">
                <wp:simplePos x="0" y="0"/>
                <wp:positionH relativeFrom="column">
                  <wp:posOffset>4876800</wp:posOffset>
                </wp:positionH>
                <wp:positionV relativeFrom="paragraph">
                  <wp:posOffset>304165</wp:posOffset>
                </wp:positionV>
                <wp:extent cx="220980" cy="198120"/>
                <wp:effectExtent l="0" t="0" r="26670" b="11430"/>
                <wp:wrapNone/>
                <wp:docPr id="613" name="Text Box 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" cy="198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7E20E43" w14:textId="512652A1" w:rsidR="002F3FC5" w:rsidRPr="00274131" w:rsidRDefault="002F3FC5">
                            <w:pPr>
                              <w:rPr>
                                <w:rFonts w:cs="B Nazanin"/>
                                <w:sz w:val="18"/>
                                <w:szCs w:val="18"/>
                                <w:rtl/>
                                <w:lang w:bidi="fa-IR"/>
                              </w:rPr>
                            </w:pPr>
                            <w:r w:rsidRPr="00274131">
                              <w:rPr>
                                <w:rFonts w:cs="B Nazanin" w:hint="cs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5BA7BD90" id="Text Box 613" o:spid="_x0000_s1064" type="#_x0000_t202" style="position:absolute;left:0;text-align:left;margin-left:384pt;margin-top:23.95pt;width:17.4pt;height:15.6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" fillcolor="white [3201]" strokeweight=".5pt">
                <v:textbox>
                  <w:txbxContent>
                    <w:p w14:paraId="67E20E43" w14:textId="512652A1" w:rsidR="002F3FC5" w:rsidRPr="00274131" w:rsidRDefault="002F3FC5">
                      <w:pPr>
                        <w:rPr>
                          <w:rFonts w:cs="B Nazanin"/>
                          <w:sz w:val="18"/>
                          <w:szCs w:val="18"/>
                          <w:rtl/>
                          <w:lang w:bidi="fa-IR"/>
                        </w:rPr>
                      </w:pPr>
                      <w:r w:rsidRPr="00274131">
                        <w:rPr>
                          <w:rFonts w:cs="B Nazanin" w:hint="cs"/>
                          <w:sz w:val="18"/>
                          <w:szCs w:val="18"/>
                          <w:rtl/>
                          <w:lang w:bidi="fa-IR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6952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00960" behindDoc="0" locked="0" layoutInCell="1" allowOverlap="1" wp14:anchorId="411B5804" wp14:editId="304DA800">
                <wp:simplePos x="0" y="0"/>
                <wp:positionH relativeFrom="column">
                  <wp:posOffset>876300</wp:posOffset>
                </wp:positionH>
                <wp:positionV relativeFrom="paragraph">
                  <wp:posOffset>37465</wp:posOffset>
                </wp:positionV>
                <wp:extent cx="220980" cy="213360"/>
                <wp:effectExtent l="0" t="0" r="26670" b="15240"/>
                <wp:wrapNone/>
                <wp:docPr id="593" name="Text Box 5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" cy="213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853682" w14:textId="5D64BE24" w:rsidR="002F3FC5" w:rsidRPr="007E6952" w:rsidRDefault="002F3FC5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lang w:bidi="fa-IR"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411B5804" id="Text Box 593" o:spid="_x0000_s1065" type="#_x0000_t202" style="position:absolute;left:0;text-align:left;margin-left:69pt;margin-top:2.95pt;width:17.4pt;height:16.8pt;z-index:25220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" fillcolor="white [3201]" strokeweight=".5pt">
                <v:textbox>
                  <w:txbxContent>
                    <w:p w14:paraId="66853682" w14:textId="5D64BE24" w:rsidR="002F3FC5" w:rsidRPr="007E6952" w:rsidRDefault="002F3FC5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lang w:bidi="fa-IR"/>
                        </w:rPr>
                      </w:pPr>
                      <w:r>
                        <w:rPr>
                          <w:rFonts w:asciiTheme="majorBidi" w:hAnsiTheme="majorBidi" w:cstheme="majorBidi" w:hint="cs"/>
                          <w:sz w:val="18"/>
                          <w:szCs w:val="18"/>
                          <w:rtl/>
                          <w:lang w:bidi="fa-IR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E6952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2431D41D" wp14:editId="337DF999">
                <wp:simplePos x="0" y="0"/>
                <wp:positionH relativeFrom="column">
                  <wp:posOffset>754380</wp:posOffset>
                </wp:positionH>
                <wp:positionV relativeFrom="paragraph">
                  <wp:posOffset>182245</wp:posOffset>
                </wp:positionV>
                <wp:extent cx="121920" cy="7620"/>
                <wp:effectExtent l="0" t="0" r="11430" b="30480"/>
                <wp:wrapNone/>
                <wp:docPr id="595" name="Straight Connector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1920" cy="76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line w14:anchorId="7DB56007" id="Straight Connector 595" o:spid="_x0000_s1026" style="position:absolute;flip:x;z-index:25220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9.4pt,14.35pt" to="69pt,1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" strokecolor="black [3200]" strokeweight="1pt">
                <v:stroke joinstyle="miter"/>
              </v:line>
            </w:pict>
          </mc:Fallback>
        </mc:AlternateContent>
      </w:r>
      <w:r w:rsidR="00686C51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164B2B21" wp14:editId="7688FF53">
                <wp:simplePos x="0" y="0"/>
                <wp:positionH relativeFrom="column">
                  <wp:posOffset>426720</wp:posOffset>
                </wp:positionH>
                <wp:positionV relativeFrom="paragraph">
                  <wp:posOffset>227965</wp:posOffset>
                </wp:positionV>
                <wp:extent cx="213360" cy="220980"/>
                <wp:effectExtent l="0" t="0" r="0" b="7620"/>
                <wp:wrapNone/>
                <wp:docPr id="150" name="Text Box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36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AC44412" w14:textId="64C50EAD" w:rsidR="002F3FC5" w:rsidRPr="00686C51" w:rsidRDefault="002F3FC5">
                            <w:pP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686C51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18"/>
                                <w:szCs w:val="18"/>
                              </w:rPr>
                              <w:t>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164B2B21" id="Text Box 150" o:spid="_x0000_s1066" type="#_x0000_t202" style="position:absolute;left:0;text-align:left;margin-left:33.6pt;margin-top:17.95pt;width:16.8pt;height:17.4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" fillcolor="white [3201]" stroked="f" strokeweight=".5pt">
                <v:textbox>
                  <w:txbxContent>
                    <w:p w14:paraId="7AC44412" w14:textId="64C50EAD" w:rsidR="002F3FC5" w:rsidRPr="00686C51" w:rsidRDefault="002F3FC5">
                      <w:pPr>
                        <w:rPr>
                          <w:rFonts w:asciiTheme="majorBidi" w:hAnsiTheme="majorBidi" w:cstheme="majorBidi"/>
                          <w:b/>
                          <w:bCs/>
                          <w:sz w:val="18"/>
                          <w:szCs w:val="18"/>
                        </w:rPr>
                      </w:pPr>
                      <w:r w:rsidRPr="00686C51">
                        <w:rPr>
                          <w:rFonts w:asciiTheme="majorBidi" w:hAnsiTheme="majorBidi" w:cstheme="majorBidi"/>
                          <w:b/>
                          <w:bCs/>
                          <w:sz w:val="18"/>
                          <w:szCs w:val="18"/>
                        </w:rP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  <w:r w:rsidR="00686C51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61CBC5B3" wp14:editId="0B5F1943">
                <wp:simplePos x="0" y="0"/>
                <wp:positionH relativeFrom="column">
                  <wp:posOffset>1668780</wp:posOffset>
                </wp:positionH>
                <wp:positionV relativeFrom="paragraph">
                  <wp:posOffset>205105</wp:posOffset>
                </wp:positionV>
                <wp:extent cx="358140" cy="228600"/>
                <wp:effectExtent l="0" t="0" r="3810" b="0"/>
                <wp:wrapNone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FAF9418" w14:textId="76473515" w:rsidR="002F3FC5" w:rsidRPr="00686C51" w:rsidRDefault="002F3FC5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</w:pPr>
                            <w:r w:rsidRPr="00686C51"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  <w:t>U2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61CBC5B3" id="Text Box 132" o:spid="_x0000_s1067" type="#_x0000_t202" style="position:absolute;left:0;text-align:left;margin-left:131.4pt;margin-top:16.15pt;width:28.2pt;height:18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" fillcolor="white [3201]" stroked="f" strokeweight=".5pt">
                <v:textbox>
                  <w:txbxContent>
                    <w:p w14:paraId="3FAF9418" w14:textId="76473515" w:rsidR="002F3FC5" w:rsidRPr="00686C51" w:rsidRDefault="002F3FC5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</w:pPr>
                      <w:r w:rsidRPr="00686C51"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  <w:t>U2</w:t>
                      </w:r>
                    </w:p>
                  </w:txbxContent>
                </v:textbox>
              </v:shape>
            </w:pict>
          </mc:Fallback>
        </mc:AlternateContent>
      </w:r>
      <w:r w:rsidR="00686C51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DA35952" wp14:editId="0BE47F62">
                <wp:simplePos x="0" y="0"/>
                <wp:positionH relativeFrom="column">
                  <wp:posOffset>1211580</wp:posOffset>
                </wp:positionH>
                <wp:positionV relativeFrom="paragraph">
                  <wp:posOffset>349885</wp:posOffset>
                </wp:positionV>
                <wp:extent cx="419100" cy="243840"/>
                <wp:effectExtent l="0" t="0" r="19050" b="22860"/>
                <wp:wrapNone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CF23B1" w14:textId="205F951E" w:rsidR="002F3FC5" w:rsidRPr="007E6952" w:rsidRDefault="002F3FC5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</w:pPr>
                            <w:r w:rsidRPr="007E6952"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  <w:t>PID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6DA35952" id="Text Box 131" o:spid="_x0000_s1068" type="#_x0000_t202" style="position:absolute;left:0;text-align:left;margin-left:95.4pt;margin-top:27.55pt;width:33pt;height:19.2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" fillcolor="white [3201]" strokeweight=".5pt">
                <v:textbox>
                  <w:txbxContent>
                    <w:p w14:paraId="11CF23B1" w14:textId="205F951E" w:rsidR="002F3FC5" w:rsidRPr="007E6952" w:rsidRDefault="002F3FC5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</w:pPr>
                      <w:r w:rsidRPr="007E6952"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  <w:t>PID</w:t>
                      </w:r>
                    </w:p>
                  </w:txbxContent>
                </v:textbox>
              </v:shape>
            </w:pict>
          </mc:Fallback>
        </mc:AlternateContent>
      </w:r>
      <w:r w:rsidR="00686C51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1C49AC9" wp14:editId="43FF55C9">
                <wp:simplePos x="0" y="0"/>
                <wp:positionH relativeFrom="margin">
                  <wp:align>left</wp:align>
                </wp:positionH>
                <wp:positionV relativeFrom="paragraph">
                  <wp:posOffset>365125</wp:posOffset>
                </wp:positionV>
                <wp:extent cx="403860" cy="228600"/>
                <wp:effectExtent l="0" t="0" r="15240" b="19050"/>
                <wp:wrapNone/>
                <wp:docPr id="148" name="Text Box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860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CCDE85" w14:textId="23F3E5BD" w:rsidR="002F3FC5" w:rsidRPr="007E6952" w:rsidRDefault="002F3FC5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</w:pPr>
                            <w:r w:rsidRPr="007E6952"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  <w:t>Roll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31C49AC9" id="Text Box 148" o:spid="_x0000_s1069" type="#_x0000_t202" style="position:absolute;left:0;text-align:left;margin-left:0;margin-top:28.75pt;width:31.8pt;height:18pt;z-index:251805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" fillcolor="white [3201]" strokeweight=".5pt">
                <v:textbox>
                  <w:txbxContent>
                    <w:p w14:paraId="32CCDE85" w14:textId="23F3E5BD" w:rsidR="002F3FC5" w:rsidRPr="007E6952" w:rsidRDefault="002F3FC5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</w:pPr>
                      <w:r w:rsidRPr="007E6952"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  <w:t>Roll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D40FBFB" w14:textId="26F12BA5" w:rsidR="00686C51" w:rsidRDefault="00274131" w:rsidP="00DA679D">
      <w:pPr>
        <w:bidi/>
        <w:rPr>
          <w:rFonts w:ascii="IRANSansWeb_Light" w:hAnsi="IRANSansWeb_Light" w:cs="B Nazanin"/>
          <w:sz w:val="28"/>
          <w:szCs w:val="28"/>
          <w:rtl/>
          <w:lang w:bidi="fa-IR"/>
        </w:rPr>
      </w:pPr>
      <w:r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3B0CFCD8" wp14:editId="3CE8C06E">
                <wp:simplePos x="0" y="0"/>
                <wp:positionH relativeFrom="column">
                  <wp:posOffset>4869180</wp:posOffset>
                </wp:positionH>
                <wp:positionV relativeFrom="paragraph">
                  <wp:posOffset>382905</wp:posOffset>
                </wp:positionV>
                <wp:extent cx="205740" cy="228600"/>
                <wp:effectExtent l="0" t="0" r="22860" b="19050"/>
                <wp:wrapNone/>
                <wp:docPr id="620" name="Text Box 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755DDF" w14:textId="2BF30F42" w:rsidR="002F3FC5" w:rsidRPr="00274131" w:rsidRDefault="002F3FC5">
                            <w:pPr>
                              <w:rPr>
                                <w:rFonts w:cs="B Nazanin"/>
                                <w:sz w:val="18"/>
                                <w:szCs w:val="18"/>
                                <w:rtl/>
                                <w:lang w:bidi="fa-IR"/>
                              </w:rPr>
                            </w:pPr>
                            <w:r w:rsidRPr="00274131">
                              <w:rPr>
                                <w:rFonts w:cs="B Nazanin" w:hint="cs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3B0CFCD8" id="Text Box 620" o:spid="_x0000_s1070" type="#_x0000_t202" style="position:absolute;left:0;text-align:left;margin-left:383.4pt;margin-top:30.15pt;width:16.2pt;height:18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" fillcolor="white [3201]" strokeweight=".5pt">
                <v:textbox>
                  <w:txbxContent>
                    <w:p w14:paraId="2E755DDF" w14:textId="2BF30F42" w:rsidR="002F3FC5" w:rsidRPr="00274131" w:rsidRDefault="002F3FC5">
                      <w:pPr>
                        <w:rPr>
                          <w:rFonts w:cs="B Nazanin"/>
                          <w:sz w:val="18"/>
                          <w:szCs w:val="18"/>
                          <w:rtl/>
                          <w:lang w:bidi="fa-IR"/>
                        </w:rPr>
                      </w:pPr>
                      <w:r w:rsidRPr="00274131">
                        <w:rPr>
                          <w:rFonts w:cs="B Nazanin" w:hint="cs"/>
                          <w:sz w:val="18"/>
                          <w:szCs w:val="18"/>
                          <w:rtl/>
                          <w:lang w:bidi="fa-IR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48CD823" wp14:editId="6505E2A5">
                <wp:simplePos x="0" y="0"/>
                <wp:positionH relativeFrom="column">
                  <wp:posOffset>3299460</wp:posOffset>
                </wp:positionH>
                <wp:positionV relativeFrom="paragraph">
                  <wp:posOffset>230505</wp:posOffset>
                </wp:positionV>
                <wp:extent cx="403860" cy="7620"/>
                <wp:effectExtent l="0" t="57150" r="34290" b="87630"/>
                <wp:wrapNone/>
                <wp:docPr id="618" name="Straight Arrow Connector 6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386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411FA34C" id="Straight Arrow Connector 618" o:spid="_x0000_s1026" type="#_x0000_t32" style="position:absolute;margin-left:259.8pt;margin-top:18.15pt;width:31.8pt;height:.6pt;z-index:25222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" strokecolor="black [3200]" strokeweight="1pt">
                <v:stroke endarrow="block" joinstyle="miter"/>
              </v:shape>
            </w:pict>
          </mc:Fallback>
        </mc:AlternateContent>
      </w:r>
      <w:r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59EF1F8F" wp14:editId="2B164877">
                <wp:simplePos x="0" y="0"/>
                <wp:positionH relativeFrom="column">
                  <wp:posOffset>3299460</wp:posOffset>
                </wp:positionH>
                <wp:positionV relativeFrom="paragraph">
                  <wp:posOffset>40005</wp:posOffset>
                </wp:positionV>
                <wp:extent cx="388620" cy="7620"/>
                <wp:effectExtent l="0" t="57150" r="30480" b="87630"/>
                <wp:wrapNone/>
                <wp:docPr id="617" name="Straight Arrow Connector 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862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0AD3EE4C" id="Straight Arrow Connector 617" o:spid="_x0000_s1026" type="#_x0000_t32" style="position:absolute;margin-left:259.8pt;margin-top:3.15pt;width:30.6pt;height:.6pt;z-index:25222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" strokecolor="black [3200]" strokeweight="1pt">
                <v:stroke endarrow="block" joinstyle="miter"/>
              </v:shape>
            </w:pict>
          </mc:Fallback>
        </mc:AlternateContent>
      </w:r>
      <w:r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625B7B4F" wp14:editId="14886C83">
                <wp:simplePos x="0" y="0"/>
                <wp:positionH relativeFrom="column">
                  <wp:posOffset>4861560</wp:posOffset>
                </wp:positionH>
                <wp:positionV relativeFrom="paragraph">
                  <wp:posOffset>154305</wp:posOffset>
                </wp:positionV>
                <wp:extent cx="228600" cy="205740"/>
                <wp:effectExtent l="0" t="0" r="19050" b="22860"/>
                <wp:wrapNone/>
                <wp:docPr id="615" name="Text Box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2057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AD84963" w14:textId="54D1C14D" w:rsidR="002F3FC5" w:rsidRPr="00274131" w:rsidRDefault="002F3FC5">
                            <w:pPr>
                              <w:rPr>
                                <w:rFonts w:cs="B Nazanin"/>
                                <w:sz w:val="18"/>
                                <w:szCs w:val="18"/>
                                <w:rtl/>
                                <w:lang w:bidi="fa-IR"/>
                              </w:rPr>
                            </w:pPr>
                            <w:r w:rsidRPr="00274131">
                              <w:rPr>
                                <w:rFonts w:cs="B Nazanin" w:hint="cs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625B7B4F" id="Text Box 615" o:spid="_x0000_s1071" type="#_x0000_t202" style="position:absolute;left:0;text-align:left;margin-left:382.8pt;margin-top:12.15pt;width:18pt;height:16.2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" fillcolor="white [3201]" strokeweight=".5pt">
                <v:textbox>
                  <w:txbxContent>
                    <w:p w14:paraId="2AD84963" w14:textId="54D1C14D" w:rsidR="002F3FC5" w:rsidRPr="00274131" w:rsidRDefault="002F3FC5">
                      <w:pPr>
                        <w:rPr>
                          <w:rFonts w:cs="B Nazanin"/>
                          <w:sz w:val="18"/>
                          <w:szCs w:val="18"/>
                          <w:rtl/>
                          <w:lang w:bidi="fa-IR"/>
                        </w:rPr>
                      </w:pPr>
                      <w:r w:rsidRPr="00274131">
                        <w:rPr>
                          <w:rFonts w:cs="B Nazanin" w:hint="cs"/>
                          <w:sz w:val="18"/>
                          <w:szCs w:val="18"/>
                          <w:rtl/>
                          <w:lang w:bidi="fa-IR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7A4EFF87" wp14:editId="220F791B">
                <wp:simplePos x="0" y="0"/>
                <wp:positionH relativeFrom="column">
                  <wp:posOffset>4442460</wp:posOffset>
                </wp:positionH>
                <wp:positionV relativeFrom="paragraph">
                  <wp:posOffset>253365</wp:posOffset>
                </wp:positionV>
                <wp:extent cx="426720" cy="0"/>
                <wp:effectExtent l="0" t="76200" r="11430" b="95250"/>
                <wp:wrapNone/>
                <wp:docPr id="614" name="Straight Arrow Connector 6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672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24017D11" id="Straight Arrow Connector 614" o:spid="_x0000_s1026" type="#_x0000_t32" style="position:absolute;margin-left:349.8pt;margin-top:19.95pt;width:33.6pt;height:0;z-index:25222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" strokecolor="black [3200]" strokeweight="1pt">
                <v:stroke endarrow="block" joinstyle="miter"/>
              </v:shape>
            </w:pict>
          </mc:Fallback>
        </mc:AlternateContent>
      </w:r>
      <w:r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651BE265" wp14:editId="05DE275D">
                <wp:simplePos x="0" y="0"/>
                <wp:positionH relativeFrom="column">
                  <wp:posOffset>3680460</wp:posOffset>
                </wp:positionH>
                <wp:positionV relativeFrom="paragraph">
                  <wp:posOffset>17145</wp:posOffset>
                </wp:positionV>
                <wp:extent cx="762000" cy="472440"/>
                <wp:effectExtent l="0" t="0" r="19050" b="22860"/>
                <wp:wrapNone/>
                <wp:docPr id="162" name="Text Box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2000" cy="4724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DAECA9" w14:textId="39003B51" w:rsidR="002F3FC5" w:rsidRPr="00274131" w:rsidRDefault="002F3FC5" w:rsidP="003108BA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20"/>
                                <w:szCs w:val="20"/>
                              </w:rPr>
                            </w:pPr>
                            <w:r w:rsidRPr="00274131">
                              <w:rPr>
                                <w:rFonts w:asciiTheme="majorBidi" w:hAnsiTheme="majorBidi" w:cstheme="majorBidi"/>
                                <w:sz w:val="20"/>
                                <w:szCs w:val="20"/>
                              </w:rPr>
                              <w:t>MPU9250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651BE265" id="Text Box 162" o:spid="_x0000_s1072" type="#_x0000_t202" style="position:absolute;left:0;text-align:left;margin-left:289.8pt;margin-top:1.35pt;width:60pt;height:37.2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" fillcolor="white [3201]" strokeweight=".5pt">
                <v:textbox>
                  <w:txbxContent>
                    <w:p w14:paraId="45DAECA9" w14:textId="39003B51" w:rsidR="002F3FC5" w:rsidRPr="00274131" w:rsidRDefault="002F3FC5" w:rsidP="003108BA">
                      <w:pPr>
                        <w:jc w:val="center"/>
                        <w:rPr>
                          <w:rFonts w:asciiTheme="majorBidi" w:hAnsiTheme="majorBidi" w:cstheme="majorBidi"/>
                          <w:sz w:val="20"/>
                          <w:szCs w:val="20"/>
                        </w:rPr>
                      </w:pPr>
                      <w:r w:rsidRPr="00274131">
                        <w:rPr>
                          <w:rFonts w:asciiTheme="majorBidi" w:hAnsiTheme="majorBidi" w:cstheme="majorBidi"/>
                          <w:sz w:val="20"/>
                          <w:szCs w:val="20"/>
                        </w:rPr>
                        <w:t>MPU9250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557A5EC1" wp14:editId="220EEE42">
                <wp:simplePos x="0" y="0"/>
                <wp:positionH relativeFrom="column">
                  <wp:posOffset>4450080</wp:posOffset>
                </wp:positionH>
                <wp:positionV relativeFrom="paragraph">
                  <wp:posOffset>47625</wp:posOffset>
                </wp:positionV>
                <wp:extent cx="434340" cy="7620"/>
                <wp:effectExtent l="0" t="76200" r="22860" b="87630"/>
                <wp:wrapNone/>
                <wp:docPr id="612" name="Straight Arrow Connector 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434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16CD59E6" id="Straight Arrow Connector 612" o:spid="_x0000_s1026" type="#_x0000_t32" style="position:absolute;margin-left:350.4pt;margin-top:3.75pt;width:34.2pt;height:.6pt;flip:y;z-index:2522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" strokecolor="black [3200]" strokeweight="1pt">
                <v:stroke endarrow="block" joinstyle="miter"/>
              </v:shape>
            </w:pict>
          </mc:Fallback>
        </mc:AlternateContent>
      </w:r>
      <w:r w:rsidR="007E6952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779FEDFD" wp14:editId="2AA077E6">
                <wp:simplePos x="0" y="0"/>
                <wp:positionH relativeFrom="column">
                  <wp:posOffset>967740</wp:posOffset>
                </wp:positionH>
                <wp:positionV relativeFrom="paragraph">
                  <wp:posOffset>207645</wp:posOffset>
                </wp:positionV>
                <wp:extent cx="228600" cy="198120"/>
                <wp:effectExtent l="0" t="0" r="19050" b="11430"/>
                <wp:wrapNone/>
                <wp:docPr id="599" name="Text Box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198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01C1D3" w14:textId="36EA3662" w:rsidR="002F3FC5" w:rsidRPr="007E6952" w:rsidRDefault="002F3FC5">
                            <w:pPr>
                              <w:rPr>
                                <w:rFonts w:cs="B Nazanin"/>
                                <w:sz w:val="18"/>
                                <w:szCs w:val="18"/>
                                <w:rtl/>
                                <w:lang w:bidi="fa-IR"/>
                              </w:rPr>
                            </w:pPr>
                            <w:r w:rsidRPr="007E6952">
                              <w:rPr>
                                <w:rFonts w:cs="B Nazanin" w:hint="cs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779FEDFD" id="Text Box 599" o:spid="_x0000_s1073" type="#_x0000_t202" style="position:absolute;left:0;text-align:left;margin-left:76.2pt;margin-top:16.35pt;width:18pt;height:15.6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" fillcolor="white [3201]" strokeweight=".5pt">
                <v:textbox>
                  <w:txbxContent>
                    <w:p w14:paraId="5B01C1D3" w14:textId="36EA3662" w:rsidR="002F3FC5" w:rsidRPr="007E6952" w:rsidRDefault="002F3FC5">
                      <w:pPr>
                        <w:rPr>
                          <w:rFonts w:cs="B Nazanin"/>
                          <w:sz w:val="18"/>
                          <w:szCs w:val="18"/>
                          <w:rtl/>
                          <w:lang w:bidi="fa-IR"/>
                        </w:rPr>
                      </w:pPr>
                      <w:r w:rsidRPr="007E6952">
                        <w:rPr>
                          <w:rFonts w:cs="B Nazanin" w:hint="cs"/>
                          <w:sz w:val="18"/>
                          <w:szCs w:val="18"/>
                          <w:rtl/>
                          <w:lang w:bidi="fa-IR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7E6952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05056" behindDoc="0" locked="0" layoutInCell="1" allowOverlap="1" wp14:anchorId="38033C00" wp14:editId="2112A030">
                <wp:simplePos x="0" y="0"/>
                <wp:positionH relativeFrom="column">
                  <wp:posOffset>777240</wp:posOffset>
                </wp:positionH>
                <wp:positionV relativeFrom="paragraph">
                  <wp:posOffset>314325</wp:posOffset>
                </wp:positionV>
                <wp:extent cx="175260" cy="7620"/>
                <wp:effectExtent l="0" t="0" r="34290" b="30480"/>
                <wp:wrapNone/>
                <wp:docPr id="598" name="Straight Connector 5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260" cy="76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line w14:anchorId="7844B5A7" id="Straight Connector 598" o:spid="_x0000_s1026" style="position:absolute;z-index:252205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1.2pt,24.75pt" to="75pt,2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" strokecolor="black [3200]" strokeweight="1pt">
                <v:stroke joinstyle="miter"/>
              </v:line>
            </w:pict>
          </mc:Fallback>
        </mc:AlternateContent>
      </w:r>
      <w:r w:rsidR="007E6952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2468827C" wp14:editId="7B840BB0">
                <wp:simplePos x="0" y="0"/>
                <wp:positionH relativeFrom="column">
                  <wp:posOffset>777240</wp:posOffset>
                </wp:positionH>
                <wp:positionV relativeFrom="paragraph">
                  <wp:posOffset>177165</wp:posOffset>
                </wp:positionV>
                <wp:extent cx="7620" cy="137160"/>
                <wp:effectExtent l="76200" t="38100" r="68580" b="15240"/>
                <wp:wrapNone/>
                <wp:docPr id="597" name="Straight Arrow Connector 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" cy="1371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6D5B29F9" id="Straight Arrow Connector 597" o:spid="_x0000_s1026" type="#_x0000_t32" style="position:absolute;margin-left:61.2pt;margin-top:13.95pt;width:.6pt;height:10.8pt;flip:y;z-index:25220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" strokecolor="black [3200]" strokeweight="1pt">
                <v:stroke endarrow="block" joinstyle="miter"/>
              </v:shape>
            </w:pict>
          </mc:Fallback>
        </mc:AlternateContent>
      </w:r>
      <w:r w:rsidR="007E6952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91CF10F" wp14:editId="71349A57">
                <wp:simplePos x="0" y="0"/>
                <wp:positionH relativeFrom="column">
                  <wp:posOffset>472440</wp:posOffset>
                </wp:positionH>
                <wp:positionV relativeFrom="paragraph">
                  <wp:posOffset>321945</wp:posOffset>
                </wp:positionV>
                <wp:extent cx="152400" cy="190500"/>
                <wp:effectExtent l="0" t="0" r="0" b="0"/>
                <wp:wrapNone/>
                <wp:docPr id="154" name="Text Box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" cy="190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7F1A8D7" w14:textId="1C0E765C" w:rsidR="002F3FC5" w:rsidRPr="007E6952" w:rsidRDefault="002F3FC5">
                            <w:pP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7E6952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18"/>
                                <w:szCs w:val="18"/>
                              </w:rPr>
                              <w:t>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691CF10F" id="Text Box 154" o:spid="_x0000_s1074" type="#_x0000_t202" style="position:absolute;left:0;text-align:left;margin-left:37.2pt;margin-top:25.35pt;width:12pt;height:1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" fillcolor="white [3201]" stroked="f" strokeweight=".5pt">
                <v:textbox>
                  <w:txbxContent>
                    <w:p w14:paraId="27F1A8D7" w14:textId="1C0E765C" w:rsidR="002F3FC5" w:rsidRPr="007E6952" w:rsidRDefault="002F3FC5">
                      <w:pPr>
                        <w:rPr>
                          <w:rFonts w:asciiTheme="majorBidi" w:hAnsiTheme="majorBidi" w:cstheme="majorBidi"/>
                          <w:b/>
                          <w:bCs/>
                          <w:sz w:val="18"/>
                          <w:szCs w:val="18"/>
                        </w:rPr>
                      </w:pPr>
                      <w:r w:rsidRPr="007E6952">
                        <w:rPr>
                          <w:rFonts w:asciiTheme="majorBidi" w:hAnsiTheme="majorBidi" w:cstheme="majorBidi"/>
                          <w:b/>
                          <w:bCs/>
                          <w:sz w:val="18"/>
                          <w:szCs w:val="18"/>
                        </w:rP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  <w:r w:rsidR="007E6952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0FD9E69C" wp14:editId="1D891B88">
                <wp:simplePos x="0" y="0"/>
                <wp:positionH relativeFrom="column">
                  <wp:posOffset>1714500</wp:posOffset>
                </wp:positionH>
                <wp:positionV relativeFrom="paragraph">
                  <wp:posOffset>276225</wp:posOffset>
                </wp:positionV>
                <wp:extent cx="342900" cy="213360"/>
                <wp:effectExtent l="0" t="0" r="0" b="0"/>
                <wp:wrapNone/>
                <wp:docPr id="187" name="Text Box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213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86B63C3" w14:textId="6BD5F529" w:rsidR="002F3FC5" w:rsidRPr="007E6952" w:rsidRDefault="002F3FC5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</w:pPr>
                            <w:r w:rsidRPr="007E6952"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  <w:t>U3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0FD9E69C" id="Text Box 187" o:spid="_x0000_s1075" type="#_x0000_t202" style="position:absolute;left:0;text-align:left;margin-left:135pt;margin-top:21.75pt;width:27pt;height:16.8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" fillcolor="white [3201]" stroked="f" strokeweight=".5pt">
                <v:textbox>
                  <w:txbxContent>
                    <w:p w14:paraId="786B63C3" w14:textId="6BD5F529" w:rsidR="002F3FC5" w:rsidRPr="007E6952" w:rsidRDefault="002F3FC5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</w:pPr>
                      <w:r w:rsidRPr="007E6952"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  <w:t>U3</w:t>
                      </w:r>
                    </w:p>
                  </w:txbxContent>
                </v:textbox>
              </v:shape>
            </w:pict>
          </mc:Fallback>
        </mc:AlternateContent>
      </w:r>
      <w:r w:rsidR="00686C51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6FC6094" wp14:editId="77C92C30">
                <wp:simplePos x="0" y="0"/>
                <wp:positionH relativeFrom="column">
                  <wp:posOffset>480060</wp:posOffset>
                </wp:positionH>
                <wp:positionV relativeFrom="paragraph">
                  <wp:posOffset>131445</wp:posOffset>
                </wp:positionV>
                <wp:extent cx="175260" cy="205740"/>
                <wp:effectExtent l="0" t="0" r="0" b="3810"/>
                <wp:wrapNone/>
                <wp:docPr id="176" name="Text Box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" cy="2057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AAC0A1B" w14:textId="09251439" w:rsidR="002F3FC5" w:rsidRPr="00686C51" w:rsidRDefault="002F3FC5">
                            <w:pP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686C51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18"/>
                                <w:szCs w:val="18"/>
                              </w:rPr>
                              <w:t>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56FC6094" id="Text Box 176" o:spid="_x0000_s1076" type="#_x0000_t202" style="position:absolute;left:0;text-align:left;margin-left:37.8pt;margin-top:10.35pt;width:13.8pt;height:16.2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" fillcolor="white [3201]" stroked="f" strokeweight=".5pt">
                <v:textbox>
                  <w:txbxContent>
                    <w:p w14:paraId="2AAC0A1B" w14:textId="09251439" w:rsidR="002F3FC5" w:rsidRPr="00686C51" w:rsidRDefault="002F3FC5">
                      <w:pPr>
                        <w:rPr>
                          <w:rFonts w:asciiTheme="majorBidi" w:hAnsiTheme="majorBidi" w:cstheme="majorBidi"/>
                          <w:b/>
                          <w:bCs/>
                          <w:sz w:val="18"/>
                          <w:szCs w:val="18"/>
                        </w:rPr>
                      </w:pPr>
                      <w:r w:rsidRPr="00686C51">
                        <w:rPr>
                          <w:rFonts w:asciiTheme="majorBidi" w:hAnsiTheme="majorBidi" w:cstheme="majorBidi"/>
                          <w:b/>
                          <w:bCs/>
                          <w:sz w:val="18"/>
                          <w:szCs w:val="18"/>
                        </w:rPr>
                        <w:t>-</w:t>
                      </w:r>
                    </w:p>
                  </w:txbxContent>
                </v:textbox>
              </v:shape>
            </w:pict>
          </mc:Fallback>
        </mc:AlternateContent>
      </w:r>
      <w:r w:rsidR="00686C51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2B5F926A" wp14:editId="27B31EB4">
                <wp:simplePos x="0" y="0"/>
                <wp:positionH relativeFrom="column">
                  <wp:posOffset>929640</wp:posOffset>
                </wp:positionH>
                <wp:positionV relativeFrom="paragraph">
                  <wp:posOffset>93345</wp:posOffset>
                </wp:positionV>
                <wp:extent cx="281940" cy="0"/>
                <wp:effectExtent l="0" t="76200" r="22860" b="95250"/>
                <wp:wrapNone/>
                <wp:docPr id="586" name="Straight Arrow Connector 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194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0B524932" id="Straight Arrow Connector 586" o:spid="_x0000_s1026" type="#_x0000_t32" style="position:absolute;margin-left:73.2pt;margin-top:7.35pt;width:22.2pt;height:0;z-index:25219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" strokecolor="black [3200]" strokeweight="1pt">
                <v:stroke endarrow="block" joinstyle="miter"/>
              </v:shape>
            </w:pict>
          </mc:Fallback>
        </mc:AlternateContent>
      </w:r>
      <w:r w:rsidR="00686C51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192768" behindDoc="0" locked="0" layoutInCell="1" allowOverlap="1" wp14:anchorId="7BA67EFF" wp14:editId="7D6B795C">
                <wp:simplePos x="0" y="0"/>
                <wp:positionH relativeFrom="column">
                  <wp:posOffset>1630680</wp:posOffset>
                </wp:positionH>
                <wp:positionV relativeFrom="paragraph">
                  <wp:posOffset>93345</wp:posOffset>
                </wp:positionV>
                <wp:extent cx="525780" cy="0"/>
                <wp:effectExtent l="0" t="76200" r="26670" b="95250"/>
                <wp:wrapNone/>
                <wp:docPr id="585" name="Straight Arrow Connector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578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2B7AB52F" id="Straight Arrow Connector 585" o:spid="_x0000_s1026" type="#_x0000_t32" style="position:absolute;margin-left:128.4pt;margin-top:7.35pt;width:41.4pt;height:0;z-index:252192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" strokecolor="black [3200]" strokeweight="1pt">
                <v:stroke endarrow="block" joinstyle="miter"/>
              </v:shape>
            </w:pict>
          </mc:Fallback>
        </mc:AlternateContent>
      </w:r>
      <w:r w:rsidR="00686C51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2B8700C3" wp14:editId="617E5C6C">
                <wp:simplePos x="0" y="0"/>
                <wp:positionH relativeFrom="column">
                  <wp:posOffset>403860</wp:posOffset>
                </wp:positionH>
                <wp:positionV relativeFrom="paragraph">
                  <wp:posOffset>85725</wp:posOffset>
                </wp:positionV>
                <wp:extent cx="251460" cy="0"/>
                <wp:effectExtent l="0" t="76200" r="15240" b="95250"/>
                <wp:wrapNone/>
                <wp:docPr id="584" name="Straight Arrow Connector 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146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5E21A1CC" id="Straight Arrow Connector 584" o:spid="_x0000_s1026" type="#_x0000_t32" style="position:absolute;margin-left:31.8pt;margin-top:6.75pt;width:19.8pt;height:0;z-index:25219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" strokecolor="black [3200]" strokeweight="1pt">
                <v:stroke endarrow="block" joinstyle="miter"/>
              </v:shape>
            </w:pict>
          </mc:Fallback>
        </mc:AlternateContent>
      </w:r>
      <w:r w:rsidR="00686C51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290C7EE4" wp14:editId="4CDCCDF6">
                <wp:simplePos x="0" y="0"/>
                <wp:positionH relativeFrom="column">
                  <wp:posOffset>647700</wp:posOffset>
                </wp:positionH>
                <wp:positionV relativeFrom="paragraph">
                  <wp:posOffset>9525</wp:posOffset>
                </wp:positionV>
                <wp:extent cx="281940" cy="175260"/>
                <wp:effectExtent l="0" t="0" r="22860" b="15240"/>
                <wp:wrapNone/>
                <wp:docPr id="137" name="Oval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940" cy="1752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oval w14:anchorId="6AC82688" id="Oval 137" o:spid="_x0000_s1026" style="position:absolute;margin-left:51pt;margin-top:.75pt;width:22.2pt;height:13.8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" fillcolor="white [3201]" strokecolor="black [3200]" strokeweight="1pt">
                <v:stroke joinstyle="miter"/>
              </v:oval>
            </w:pict>
          </mc:Fallback>
        </mc:AlternateContent>
      </w:r>
    </w:p>
    <w:p w14:paraId="40C2C174" w14:textId="6404D8DF" w:rsidR="00686C51" w:rsidRDefault="00297AC7" w:rsidP="00686C51">
      <w:pPr>
        <w:bidi/>
        <w:rPr>
          <w:rFonts w:ascii="IRANSansWeb_Light" w:hAnsi="IRANSansWeb_Light" w:cs="B Nazanin"/>
          <w:sz w:val="28"/>
          <w:szCs w:val="28"/>
          <w:rtl/>
          <w:lang w:bidi="fa-IR"/>
        </w:rPr>
      </w:pPr>
      <w:r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6DB1C78F" wp14:editId="5CF3C514">
                <wp:simplePos x="0" y="0"/>
                <wp:positionH relativeFrom="column">
                  <wp:posOffset>3764280</wp:posOffset>
                </wp:positionH>
                <wp:positionV relativeFrom="paragraph">
                  <wp:posOffset>248920</wp:posOffset>
                </wp:positionV>
                <wp:extent cx="342900" cy="198120"/>
                <wp:effectExtent l="0" t="0" r="0" b="0"/>
                <wp:wrapNone/>
                <wp:docPr id="195" name="Text Box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198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F98B1B2" w14:textId="41A16C1C" w:rsidR="002F3FC5" w:rsidRPr="00297AC7" w:rsidRDefault="002F3FC5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</w:pPr>
                            <w:r w:rsidRPr="00297AC7"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  <w:t>U1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6DB1C78F" id="Text Box 195" o:spid="_x0000_s1077" type="#_x0000_t202" style="position:absolute;left:0;text-align:left;margin-left:296.4pt;margin-top:19.6pt;width:27pt;height:15.6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" fillcolor="white [3201]" stroked="f" strokeweight=".5pt">
                <v:textbox>
                  <w:txbxContent>
                    <w:p w14:paraId="3F98B1B2" w14:textId="41A16C1C" w:rsidR="002F3FC5" w:rsidRPr="00297AC7" w:rsidRDefault="002F3FC5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</w:pPr>
                      <w:r w:rsidRPr="00297AC7"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  <w:t>U1</w:t>
                      </w:r>
                    </w:p>
                  </w:txbxContent>
                </v:textbox>
              </v:shape>
            </w:pict>
          </mc:Fallback>
        </mc:AlternateContent>
      </w:r>
      <w:r w:rsidR="00274131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65545172" wp14:editId="785A4A5B">
                <wp:simplePos x="0" y="0"/>
                <wp:positionH relativeFrom="column">
                  <wp:posOffset>4114800</wp:posOffset>
                </wp:positionH>
                <wp:positionV relativeFrom="paragraph">
                  <wp:posOffset>363220</wp:posOffset>
                </wp:positionV>
                <wp:extent cx="464820" cy="7620"/>
                <wp:effectExtent l="0" t="57150" r="30480" b="87630"/>
                <wp:wrapNone/>
                <wp:docPr id="622" name="Straight Arrow Connector 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482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6B86BD61" id="Straight Arrow Connector 622" o:spid="_x0000_s1026" type="#_x0000_t32" style="position:absolute;margin-left:324pt;margin-top:28.6pt;width:36.6pt;height:.6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" strokecolor="black [3200]" strokeweight="1pt">
                <v:stroke endarrow="block" joinstyle="miter"/>
              </v:shape>
            </w:pict>
          </mc:Fallback>
        </mc:AlternateContent>
      </w:r>
      <w:r w:rsidR="00274131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55BCF4A1" wp14:editId="0190D352">
                <wp:simplePos x="0" y="0"/>
                <wp:positionH relativeFrom="column">
                  <wp:posOffset>4579620</wp:posOffset>
                </wp:positionH>
                <wp:positionV relativeFrom="paragraph">
                  <wp:posOffset>294640</wp:posOffset>
                </wp:positionV>
                <wp:extent cx="617220" cy="899160"/>
                <wp:effectExtent l="0" t="0" r="11430" b="15240"/>
                <wp:wrapNone/>
                <wp:docPr id="190" name="Text Box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220" cy="8991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E9DCE7" w14:textId="77777777" w:rsidR="002F3FC5" w:rsidRDefault="002F3FC5">
                            <w:pPr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</w:rPr>
                            </w:pPr>
                          </w:p>
                          <w:p w14:paraId="0D9C3B9C" w14:textId="7219DAC0" w:rsidR="002F3FC5" w:rsidRPr="00AA14B4" w:rsidRDefault="002F3FC5">
                            <w:pPr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</w:rPr>
                            </w:pPr>
                            <w:r w:rsidRPr="00AA14B4">
                              <w:rPr>
                                <w:rFonts w:asciiTheme="majorBidi" w:hAnsiTheme="majorBidi" w:cstheme="majorBidi"/>
                                <w:sz w:val="28"/>
                                <w:szCs w:val="28"/>
                              </w:rPr>
                              <w:t>PWM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55BCF4A1" id="Text Box 190" o:spid="_x0000_s1078" type="#_x0000_t202" style="position:absolute;left:0;text-align:left;margin-left:360.6pt;margin-top:23.2pt;width:48.6pt;height:70.8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" fillcolor="white [3201]" strokeweight=".5pt">
                <v:textbox>
                  <w:txbxContent>
                    <w:p w14:paraId="64E9DCE7" w14:textId="77777777" w:rsidR="002F3FC5" w:rsidRDefault="002F3FC5">
                      <w:pPr>
                        <w:rPr>
                          <w:rFonts w:asciiTheme="majorBidi" w:hAnsiTheme="majorBidi" w:cstheme="majorBidi"/>
                          <w:sz w:val="28"/>
                          <w:szCs w:val="28"/>
                        </w:rPr>
                      </w:pPr>
                    </w:p>
                    <w:p w14:paraId="0D9C3B9C" w14:textId="7219DAC0" w:rsidR="002F3FC5" w:rsidRPr="00AA14B4" w:rsidRDefault="002F3FC5">
                      <w:pPr>
                        <w:rPr>
                          <w:rFonts w:asciiTheme="majorBidi" w:hAnsiTheme="majorBidi" w:cstheme="majorBidi"/>
                          <w:sz w:val="28"/>
                          <w:szCs w:val="28"/>
                        </w:rPr>
                      </w:pPr>
                      <w:r w:rsidRPr="00AA14B4">
                        <w:rPr>
                          <w:rFonts w:asciiTheme="majorBidi" w:hAnsiTheme="majorBidi" w:cstheme="majorBidi"/>
                          <w:sz w:val="28"/>
                          <w:szCs w:val="28"/>
                        </w:rPr>
                        <w:t>PWM</w:t>
                      </w:r>
                    </w:p>
                  </w:txbxContent>
                </v:textbox>
              </v:shape>
            </w:pict>
          </mc:Fallback>
        </mc:AlternateContent>
      </w:r>
      <w:r w:rsidR="00274131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029F3501" wp14:editId="00C6E238">
                <wp:simplePos x="0" y="0"/>
                <wp:positionH relativeFrom="column">
                  <wp:posOffset>4442460</wp:posOffset>
                </wp:positionH>
                <wp:positionV relativeFrom="paragraph">
                  <wp:posOffset>43180</wp:posOffset>
                </wp:positionV>
                <wp:extent cx="434340" cy="7620"/>
                <wp:effectExtent l="0" t="57150" r="41910" b="87630"/>
                <wp:wrapNone/>
                <wp:docPr id="621" name="Straight Arrow Connector 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434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3EE931C1" id="Straight Arrow Connector 621" o:spid="_x0000_s1026" type="#_x0000_t32" style="position:absolute;margin-left:349.8pt;margin-top:3.4pt;width:34.2pt;height:.6pt;z-index:25222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" strokecolor="black [3200]" strokeweight="1pt">
                <v:stroke endarrow="block" joinstyle="miter"/>
              </v:shape>
            </w:pict>
          </mc:Fallback>
        </mc:AlternateContent>
      </w:r>
      <w:r w:rsidR="00274131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382A6202" wp14:editId="417FDB22">
                <wp:simplePos x="0" y="0"/>
                <wp:positionH relativeFrom="column">
                  <wp:posOffset>3291840</wp:posOffset>
                </wp:positionH>
                <wp:positionV relativeFrom="paragraph">
                  <wp:posOffset>5080</wp:posOffset>
                </wp:positionV>
                <wp:extent cx="381000" cy="7620"/>
                <wp:effectExtent l="0" t="76200" r="19050" b="87630"/>
                <wp:wrapNone/>
                <wp:docPr id="619" name="Straight Arrow Connector 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267A893F" id="Straight Arrow Connector 619" o:spid="_x0000_s1026" type="#_x0000_t32" style="position:absolute;margin-left:259.2pt;margin-top:.4pt;width:30pt;height:.6pt;flip:y;z-index:25222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" strokecolor="black [3200]" strokeweight="1pt">
                <v:stroke endarrow="block" joinstyle="miter"/>
              </v:shape>
            </w:pict>
          </mc:Fallback>
        </mc:AlternateContent>
      </w:r>
      <w:r w:rsidR="00274131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2BA60AAA" wp14:editId="32E75BC9">
                <wp:simplePos x="0" y="0"/>
                <wp:positionH relativeFrom="column">
                  <wp:posOffset>998220</wp:posOffset>
                </wp:positionH>
                <wp:positionV relativeFrom="paragraph">
                  <wp:posOffset>325120</wp:posOffset>
                </wp:positionV>
                <wp:extent cx="205740" cy="213360"/>
                <wp:effectExtent l="0" t="0" r="22860" b="15240"/>
                <wp:wrapNone/>
                <wp:docPr id="602" name="Text Box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" cy="213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D1C667" w14:textId="1C466A08" w:rsidR="002F3FC5" w:rsidRPr="00274131" w:rsidRDefault="002F3FC5">
                            <w:pPr>
                              <w:rPr>
                                <w:rFonts w:cs="B Nazanin"/>
                                <w:sz w:val="18"/>
                                <w:szCs w:val="18"/>
                                <w:rtl/>
                                <w:lang w:bidi="fa-IR"/>
                              </w:rPr>
                            </w:pPr>
                            <w:r w:rsidRPr="00274131">
                              <w:rPr>
                                <w:rFonts w:cs="B Nazanin" w:hint="cs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2BA60AAA" id="Text Box 602" o:spid="_x0000_s1079" type="#_x0000_t202" style="position:absolute;left:0;text-align:left;margin-left:78.6pt;margin-top:25.6pt;width:16.2pt;height:16.8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" fillcolor="white [3201]" strokeweight=".5pt">
                <v:textbox>
                  <w:txbxContent>
                    <w:p w14:paraId="75D1C667" w14:textId="1C466A08" w:rsidR="002F3FC5" w:rsidRPr="00274131" w:rsidRDefault="002F3FC5">
                      <w:pPr>
                        <w:rPr>
                          <w:rFonts w:cs="B Nazanin"/>
                          <w:sz w:val="18"/>
                          <w:szCs w:val="18"/>
                          <w:rtl/>
                          <w:lang w:bidi="fa-IR"/>
                        </w:rPr>
                      </w:pPr>
                      <w:r w:rsidRPr="00274131">
                        <w:rPr>
                          <w:rFonts w:cs="B Nazanin" w:hint="cs"/>
                          <w:sz w:val="18"/>
                          <w:szCs w:val="18"/>
                          <w:rtl/>
                          <w:lang w:bidi="fa-IR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74131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4B4BE1DE" wp14:editId="20CE5130">
                <wp:simplePos x="0" y="0"/>
                <wp:positionH relativeFrom="column">
                  <wp:posOffset>822960</wp:posOffset>
                </wp:positionH>
                <wp:positionV relativeFrom="paragraph">
                  <wp:posOffset>386080</wp:posOffset>
                </wp:positionV>
                <wp:extent cx="175260" cy="0"/>
                <wp:effectExtent l="0" t="0" r="0" b="0"/>
                <wp:wrapNone/>
                <wp:docPr id="601" name="Straight Connector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26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line w14:anchorId="0E55A68E" id="Straight Connector 601" o:spid="_x0000_s1026" style="position:absolute;z-index:25220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4.8pt,30.4pt" to="78.6pt,3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" strokecolor="black [3200]" strokeweight="1pt">
                <v:stroke joinstyle="miter"/>
              </v:line>
            </w:pict>
          </mc:Fallback>
        </mc:AlternateContent>
      </w:r>
      <w:r w:rsidR="00274131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0DDB4DEF" wp14:editId="6095726E">
                <wp:simplePos x="0" y="0"/>
                <wp:positionH relativeFrom="column">
                  <wp:posOffset>815340</wp:posOffset>
                </wp:positionH>
                <wp:positionV relativeFrom="paragraph">
                  <wp:posOffset>256540</wp:posOffset>
                </wp:positionV>
                <wp:extent cx="0" cy="129540"/>
                <wp:effectExtent l="76200" t="38100" r="57150" b="22860"/>
                <wp:wrapNone/>
                <wp:docPr id="600" name="Straight Arrow Connector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295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7E71B92B" id="Straight Arrow Connector 600" o:spid="_x0000_s1026" type="#_x0000_t32" style="position:absolute;margin-left:64.2pt;margin-top:20.2pt;width:0;height:10.2pt;flip:y;z-index:25220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" strokecolor="black [3200]" strokeweight="1pt">
                <v:stroke endarrow="block" joinstyle="miter"/>
              </v:shape>
            </w:pict>
          </mc:Fallback>
        </mc:AlternateContent>
      </w:r>
      <w:r w:rsidR="007E6952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5203BEAC" wp14:editId="1584C23D">
                <wp:simplePos x="0" y="0"/>
                <wp:positionH relativeFrom="column">
                  <wp:posOffset>472440</wp:posOffset>
                </wp:positionH>
                <wp:positionV relativeFrom="paragraph">
                  <wp:posOffset>241300</wp:posOffset>
                </wp:positionV>
                <wp:extent cx="175260" cy="205740"/>
                <wp:effectExtent l="0" t="0" r="0" b="3810"/>
                <wp:wrapNone/>
                <wp:docPr id="342" name="Text Box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" cy="2057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37C3DBA" w14:textId="50169C95" w:rsidR="002F3FC5" w:rsidRPr="007E6952" w:rsidRDefault="002F3FC5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lang w:bidi="fa-IR"/>
                              </w:rPr>
                            </w:pPr>
                            <w:r w:rsidRPr="007E6952"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5203BEAC" id="Text Box 342" o:spid="_x0000_s1080" type="#_x0000_t202" style="position:absolute;left:0;text-align:left;margin-left:37.2pt;margin-top:19pt;width:13.8pt;height:16.2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" fillcolor="white [3201]" stroked="f" strokeweight=".5pt">
                <v:textbox>
                  <w:txbxContent>
                    <w:p w14:paraId="637C3DBA" w14:textId="50169C95" w:rsidR="002F3FC5" w:rsidRPr="007E6952" w:rsidRDefault="002F3FC5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lang w:bidi="fa-IR"/>
                        </w:rPr>
                      </w:pPr>
                      <w:r w:rsidRPr="007E6952">
                        <w:rPr>
                          <w:rFonts w:asciiTheme="majorBidi" w:hAnsiTheme="majorBidi" w:cstheme="majorBidi"/>
                          <w:sz w:val="18"/>
                          <w:szCs w:val="18"/>
                          <w:rtl/>
                          <w:lang w:bidi="fa-IR"/>
                        </w:rPr>
                        <w:t>-</w:t>
                      </w:r>
                    </w:p>
                  </w:txbxContent>
                </v:textbox>
              </v:shape>
            </w:pict>
          </mc:Fallback>
        </mc:AlternateContent>
      </w:r>
      <w:r w:rsidR="007E6952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196864" behindDoc="0" locked="0" layoutInCell="1" allowOverlap="1" wp14:anchorId="13B6209C" wp14:editId="65D8D409">
                <wp:simplePos x="0" y="0"/>
                <wp:positionH relativeFrom="column">
                  <wp:posOffset>960120</wp:posOffset>
                </wp:positionH>
                <wp:positionV relativeFrom="paragraph">
                  <wp:posOffset>172720</wp:posOffset>
                </wp:positionV>
                <wp:extent cx="266700" cy="7620"/>
                <wp:effectExtent l="0" t="57150" r="38100" b="87630"/>
                <wp:wrapNone/>
                <wp:docPr id="589" name="Straight Arrow Connector 5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7FEDBEC3" id="Straight Arrow Connector 589" o:spid="_x0000_s1026" type="#_x0000_t32" style="position:absolute;margin-left:75.6pt;margin-top:13.6pt;width:21pt;height:.6pt;z-index:25219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" strokecolor="black [3200]" strokeweight="1pt">
                <v:stroke endarrow="block" joinstyle="miter"/>
              </v:shape>
            </w:pict>
          </mc:Fallback>
        </mc:AlternateContent>
      </w:r>
      <w:r w:rsidR="007E6952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207E8A43" wp14:editId="47FF9D2C">
                <wp:simplePos x="0" y="0"/>
                <wp:positionH relativeFrom="column">
                  <wp:posOffset>1653540</wp:posOffset>
                </wp:positionH>
                <wp:positionV relativeFrom="paragraph">
                  <wp:posOffset>172720</wp:posOffset>
                </wp:positionV>
                <wp:extent cx="495300" cy="0"/>
                <wp:effectExtent l="0" t="76200" r="19050" b="95250"/>
                <wp:wrapNone/>
                <wp:docPr id="588" name="Straight Arrow Connector 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53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3CE079F7" id="Straight Arrow Connector 588" o:spid="_x0000_s1026" type="#_x0000_t32" style="position:absolute;margin-left:130.2pt;margin-top:13.6pt;width:39pt;height:0;z-index:25219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" strokecolor="black [3200]" strokeweight="1pt">
                <v:stroke endarrow="block" joinstyle="miter"/>
              </v:shape>
            </w:pict>
          </mc:Fallback>
        </mc:AlternateContent>
      </w:r>
      <w:r w:rsidR="007E6952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278B0C32" wp14:editId="102D865C">
                <wp:simplePos x="0" y="0"/>
                <wp:positionH relativeFrom="column">
                  <wp:posOffset>426720</wp:posOffset>
                </wp:positionH>
                <wp:positionV relativeFrom="paragraph">
                  <wp:posOffset>187960</wp:posOffset>
                </wp:positionV>
                <wp:extent cx="236220" cy="0"/>
                <wp:effectExtent l="0" t="76200" r="11430" b="95250"/>
                <wp:wrapNone/>
                <wp:docPr id="587" name="Straight Arrow Connector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622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6317F2F9" id="Straight Arrow Connector 587" o:spid="_x0000_s1026" type="#_x0000_t32" style="position:absolute;margin-left:33.6pt;margin-top:14.8pt;width:18.6pt;height:0;z-index:25219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" strokecolor="black [3200]" strokeweight="1pt">
                <v:stroke endarrow="block" joinstyle="miter"/>
              </v:shape>
            </w:pict>
          </mc:Fallback>
        </mc:AlternateContent>
      </w:r>
      <w:r w:rsidR="007E6952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54CE1ADF" wp14:editId="703E944A">
                <wp:simplePos x="0" y="0"/>
                <wp:positionH relativeFrom="margin">
                  <wp:align>left</wp:align>
                </wp:positionH>
                <wp:positionV relativeFrom="paragraph">
                  <wp:posOffset>50800</wp:posOffset>
                </wp:positionV>
                <wp:extent cx="426720" cy="236220"/>
                <wp:effectExtent l="0" t="0" r="11430" b="11430"/>
                <wp:wrapNone/>
                <wp:docPr id="151" name="Text Box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6720" cy="236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7A55DB" w14:textId="7FF06348" w:rsidR="002F3FC5" w:rsidRPr="007E6952" w:rsidRDefault="002F3FC5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</w:pPr>
                            <w:r w:rsidRPr="007E6952"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  <w:t>pitch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54CE1ADF" id="Text Box 151" o:spid="_x0000_s1081" type="#_x0000_t202" style="position:absolute;left:0;text-align:left;margin-left:0;margin-top:4pt;width:33.6pt;height:18.6pt;z-index:2518087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" fillcolor="white [3201]" strokeweight=".5pt">
                <v:textbox>
                  <w:txbxContent>
                    <w:p w14:paraId="2E7A55DB" w14:textId="7FF06348" w:rsidR="002F3FC5" w:rsidRPr="007E6952" w:rsidRDefault="002F3FC5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</w:pPr>
                      <w:r w:rsidRPr="007E6952"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  <w:t>pitch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6952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35AB328B" wp14:editId="239E474B">
                <wp:simplePos x="0" y="0"/>
                <wp:positionH relativeFrom="column">
                  <wp:posOffset>655320</wp:posOffset>
                </wp:positionH>
                <wp:positionV relativeFrom="paragraph">
                  <wp:posOffset>88900</wp:posOffset>
                </wp:positionV>
                <wp:extent cx="297180" cy="182880"/>
                <wp:effectExtent l="0" t="0" r="26670" b="26670"/>
                <wp:wrapNone/>
                <wp:docPr id="138" name="Oval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" cy="18288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oval w14:anchorId="490CD086" id="Oval 138" o:spid="_x0000_s1026" style="position:absolute;margin-left:51.6pt;margin-top:7pt;width:23.4pt;height:14.4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" fillcolor="white [3201]" strokecolor="black [3200]" strokeweight="1pt">
                <v:stroke joinstyle="miter"/>
              </v:oval>
            </w:pict>
          </mc:Fallback>
        </mc:AlternateContent>
      </w:r>
      <w:r w:rsidR="007E6952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CAE67F6" wp14:editId="7CC4451B">
                <wp:simplePos x="0" y="0"/>
                <wp:positionH relativeFrom="column">
                  <wp:posOffset>1226820</wp:posOffset>
                </wp:positionH>
                <wp:positionV relativeFrom="paragraph">
                  <wp:posOffset>58420</wp:posOffset>
                </wp:positionV>
                <wp:extent cx="419100" cy="236220"/>
                <wp:effectExtent l="0" t="0" r="19050" b="11430"/>
                <wp:wrapNone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0" cy="236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2DBF12" w14:textId="5DB9D2EF" w:rsidR="002F3FC5" w:rsidRPr="007E6952" w:rsidRDefault="002F3FC5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</w:pPr>
                            <w:r w:rsidRPr="007E6952"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  <w:t>PID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2CAE67F6" id="Text Box 133" o:spid="_x0000_s1082" type="#_x0000_t202" style="position:absolute;left:0;text-align:left;margin-left:96.6pt;margin-top:4.6pt;width:33pt;height:18.6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" fillcolor="white [3201]" strokeweight=".5pt">
                <v:textbox>
                  <w:txbxContent>
                    <w:p w14:paraId="562DBF12" w14:textId="5DB9D2EF" w:rsidR="002F3FC5" w:rsidRPr="007E6952" w:rsidRDefault="002F3FC5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</w:pPr>
                      <w:r w:rsidRPr="007E6952"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  <w:t>PID</w:t>
                      </w:r>
                    </w:p>
                  </w:txbxContent>
                </v:textbox>
              </v:shape>
            </w:pict>
          </mc:Fallback>
        </mc:AlternateContent>
      </w:r>
    </w:p>
    <w:p w14:paraId="1444D09D" w14:textId="644E8B25" w:rsidR="00686C51" w:rsidRDefault="00FE6473" w:rsidP="00686C51">
      <w:pPr>
        <w:bidi/>
        <w:rPr>
          <w:rFonts w:ascii="IRANSansWeb_Light" w:hAnsi="IRANSansWeb_Light" w:cs="B Nazanin"/>
          <w:sz w:val="28"/>
          <w:szCs w:val="28"/>
          <w:rtl/>
          <w:lang w:bidi="fa-IR"/>
        </w:rPr>
      </w:pPr>
      <w:r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343CF118" wp14:editId="77A301AE">
                <wp:simplePos x="0" y="0"/>
                <wp:positionH relativeFrom="column">
                  <wp:posOffset>588818</wp:posOffset>
                </wp:positionH>
                <wp:positionV relativeFrom="paragraph">
                  <wp:posOffset>365760</wp:posOffset>
                </wp:positionV>
                <wp:extent cx="124691" cy="218209"/>
                <wp:effectExtent l="0" t="0" r="8890" b="0"/>
                <wp:wrapNone/>
                <wp:docPr id="554" name="Text Box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691" cy="2182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90783AE" w14:textId="3CD9A12A" w:rsidR="002F3FC5" w:rsidRPr="00FE6473" w:rsidRDefault="002F3FC5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</w:pPr>
                            <w:r w:rsidRPr="00FE6473"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  <w:t>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shape w14:anchorId="343CF118" id="Text Box 554" o:spid="_x0000_s1083" type="#_x0000_t202" style="position:absolute;left:0;text-align:left;margin-left:46.35pt;margin-top:28.8pt;width:9.8pt;height:17.2pt;z-index:25230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" fillcolor="white [3201]" stroked="f" strokeweight=".5pt">
                <v:textbox>
                  <w:txbxContent>
                    <w:p w14:paraId="290783AE" w14:textId="3CD9A12A" w:rsidR="002F3FC5" w:rsidRPr="00FE6473" w:rsidRDefault="002F3FC5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</w:pPr>
                      <w:r w:rsidRPr="00FE6473"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  <w:t>-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6C5CD8B4" wp14:editId="52D8EF2E">
                <wp:simplePos x="0" y="0"/>
                <wp:positionH relativeFrom="column">
                  <wp:posOffset>457200</wp:posOffset>
                </wp:positionH>
                <wp:positionV relativeFrom="paragraph">
                  <wp:posOffset>22167</wp:posOffset>
                </wp:positionV>
                <wp:extent cx="166024" cy="199506"/>
                <wp:effectExtent l="0" t="0" r="5715" b="0"/>
                <wp:wrapNone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024" cy="1995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E6D17DE" w14:textId="4F7F4A9F" w:rsidR="002F3FC5" w:rsidRPr="00FE6473" w:rsidRDefault="002F3FC5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lang w:bidi="fa-IR"/>
                              </w:rPr>
                            </w:pPr>
                            <w:r w:rsidRPr="00FE6473"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6C5CD8B4" id="Text Box 127" o:spid="_x0000_s1084" type="#_x0000_t202" style="position:absolute;left:0;text-align:left;margin-left:36pt;margin-top:1.75pt;width:13.05pt;height:15.7pt;z-index:2523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" fillcolor="white [3201]" stroked="f" strokeweight=".5pt">
                <v:textbox>
                  <w:txbxContent>
                    <w:p w14:paraId="2E6D17DE" w14:textId="4F7F4A9F" w:rsidR="002F3FC5" w:rsidRPr="00FE6473" w:rsidRDefault="002F3FC5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lang w:bidi="fa-IR"/>
                        </w:rPr>
                      </w:pPr>
                      <w:r w:rsidRPr="00FE6473">
                        <w:rPr>
                          <w:rFonts w:asciiTheme="majorBidi" w:hAnsiTheme="majorBidi" w:cstheme="majorBidi"/>
                          <w:sz w:val="18"/>
                          <w:szCs w:val="18"/>
                          <w:rtl/>
                          <w:lang w:bidi="fa-IR"/>
                        </w:rP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  <w:r w:rsidR="00297AC7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4DD8DBAB" wp14:editId="51D7AACA">
                <wp:simplePos x="0" y="0"/>
                <wp:positionH relativeFrom="column">
                  <wp:posOffset>3779520</wp:posOffset>
                </wp:positionH>
                <wp:positionV relativeFrom="paragraph">
                  <wp:posOffset>327660</wp:posOffset>
                </wp:positionV>
                <wp:extent cx="342900" cy="205740"/>
                <wp:effectExtent l="0" t="0" r="0" b="3810"/>
                <wp:wrapNone/>
                <wp:docPr id="198" name="Text Box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2057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178EF62" w14:textId="07E79A3A" w:rsidR="002F3FC5" w:rsidRPr="00297AC7" w:rsidRDefault="002F3FC5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</w:pPr>
                            <w:r w:rsidRPr="00297AC7"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  <w:t>U3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4DD8DBAB" id="Text Box 198" o:spid="_x0000_s1085" type="#_x0000_t202" style="position:absolute;left:0;text-align:left;margin-left:297.6pt;margin-top:25.8pt;width:27pt;height:16.2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" fillcolor="white [3201]" stroked="f" strokeweight=".5pt">
                <v:textbox>
                  <w:txbxContent>
                    <w:p w14:paraId="3178EF62" w14:textId="07E79A3A" w:rsidR="002F3FC5" w:rsidRPr="00297AC7" w:rsidRDefault="002F3FC5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</w:pPr>
                      <w:r w:rsidRPr="00297AC7"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  <w:t>U3</w:t>
                      </w:r>
                    </w:p>
                  </w:txbxContent>
                </v:textbox>
              </v:shape>
            </w:pict>
          </mc:Fallback>
        </mc:AlternateContent>
      </w:r>
      <w:r w:rsidR="00297AC7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1A5133E6" wp14:editId="072EA9B2">
                <wp:simplePos x="0" y="0"/>
                <wp:positionH relativeFrom="column">
                  <wp:posOffset>3756660</wp:posOffset>
                </wp:positionH>
                <wp:positionV relativeFrom="paragraph">
                  <wp:posOffset>91440</wp:posOffset>
                </wp:positionV>
                <wp:extent cx="365760" cy="198120"/>
                <wp:effectExtent l="0" t="0" r="0" b="0"/>
                <wp:wrapNone/>
                <wp:docPr id="197" name="Text Box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" cy="198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FADA13F" w14:textId="07A743C2" w:rsidR="002F3FC5" w:rsidRPr="00297AC7" w:rsidRDefault="002F3FC5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</w:pPr>
                            <w:r w:rsidRPr="00297AC7"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  <w:t>U2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1A5133E6" id="Text Box 197" o:spid="_x0000_s1086" type="#_x0000_t202" style="position:absolute;left:0;text-align:left;margin-left:295.8pt;margin-top:7.2pt;width:28.8pt;height:15.6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" fillcolor="white [3201]" stroked="f" strokeweight=".5pt">
                <v:textbox>
                  <w:txbxContent>
                    <w:p w14:paraId="5FADA13F" w14:textId="07A743C2" w:rsidR="002F3FC5" w:rsidRPr="00297AC7" w:rsidRDefault="002F3FC5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</w:pPr>
                      <w:r w:rsidRPr="00297AC7"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  <w:t>U2</w:t>
                      </w:r>
                    </w:p>
                  </w:txbxContent>
                </v:textbox>
              </v:shape>
            </w:pict>
          </mc:Fallback>
        </mc:AlternateContent>
      </w:r>
      <w:r w:rsidR="00297AC7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1067AD03" wp14:editId="5F11B746">
                <wp:simplePos x="0" y="0"/>
                <wp:positionH relativeFrom="column">
                  <wp:posOffset>5829300</wp:posOffset>
                </wp:positionH>
                <wp:positionV relativeFrom="paragraph">
                  <wp:posOffset>182880</wp:posOffset>
                </wp:positionV>
                <wp:extent cx="601980" cy="335280"/>
                <wp:effectExtent l="0" t="0" r="26670" b="26670"/>
                <wp:wrapNone/>
                <wp:docPr id="200" name="Text Box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980" cy="335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CEC521" w14:textId="2B9C82CB" w:rsidR="002F3FC5" w:rsidRPr="00297AC7" w:rsidRDefault="002F3FC5">
                            <w:pPr>
                              <w:rPr>
                                <w:rFonts w:asciiTheme="majorBidi" w:hAnsiTheme="majorBidi" w:cs="B Nazanin"/>
                                <w:sz w:val="26"/>
                                <w:szCs w:val="26"/>
                                <w:rtl/>
                                <w:lang w:bidi="fa-IR"/>
                              </w:rPr>
                            </w:pPr>
                            <w:r w:rsidRPr="00297AC7">
                              <w:rPr>
                                <w:rFonts w:asciiTheme="majorBidi" w:hAnsiTheme="majorBidi" w:cs="B Nazanin" w:hint="cs"/>
                                <w:sz w:val="26"/>
                                <w:szCs w:val="26"/>
                                <w:rtl/>
                                <w:lang w:bidi="fa-IR"/>
                              </w:rPr>
                              <w:t>موتورها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1067AD03" id="Text Box 200" o:spid="_x0000_s1087" type="#_x0000_t202" style="position:absolute;left:0;text-align:left;margin-left:459pt;margin-top:14.4pt;width:47.4pt;height:26.4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" fillcolor="white [3201]" strokeweight=".5pt">
                <v:textbox>
                  <w:txbxContent>
                    <w:p w14:paraId="76CEC521" w14:textId="2B9C82CB" w:rsidR="002F3FC5" w:rsidRPr="00297AC7" w:rsidRDefault="002F3FC5">
                      <w:pPr>
                        <w:rPr>
                          <w:rFonts w:asciiTheme="majorBidi" w:hAnsiTheme="majorBidi" w:cs="B Nazanin"/>
                          <w:sz w:val="26"/>
                          <w:szCs w:val="26"/>
                          <w:rtl/>
                          <w:lang w:bidi="fa-IR"/>
                        </w:rPr>
                      </w:pPr>
                      <w:r w:rsidRPr="00297AC7">
                        <w:rPr>
                          <w:rFonts w:asciiTheme="majorBidi" w:hAnsiTheme="majorBidi" w:cs="B Nazanin" w:hint="cs"/>
                          <w:sz w:val="26"/>
                          <w:szCs w:val="26"/>
                          <w:rtl/>
                          <w:lang w:bidi="fa-IR"/>
                        </w:rPr>
                        <w:t>موتورها</w:t>
                      </w:r>
                    </w:p>
                  </w:txbxContent>
                </v:textbox>
              </v:shape>
            </w:pict>
          </mc:Fallback>
        </mc:AlternateContent>
      </w:r>
      <w:r w:rsidR="00297AC7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2F1DC626" wp14:editId="382FB8F2">
                <wp:simplePos x="0" y="0"/>
                <wp:positionH relativeFrom="column">
                  <wp:posOffset>5212080</wp:posOffset>
                </wp:positionH>
                <wp:positionV relativeFrom="paragraph">
                  <wp:posOffset>342900</wp:posOffset>
                </wp:positionV>
                <wp:extent cx="617220" cy="7620"/>
                <wp:effectExtent l="0" t="57150" r="30480" b="87630"/>
                <wp:wrapNone/>
                <wp:docPr id="626" name="Straight Arrow Connector 6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722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30FC20E1" id="Straight Arrow Connector 626" o:spid="_x0000_s1026" type="#_x0000_t32" style="position:absolute;margin-left:410.4pt;margin-top:27pt;width:48.6pt;height:.6pt;z-index:2522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" strokecolor="black [3200]" strokeweight="1pt">
                <v:stroke endarrow="block" joinstyle="miter"/>
              </v:shape>
            </w:pict>
          </mc:Fallback>
        </mc:AlternateContent>
      </w:r>
      <w:r w:rsidR="00274131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29632" behindDoc="0" locked="0" layoutInCell="1" allowOverlap="1" wp14:anchorId="18C1EC18" wp14:editId="3C43F346">
                <wp:simplePos x="0" y="0"/>
                <wp:positionH relativeFrom="column">
                  <wp:posOffset>4130040</wp:posOffset>
                </wp:positionH>
                <wp:positionV relativeFrom="paragraph">
                  <wp:posOffset>213360</wp:posOffset>
                </wp:positionV>
                <wp:extent cx="449580" cy="0"/>
                <wp:effectExtent l="0" t="76200" r="26670" b="95250"/>
                <wp:wrapNone/>
                <wp:docPr id="623" name="Straight Arrow Connector 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958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62C1AD3F" id="Straight Arrow Connector 623" o:spid="_x0000_s1026" type="#_x0000_t32" style="position:absolute;margin-left:325.2pt;margin-top:16.8pt;width:35.4pt;height:0;z-index:25222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" strokecolor="black [3200]" strokeweight="1pt">
                <v:stroke endarrow="block" joinstyle="miter"/>
              </v:shape>
            </w:pict>
          </mc:Fallback>
        </mc:AlternateContent>
      </w:r>
      <w:r w:rsidR="00274131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3D15E131" wp14:editId="7B7091B7">
                <wp:simplePos x="0" y="0"/>
                <wp:positionH relativeFrom="column">
                  <wp:posOffset>784860</wp:posOffset>
                </wp:positionH>
                <wp:positionV relativeFrom="paragraph">
                  <wp:posOffset>373380</wp:posOffset>
                </wp:positionV>
                <wp:extent cx="0" cy="220980"/>
                <wp:effectExtent l="76200" t="38100" r="57150" b="26670"/>
                <wp:wrapNone/>
                <wp:docPr id="603" name="Straight Arrow Connector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09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04E7CA20" id="Straight Arrow Connector 603" o:spid="_x0000_s1026" type="#_x0000_t32" style="position:absolute;margin-left:61.8pt;margin-top:29.4pt;width:0;height:17.4pt;flip:y;z-index:25221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" strokecolor="black [3200]" strokeweight="1pt">
                <v:stroke endarrow="block" joinstyle="miter"/>
              </v:shape>
            </w:pict>
          </mc:Fallback>
        </mc:AlternateContent>
      </w:r>
      <w:r w:rsidR="007E6952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8D26752" wp14:editId="0A78A9CE">
                <wp:simplePos x="0" y="0"/>
                <wp:positionH relativeFrom="column">
                  <wp:posOffset>1706880</wp:posOffset>
                </wp:positionH>
                <wp:positionV relativeFrom="paragraph">
                  <wp:posOffset>7620</wp:posOffset>
                </wp:positionV>
                <wp:extent cx="350520" cy="213360"/>
                <wp:effectExtent l="0" t="0" r="0" b="0"/>
                <wp:wrapNone/>
                <wp:docPr id="189" name="Text Box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20" cy="213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C90D2D2" w14:textId="384A9F74" w:rsidR="002F3FC5" w:rsidRPr="007E6952" w:rsidRDefault="002F3FC5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</w:pPr>
                            <w:r w:rsidRPr="007E6952"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  <w:t>U4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78D26752" id="Text Box 189" o:spid="_x0000_s1088" type="#_x0000_t202" style="position:absolute;left:0;text-align:left;margin-left:134.4pt;margin-top:.6pt;width:27.6pt;height:16.8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" fillcolor="white [3201]" stroked="f" strokeweight=".5pt">
                <v:textbox>
                  <w:txbxContent>
                    <w:p w14:paraId="3C90D2D2" w14:textId="384A9F74" w:rsidR="002F3FC5" w:rsidRPr="007E6952" w:rsidRDefault="002F3FC5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</w:pPr>
                      <w:r w:rsidRPr="007E6952"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  <w:t>U4</w:t>
                      </w:r>
                    </w:p>
                  </w:txbxContent>
                </v:textbox>
              </v:shape>
            </w:pict>
          </mc:Fallback>
        </mc:AlternateContent>
      </w:r>
      <w:r w:rsidR="007E6952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0D97F0F2" wp14:editId="33853C05">
                <wp:simplePos x="0" y="0"/>
                <wp:positionH relativeFrom="column">
                  <wp:posOffset>419100</wp:posOffset>
                </wp:positionH>
                <wp:positionV relativeFrom="paragraph">
                  <wp:posOffset>251460</wp:posOffset>
                </wp:positionV>
                <wp:extent cx="213360" cy="0"/>
                <wp:effectExtent l="0" t="76200" r="15240" b="95250"/>
                <wp:wrapNone/>
                <wp:docPr id="592" name="Straight Arrow Connector 5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336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0A591E2B" id="Straight Arrow Connector 592" o:spid="_x0000_s1026" type="#_x0000_t32" style="position:absolute;margin-left:33pt;margin-top:19.8pt;width:16.8pt;height:0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" strokecolor="black [3200]" strokeweight="1pt">
                <v:stroke endarrow="block" joinstyle="miter"/>
              </v:shape>
            </w:pict>
          </mc:Fallback>
        </mc:AlternateContent>
      </w:r>
      <w:r w:rsidR="007E6952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45987E2" wp14:editId="06525E14">
                <wp:simplePos x="0" y="0"/>
                <wp:positionH relativeFrom="margin">
                  <wp:align>left</wp:align>
                </wp:positionH>
                <wp:positionV relativeFrom="paragraph">
                  <wp:posOffset>144780</wp:posOffset>
                </wp:positionV>
                <wp:extent cx="419100" cy="205740"/>
                <wp:effectExtent l="0" t="0" r="19050" b="22860"/>
                <wp:wrapNone/>
                <wp:docPr id="155" name="Text Box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0" cy="2057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51138D" w14:textId="3951A60B" w:rsidR="002F3FC5" w:rsidRPr="007E6952" w:rsidRDefault="002F3FC5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</w:pPr>
                            <w:r w:rsidRPr="007E6952"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  <w:t>Yaw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445987E2" id="Text Box 155" o:spid="_x0000_s1089" type="#_x0000_t202" style="position:absolute;left:0;text-align:left;margin-left:0;margin-top:11.4pt;width:33pt;height:16.2pt;z-index:2518118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" fillcolor="white [3201]" strokeweight=".5pt">
                <v:textbox>
                  <w:txbxContent>
                    <w:p w14:paraId="6251138D" w14:textId="3951A60B" w:rsidR="002F3FC5" w:rsidRPr="007E6952" w:rsidRDefault="002F3FC5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</w:pPr>
                      <w:r w:rsidRPr="007E6952"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  <w:t>Yaw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E6952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52B046C9" wp14:editId="41D5998D">
                <wp:simplePos x="0" y="0"/>
                <wp:positionH relativeFrom="column">
                  <wp:posOffset>960120</wp:posOffset>
                </wp:positionH>
                <wp:positionV relativeFrom="paragraph">
                  <wp:posOffset>266700</wp:posOffset>
                </wp:positionV>
                <wp:extent cx="266700" cy="0"/>
                <wp:effectExtent l="0" t="76200" r="19050" b="95250"/>
                <wp:wrapNone/>
                <wp:docPr id="591" name="Straight Arrow Connector 5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79EF626B" id="Straight Arrow Connector 591" o:spid="_x0000_s1026" type="#_x0000_t32" style="position:absolute;margin-left:75.6pt;margin-top:21pt;width:21pt;height:0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" strokecolor="black [3200]" strokeweight="1pt">
                <v:stroke endarrow="block" joinstyle="miter"/>
              </v:shape>
            </w:pict>
          </mc:Fallback>
        </mc:AlternateContent>
      </w:r>
      <w:r w:rsidR="007E6952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5AFF7F29" wp14:editId="0EF250CD">
                <wp:simplePos x="0" y="0"/>
                <wp:positionH relativeFrom="column">
                  <wp:posOffset>632460</wp:posOffset>
                </wp:positionH>
                <wp:positionV relativeFrom="paragraph">
                  <wp:posOffset>167640</wp:posOffset>
                </wp:positionV>
                <wp:extent cx="312420" cy="198120"/>
                <wp:effectExtent l="0" t="0" r="11430" b="11430"/>
                <wp:wrapNone/>
                <wp:docPr id="139" name="Oval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" cy="1981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oval w14:anchorId="4D7E252A" id="Oval 139" o:spid="_x0000_s1026" style="position:absolute;margin-left:49.8pt;margin-top:13.2pt;width:24.6pt;height:15.6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" fillcolor="white [3201]" strokecolor="black [3200]" strokeweight="1pt">
                <v:stroke joinstyle="miter"/>
              </v:oval>
            </w:pict>
          </mc:Fallback>
        </mc:AlternateContent>
      </w:r>
      <w:r w:rsidR="007E6952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16611BCD" wp14:editId="188B9E60">
                <wp:simplePos x="0" y="0"/>
                <wp:positionH relativeFrom="column">
                  <wp:posOffset>1676400</wp:posOffset>
                </wp:positionH>
                <wp:positionV relativeFrom="paragraph">
                  <wp:posOffset>281940</wp:posOffset>
                </wp:positionV>
                <wp:extent cx="480060" cy="0"/>
                <wp:effectExtent l="0" t="76200" r="15240" b="95250"/>
                <wp:wrapNone/>
                <wp:docPr id="590" name="Straight Arrow Connector 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006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134C6EE0" id="Straight Arrow Connector 590" o:spid="_x0000_s1026" type="#_x0000_t32" style="position:absolute;margin-left:132pt;margin-top:22.2pt;width:37.8pt;height:0;z-index:25219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" strokecolor="black [3200]" strokeweight="1pt">
                <v:stroke endarrow="block" joinstyle="miter"/>
              </v:shape>
            </w:pict>
          </mc:Fallback>
        </mc:AlternateContent>
      </w:r>
      <w:r w:rsidR="007E6952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5FAE72BE" wp14:editId="2E65CAF3">
                <wp:simplePos x="0" y="0"/>
                <wp:positionH relativeFrom="column">
                  <wp:posOffset>1234440</wp:posOffset>
                </wp:positionH>
                <wp:positionV relativeFrom="paragraph">
                  <wp:posOffset>152400</wp:posOffset>
                </wp:positionV>
                <wp:extent cx="441960" cy="236220"/>
                <wp:effectExtent l="0" t="0" r="15240" b="11430"/>
                <wp:wrapNone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960" cy="236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B047D06" w14:textId="6B3DFE0C" w:rsidR="002F3FC5" w:rsidRPr="007E6952" w:rsidRDefault="002F3FC5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</w:pPr>
                            <w:r w:rsidRPr="007E6952"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  <w:t>PID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5FAE72BE" id="Text Box 134" o:spid="_x0000_s1090" type="#_x0000_t202" style="position:absolute;left:0;text-align:left;margin-left:97.2pt;margin-top:12pt;width:34.8pt;height:18.6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" fillcolor="white [3201]" strokeweight=".5pt">
                <v:textbox>
                  <w:txbxContent>
                    <w:p w14:paraId="4B047D06" w14:textId="6B3DFE0C" w:rsidR="002F3FC5" w:rsidRPr="007E6952" w:rsidRDefault="002F3FC5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</w:pPr>
                      <w:r w:rsidRPr="007E6952"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  <w:t>PID</w:t>
                      </w:r>
                    </w:p>
                  </w:txbxContent>
                </v:textbox>
              </v:shape>
            </w:pict>
          </mc:Fallback>
        </mc:AlternateContent>
      </w:r>
    </w:p>
    <w:p w14:paraId="426DF361" w14:textId="149E30D2" w:rsidR="00686C51" w:rsidRDefault="00297AC7" w:rsidP="00686C51">
      <w:pPr>
        <w:bidi/>
        <w:rPr>
          <w:rFonts w:ascii="IRANSansWeb_Light" w:hAnsi="IRANSansWeb_Light" w:cs="B Nazanin"/>
          <w:sz w:val="28"/>
          <w:szCs w:val="28"/>
          <w:rtl/>
          <w:lang w:bidi="fa-IR"/>
        </w:rPr>
      </w:pPr>
      <w:r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273307DA" wp14:editId="29C699A0">
                <wp:simplePos x="0" y="0"/>
                <wp:positionH relativeFrom="column">
                  <wp:posOffset>3787140</wp:posOffset>
                </wp:positionH>
                <wp:positionV relativeFrom="paragraph">
                  <wp:posOffset>177800</wp:posOffset>
                </wp:positionV>
                <wp:extent cx="335280" cy="213360"/>
                <wp:effectExtent l="0" t="0" r="7620" b="0"/>
                <wp:wrapNone/>
                <wp:docPr id="196" name="Text Box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280" cy="213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468C6A7" w14:textId="493E42E6" w:rsidR="002F3FC5" w:rsidRPr="00297AC7" w:rsidRDefault="002F3FC5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</w:pPr>
                            <w:r w:rsidRPr="00297AC7"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  <w:t>U4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273307DA" id="Text Box 196" o:spid="_x0000_s1091" type="#_x0000_t202" style="position:absolute;left:0;text-align:left;margin-left:298.2pt;margin-top:14pt;width:26.4pt;height:16.8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" fillcolor="white [3201]" stroked="f" strokeweight=".5pt">
                <v:textbox>
                  <w:txbxContent>
                    <w:p w14:paraId="5468C6A7" w14:textId="493E42E6" w:rsidR="002F3FC5" w:rsidRPr="00297AC7" w:rsidRDefault="002F3FC5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</w:pPr>
                      <w:r w:rsidRPr="00297AC7"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  <w:t>U4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31680" behindDoc="0" locked="0" layoutInCell="1" allowOverlap="1" wp14:anchorId="7CE27597" wp14:editId="0F55DC5A">
                <wp:simplePos x="0" y="0"/>
                <wp:positionH relativeFrom="column">
                  <wp:posOffset>4152900</wp:posOffset>
                </wp:positionH>
                <wp:positionV relativeFrom="paragraph">
                  <wp:posOffset>314960</wp:posOffset>
                </wp:positionV>
                <wp:extent cx="434340" cy="0"/>
                <wp:effectExtent l="0" t="76200" r="22860" b="95250"/>
                <wp:wrapNone/>
                <wp:docPr id="625" name="Straight Arrow Connector 6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434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434668B1" id="Straight Arrow Connector 625" o:spid="_x0000_s1026" type="#_x0000_t32" style="position:absolute;margin-left:327pt;margin-top:24.8pt;width:34.2pt;height:0;z-index:25223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" strokecolor="black [3200]" strokeweight="1pt">
                <v:stroke endarrow="block" joinstyle="miter"/>
              </v:shape>
            </w:pict>
          </mc:Fallback>
        </mc:AlternateContent>
      </w:r>
      <w:r w:rsidR="00274131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49DA4201" wp14:editId="117338A9">
                <wp:simplePos x="0" y="0"/>
                <wp:positionH relativeFrom="column">
                  <wp:posOffset>4137660</wp:posOffset>
                </wp:positionH>
                <wp:positionV relativeFrom="paragraph">
                  <wp:posOffset>63500</wp:posOffset>
                </wp:positionV>
                <wp:extent cx="441960" cy="15240"/>
                <wp:effectExtent l="0" t="57150" r="15240" b="99060"/>
                <wp:wrapNone/>
                <wp:docPr id="624" name="Straight Arrow Connector 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1960" cy="152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7B81300F" id="Straight Arrow Connector 624" o:spid="_x0000_s1026" type="#_x0000_t32" style="position:absolute;margin-left:325.8pt;margin-top:5pt;width:34.8pt;height:1.2pt;z-index:252230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" strokecolor="black [3200]" strokeweight="1pt">
                <v:stroke endarrow="block" joinstyle="miter"/>
              </v:shape>
            </w:pict>
          </mc:Fallback>
        </mc:AlternateContent>
      </w:r>
      <w:r w:rsidR="00274131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62E8469" wp14:editId="51FD753C">
                <wp:simplePos x="0" y="0"/>
                <wp:positionH relativeFrom="column">
                  <wp:posOffset>1036320</wp:posOffset>
                </wp:positionH>
                <wp:positionV relativeFrom="paragraph">
                  <wp:posOffset>116840</wp:posOffset>
                </wp:positionV>
                <wp:extent cx="220980" cy="220980"/>
                <wp:effectExtent l="0" t="0" r="26670" b="26670"/>
                <wp:wrapNone/>
                <wp:docPr id="605" name="Text Box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F35D6F" w14:textId="27C99955" w:rsidR="002F3FC5" w:rsidRPr="00274131" w:rsidRDefault="002F3FC5">
                            <w:pPr>
                              <w:rPr>
                                <w:rFonts w:cs="B Nazanin"/>
                                <w:sz w:val="18"/>
                                <w:szCs w:val="18"/>
                                <w:rtl/>
                                <w:lang w:bidi="fa-IR"/>
                              </w:rPr>
                            </w:pPr>
                            <w:r w:rsidRPr="00274131">
                              <w:rPr>
                                <w:rFonts w:cs="B Nazanin" w:hint="cs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662E8469" id="Text Box 605" o:spid="_x0000_s1092" type="#_x0000_t202" style="position:absolute;left:0;text-align:left;margin-left:81.6pt;margin-top:9.2pt;width:17.4pt;height:17.4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" fillcolor="white [3201]" strokeweight=".5pt">
                <v:textbox>
                  <w:txbxContent>
                    <w:p w14:paraId="45F35D6F" w14:textId="27C99955" w:rsidR="002F3FC5" w:rsidRPr="00274131" w:rsidRDefault="002F3FC5">
                      <w:pPr>
                        <w:rPr>
                          <w:rFonts w:cs="B Nazanin"/>
                          <w:sz w:val="18"/>
                          <w:szCs w:val="18"/>
                          <w:rtl/>
                          <w:lang w:bidi="fa-IR"/>
                        </w:rPr>
                      </w:pPr>
                      <w:r w:rsidRPr="00274131">
                        <w:rPr>
                          <w:rFonts w:cs="B Nazanin" w:hint="cs"/>
                          <w:sz w:val="18"/>
                          <w:szCs w:val="18"/>
                          <w:rtl/>
                          <w:lang w:bidi="fa-IR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274131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65927656" wp14:editId="5B654FAE">
                <wp:simplePos x="0" y="0"/>
                <wp:positionH relativeFrom="column">
                  <wp:posOffset>784860</wp:posOffset>
                </wp:positionH>
                <wp:positionV relativeFrom="paragraph">
                  <wp:posOffset>193040</wp:posOffset>
                </wp:positionV>
                <wp:extent cx="236220" cy="7620"/>
                <wp:effectExtent l="0" t="0" r="30480" b="30480"/>
                <wp:wrapNone/>
                <wp:docPr id="604" name="Straight Connector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6220" cy="76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line w14:anchorId="0E4565BC" id="Straight Connector 604" o:spid="_x0000_s1026" style="position:absolute;flip:y;z-index:25221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1.8pt,15.2pt" to="80.4pt,1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" strokecolor="black [3200]" strokeweight="1pt">
                <v:stroke joinstyle="miter"/>
              </v:line>
            </w:pict>
          </mc:Fallback>
        </mc:AlternateContent>
      </w:r>
    </w:p>
    <w:p w14:paraId="25899D49" w14:textId="766CE5AD" w:rsidR="00686C51" w:rsidRDefault="00274131" w:rsidP="00274131">
      <w:pPr>
        <w:bidi/>
        <w:jc w:val="center"/>
        <w:rPr>
          <w:rFonts w:ascii="IRANSansWeb_Light" w:hAnsi="IRANSansWeb_Light" w:cs="B Nazanin"/>
          <w:sz w:val="28"/>
          <w:szCs w:val="28"/>
          <w:rtl/>
          <w:lang w:bidi="fa-IR"/>
        </w:rPr>
      </w:pPr>
      <w:bookmarkStart w:id="582" w:name="_Hlk96694699"/>
      <w:r w:rsidRPr="00D41D00">
        <w:rPr>
          <w:rFonts w:ascii="IRANSansWeb_Light" w:hAnsi="IRANSansWeb_Light" w:cs="B Nazanin" w:hint="cs"/>
          <w:sz w:val="24"/>
          <w:szCs w:val="24"/>
          <w:rtl/>
          <w:lang w:bidi="fa-IR"/>
        </w:rPr>
        <w:t>شکل</w:t>
      </w:r>
      <w:r>
        <w:rPr>
          <w:rFonts w:ascii="IRANSansWeb_Light" w:hAnsi="IRANSansWeb_Light" w:cs="B Nazanin" w:hint="cs"/>
          <w:sz w:val="24"/>
          <w:szCs w:val="24"/>
          <w:rtl/>
          <w:lang w:bidi="fa-IR"/>
        </w:rPr>
        <w:t>4-1</w:t>
      </w:r>
      <w:r w:rsidRPr="00D41D00">
        <w:rPr>
          <w:rFonts w:ascii="IRANSansWeb_Light" w:hAnsi="IRANSansWeb_Light" w:cs="B Nazanin" w:hint="cs"/>
          <w:sz w:val="24"/>
          <w:szCs w:val="24"/>
          <w:rtl/>
          <w:lang w:bidi="fa-IR"/>
        </w:rPr>
        <w:t>: بلوک دیاگرام سیستم چهارپره</w:t>
      </w:r>
    </w:p>
    <w:p w14:paraId="771C5AE3" w14:textId="4609C679" w:rsidR="000E1770" w:rsidRPr="00DA679D" w:rsidRDefault="009422DB" w:rsidP="0081786E">
      <w:pPr>
        <w:bidi/>
        <w:spacing w:before="360" w:after="240" w:line="276" w:lineRule="auto"/>
        <w:jc w:val="lowKashida"/>
        <w:rPr>
          <w:rFonts w:ascii="IRANSansWeb_Light" w:hAnsi="IRANSansWeb_Light" w:cs="B Nazanin"/>
          <w:b/>
          <w:bCs/>
          <w:sz w:val="36"/>
          <w:szCs w:val="36"/>
          <w:rtl/>
          <w:lang w:bidi="fa-IR"/>
        </w:rPr>
      </w:pPr>
      <w:bookmarkStart w:id="583" w:name="_Hlk96693290"/>
      <w:bookmarkEnd w:id="582"/>
      <w:r>
        <w:rPr>
          <w:rFonts w:ascii="IRANSansWeb_Light" w:hAnsi="IRANSansWeb_Light" w:cs="B Nazanin" w:hint="cs"/>
          <w:b/>
          <w:bCs/>
          <w:sz w:val="36"/>
          <w:szCs w:val="36"/>
          <w:rtl/>
          <w:lang w:bidi="fa-IR"/>
        </w:rPr>
        <w:lastRenderedPageBreak/>
        <w:t>3-4</w:t>
      </w:r>
      <w:r w:rsidR="000E1770" w:rsidRPr="00DA679D">
        <w:rPr>
          <w:rFonts w:ascii="IRANSansWeb_Light" w:hAnsi="IRANSansWeb_Light" w:cs="B Nazanin" w:hint="cs"/>
          <w:b/>
          <w:bCs/>
          <w:sz w:val="36"/>
          <w:szCs w:val="36"/>
          <w:rtl/>
          <w:lang w:bidi="fa-IR"/>
        </w:rPr>
        <w:t>- کنترل</w:t>
      </w:r>
      <w:r w:rsidR="000E1770" w:rsidRPr="00DA679D">
        <w:rPr>
          <w:rFonts w:ascii="IRANSansWeb_Light" w:hAnsi="IRANSansWeb_Light" w:cs="B Nazanin" w:hint="eastAsia"/>
          <w:b/>
          <w:bCs/>
          <w:sz w:val="36"/>
          <w:szCs w:val="36"/>
          <w:rtl/>
          <w:lang w:bidi="fa-IR"/>
        </w:rPr>
        <w:t>‌</w:t>
      </w:r>
      <w:r w:rsidR="000E1770" w:rsidRPr="00DA679D">
        <w:rPr>
          <w:rFonts w:ascii="IRANSansWeb_Light" w:hAnsi="IRANSansWeb_Light" w:cs="B Nazanin" w:hint="cs"/>
          <w:b/>
          <w:bCs/>
          <w:sz w:val="36"/>
          <w:szCs w:val="36"/>
          <w:rtl/>
          <w:lang w:bidi="fa-IR"/>
        </w:rPr>
        <w:t xml:space="preserve">کننده </w:t>
      </w:r>
      <w:r w:rsidR="000E1770" w:rsidRPr="00DA679D">
        <w:rPr>
          <w:rFonts w:asciiTheme="majorBidi" w:hAnsiTheme="majorBidi" w:cstheme="majorBidi"/>
          <w:b/>
          <w:bCs/>
          <w:sz w:val="32"/>
          <w:szCs w:val="32"/>
          <w:lang w:bidi="fa-IR"/>
        </w:rPr>
        <w:t>PID</w:t>
      </w:r>
    </w:p>
    <w:bookmarkEnd w:id="583"/>
    <w:p w14:paraId="1963020A" w14:textId="3401E3B7" w:rsidR="000E1770" w:rsidRDefault="000E1770" w:rsidP="0081786E">
      <w:pPr>
        <w:bidi/>
        <w:spacing w:before="120" w:after="120" w:line="276" w:lineRule="auto"/>
        <w:jc w:val="lowKashida"/>
        <w:rPr>
          <w:rFonts w:ascii="IRANSansWeb_Light" w:hAnsi="IRANSansWeb_Light" w:cs="B Nazanin"/>
          <w:sz w:val="28"/>
          <w:szCs w:val="28"/>
          <w:rtl/>
          <w:lang w:bidi="fa-IR"/>
        </w:rPr>
      </w:pPr>
      <w:del w:id="584" w:author="MF" w:date="2022-02-26T14:28:00Z">
        <w:r w:rsidDel="00480FAE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delText xml:space="preserve">کنترل به وسیله این </w:delText>
        </w:r>
      </w:del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کنترل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کننده </w:t>
      </w:r>
      <w:ins w:id="585" w:author="MF" w:date="2022-02-26T14:28:00Z">
        <w:r w:rsidR="00480FAE">
          <w:rPr>
            <w:rFonts w:ascii="IRANSansWeb_Light" w:hAnsi="IRANSansWeb_Light" w:cs="B Nazanin"/>
            <w:sz w:val="28"/>
            <w:szCs w:val="28"/>
            <w:lang w:bidi="fa-IR"/>
          </w:rPr>
          <w:t>PID</w:t>
        </w:r>
        <w:r w:rsidR="00480FAE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 xml:space="preserve"> </w:t>
        </w:r>
      </w:ins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روشی متداول است که به طورگسترده در </w:t>
      </w:r>
      <w:r w:rsidR="00706670">
        <w:rPr>
          <w:rFonts w:ascii="IRANSansWeb_Light" w:hAnsi="IRANSansWeb_Light" w:cs="B Nazanin" w:hint="cs"/>
          <w:sz w:val="28"/>
          <w:szCs w:val="28"/>
          <w:rtl/>
          <w:lang w:bidi="fa-IR"/>
        </w:rPr>
        <w:t>سیستم</w:t>
      </w:r>
      <w:r w:rsidR="00706670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706670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های صنعتی و آزمایشگاهی </w:t>
      </w:r>
      <w:ins w:id="586" w:author="MF" w:date="2022-02-26T14:28:00Z">
        <w:r w:rsidR="00480FAE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 xml:space="preserve">از آن </w:t>
        </w:r>
      </w:ins>
      <w:r w:rsidR="00706670">
        <w:rPr>
          <w:rFonts w:ascii="IRANSansWeb_Light" w:hAnsi="IRANSansWeb_Light" w:cs="B Nazanin" w:hint="cs"/>
          <w:sz w:val="28"/>
          <w:szCs w:val="28"/>
          <w:rtl/>
          <w:lang w:bidi="fa-IR"/>
        </w:rPr>
        <w:t>استفاده</w:t>
      </w:r>
      <w:r w:rsidR="004A4B65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706670">
        <w:rPr>
          <w:rFonts w:ascii="IRANSansWeb_Light" w:hAnsi="IRANSansWeb_Light" w:cs="B Nazanin" w:hint="cs"/>
          <w:sz w:val="28"/>
          <w:szCs w:val="28"/>
          <w:rtl/>
          <w:lang w:bidi="fa-IR"/>
        </w:rPr>
        <w:t>می</w:t>
      </w:r>
      <w:r w:rsidR="00DA679D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706670">
        <w:rPr>
          <w:rFonts w:ascii="IRANSansWeb_Light" w:hAnsi="IRANSansWeb_Light" w:cs="B Nazanin" w:hint="cs"/>
          <w:sz w:val="28"/>
          <w:szCs w:val="28"/>
          <w:rtl/>
          <w:lang w:bidi="fa-IR"/>
        </w:rPr>
        <w:t>شود. روش</w:t>
      </w:r>
      <w:r w:rsidR="00706670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706670">
        <w:rPr>
          <w:rFonts w:ascii="IRANSansWeb_Light" w:hAnsi="IRANSansWeb_Light" w:cs="B Nazanin" w:hint="cs"/>
          <w:sz w:val="28"/>
          <w:szCs w:val="28"/>
          <w:rtl/>
          <w:lang w:bidi="fa-IR"/>
        </w:rPr>
        <w:t>های کنترلی با کنترل</w:t>
      </w:r>
      <w:r w:rsidR="00DA679D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706670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کننده </w:t>
      </w:r>
      <w:r w:rsidR="00706670" w:rsidRPr="00DA679D">
        <w:rPr>
          <w:rFonts w:asciiTheme="majorBidi" w:hAnsiTheme="majorBidi" w:cstheme="majorBidi"/>
          <w:sz w:val="24"/>
          <w:szCs w:val="24"/>
          <w:lang w:bidi="fa-IR"/>
        </w:rPr>
        <w:t>PID</w:t>
      </w:r>
      <w:r w:rsidR="00706670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اغلب بر اساس کنترل</w:t>
      </w:r>
      <w:r w:rsidR="004A4B65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706670">
        <w:rPr>
          <w:rFonts w:ascii="IRANSansWeb_Light" w:hAnsi="IRANSansWeb_Light" w:cs="B Nazanin" w:hint="cs"/>
          <w:sz w:val="28"/>
          <w:szCs w:val="28"/>
          <w:rtl/>
          <w:lang w:bidi="fa-IR"/>
        </w:rPr>
        <w:t>خطی بناشده</w:t>
      </w:r>
      <w:r w:rsidR="00706670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706670">
        <w:rPr>
          <w:rFonts w:ascii="IRANSansWeb_Light" w:hAnsi="IRANSansWeb_Light" w:cs="B Nazanin" w:hint="cs"/>
          <w:sz w:val="28"/>
          <w:szCs w:val="28"/>
          <w:rtl/>
          <w:lang w:bidi="fa-IR"/>
        </w:rPr>
        <w:t>اند.</w:t>
      </w:r>
      <w:r w:rsidR="00DA679D">
        <w:rPr>
          <w:rFonts w:ascii="IRANSansWeb_Light" w:hAnsi="IRANSansWeb_Light" w:cs="B Nazanin"/>
          <w:sz w:val="28"/>
          <w:szCs w:val="28"/>
          <w:lang w:bidi="fa-IR"/>
        </w:rPr>
        <w:t xml:space="preserve"> </w:t>
      </w:r>
      <w:r w:rsidR="00706670">
        <w:rPr>
          <w:rFonts w:ascii="IRANSansWeb_Light" w:hAnsi="IRANSansWeb_Light" w:cs="B Nazanin" w:hint="cs"/>
          <w:sz w:val="28"/>
          <w:szCs w:val="28"/>
          <w:rtl/>
          <w:lang w:bidi="fa-IR"/>
        </w:rPr>
        <w:t>البته گاهی ممکن است به دلیل اشباع سیگنال</w:t>
      </w:r>
      <w:r w:rsidR="004A4B65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706670">
        <w:rPr>
          <w:rFonts w:ascii="IRANSansWeb_Light" w:hAnsi="IRANSansWeb_Light" w:cs="B Nazanin" w:hint="cs"/>
          <w:sz w:val="28"/>
          <w:szCs w:val="28"/>
          <w:rtl/>
          <w:lang w:bidi="fa-IR"/>
        </w:rPr>
        <w:t>کنترلی یا سایر محدودیت</w:t>
      </w:r>
      <w:r w:rsidR="00706670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706670">
        <w:rPr>
          <w:rFonts w:ascii="IRANSansWeb_Light" w:hAnsi="IRANSansWeb_Light" w:cs="B Nazanin" w:hint="cs"/>
          <w:sz w:val="28"/>
          <w:szCs w:val="28"/>
          <w:rtl/>
          <w:lang w:bidi="fa-IR"/>
        </w:rPr>
        <w:t>های عملی، عملکرد واقعی این کنترل</w:t>
      </w:r>
      <w:r w:rsidR="00706670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706670">
        <w:rPr>
          <w:rFonts w:ascii="IRANSansWeb_Light" w:hAnsi="IRANSansWeb_Light" w:cs="B Nazanin" w:hint="cs"/>
          <w:sz w:val="28"/>
          <w:szCs w:val="28"/>
          <w:rtl/>
          <w:lang w:bidi="fa-IR"/>
        </w:rPr>
        <w:t>کننده</w:t>
      </w:r>
      <w:r w:rsidR="002F29C6">
        <w:rPr>
          <w:rFonts w:ascii="IRANSansWeb_Light" w:hAnsi="IRANSansWeb_Light" w:cs="B Nazanin" w:hint="eastAsia"/>
          <w:sz w:val="28"/>
          <w:szCs w:val="28"/>
          <w:lang w:bidi="fa-IR"/>
        </w:rPr>
        <w:t>‌</w:t>
      </w:r>
      <w:r w:rsidR="00706670">
        <w:rPr>
          <w:rFonts w:ascii="IRANSansWeb_Light" w:hAnsi="IRANSansWeb_Light" w:cs="B Nazanin" w:hint="cs"/>
          <w:sz w:val="28"/>
          <w:szCs w:val="28"/>
          <w:rtl/>
          <w:lang w:bidi="fa-IR"/>
        </w:rPr>
        <w:t>ها غیرخطی شود.</w:t>
      </w:r>
    </w:p>
    <w:p w14:paraId="3E2472EC" w14:textId="1F750773" w:rsidR="0081786E" w:rsidRPr="0081786E" w:rsidRDefault="00706670" w:rsidP="0081786E">
      <w:pPr>
        <w:bidi/>
        <w:spacing w:before="120" w:after="120" w:line="276" w:lineRule="auto"/>
        <w:ind w:firstLine="720"/>
        <w:rPr>
          <w:rFonts w:ascii="IRANSansWeb_Light" w:hAnsi="IRANSansWeb_Light" w:cs="B Nazanin"/>
          <w:color w:val="C00000"/>
          <w:sz w:val="28"/>
          <w:szCs w:val="28"/>
          <w:rtl/>
          <w:lang w:bidi="fa-IR"/>
        </w:rPr>
      </w:pP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کنترل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کنند</w:t>
      </w:r>
      <w:r w:rsidR="0078034F">
        <w:rPr>
          <w:rFonts w:ascii="IRANSansWeb_Light" w:hAnsi="IRANSansWeb_Light" w:cs="B Nazanin" w:hint="cs"/>
          <w:sz w:val="28"/>
          <w:szCs w:val="28"/>
          <w:rtl/>
          <w:lang w:bidi="fa-IR"/>
        </w:rPr>
        <w:t>ه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</w:t>
      </w:r>
      <w:r w:rsidRPr="002F29C6">
        <w:rPr>
          <w:rFonts w:asciiTheme="majorBidi" w:hAnsiTheme="majorBidi" w:cstheme="majorBidi"/>
          <w:sz w:val="24"/>
          <w:szCs w:val="24"/>
          <w:lang w:bidi="fa-IR"/>
        </w:rPr>
        <w:t>PID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دارای سه ضریب تناسبی، انتگرال</w:t>
      </w:r>
      <w:r w:rsidR="002F29C6">
        <w:rPr>
          <w:rFonts w:ascii="IRANSansWeb_Light" w:hAnsi="IRANSansWeb_Light" w:cs="B Nazanin" w:hint="eastAsia"/>
          <w:sz w:val="28"/>
          <w:szCs w:val="28"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گیر و مشتق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گیر می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باشد. این ضرایب بیانگر میزان اثر</w:t>
      </w:r>
      <w:ins w:id="587" w:author="MF" w:date="2022-02-26T14:29:00Z">
        <w:r w:rsidR="00BD5C71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 xml:space="preserve"> </w:t>
        </w:r>
      </w:ins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هریک از جملات بر سیگنال کنترلی می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باشد. معادله زیر بیانگر رابطه بین سیگنال</w:t>
      </w:r>
      <w:r w:rsidR="004A4B65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کنترلی و خطای لحظه</w:t>
      </w:r>
      <w:r w:rsidR="002F29C6">
        <w:rPr>
          <w:rFonts w:ascii="IRANSansWeb_Light" w:hAnsi="IRANSansWeb_Light" w:cs="B Nazanin" w:hint="eastAsia"/>
          <w:sz w:val="28"/>
          <w:szCs w:val="28"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ای </w:t>
      </w:r>
      <w:commentRangeStart w:id="588"/>
      <w:r w:rsidRPr="005863BD">
        <w:rPr>
          <w:rFonts w:ascii="IRANSansWeb_Light" w:hAnsi="IRANSansWeb_Light" w:cs="B Nazanin" w:hint="cs"/>
          <w:sz w:val="28"/>
          <w:szCs w:val="28"/>
          <w:rtl/>
          <w:lang w:bidi="fa-IR"/>
        </w:rPr>
        <w:t>می</w:t>
      </w:r>
      <w:r w:rsidRPr="005863BD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Pr="005863BD">
        <w:rPr>
          <w:rFonts w:ascii="IRANSansWeb_Light" w:hAnsi="IRANSansWeb_Light" w:cs="B Nazanin" w:hint="cs"/>
          <w:sz w:val="28"/>
          <w:szCs w:val="28"/>
          <w:rtl/>
          <w:lang w:bidi="fa-IR"/>
        </w:rPr>
        <w:t>باشد</w:t>
      </w:r>
      <w:ins w:id="589" w:author="MF" w:date="2022-02-26T14:29:00Z">
        <w:r w:rsidR="00BD5C71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>:</w:t>
        </w:r>
        <w:commentRangeEnd w:id="588"/>
        <w:r w:rsidR="00BD5C71">
          <w:rPr>
            <w:rStyle w:val="CommentReference"/>
            <w:rtl/>
          </w:rPr>
          <w:commentReference w:id="588"/>
        </w:r>
      </w:ins>
      <w:del w:id="590" w:author="MF" w:date="2022-02-26T14:29:00Z">
        <w:r w:rsidR="0081786E" w:rsidRPr="005863BD" w:rsidDel="00BD5C71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delText xml:space="preserve">. </w:delText>
        </w:r>
      </w:del>
    </w:p>
    <w:p w14:paraId="686DD496" w14:textId="272C6446" w:rsidR="00706670" w:rsidRPr="0081786E" w:rsidRDefault="0081786E" w:rsidP="00E4168D">
      <w:pPr>
        <w:bidi/>
        <w:spacing w:before="120" w:after="120" w:line="276" w:lineRule="auto"/>
        <w:rPr>
          <w:rFonts w:ascii="IRANSansWeb_Light" w:hAnsi="IRANSansWeb_Light" w:cs="B Nazanin"/>
          <w:color w:val="C00000"/>
          <w:sz w:val="28"/>
          <w:szCs w:val="28"/>
          <w:rtl/>
          <w:lang w:bidi="fa-IR"/>
        </w:rPr>
      </w:pPr>
      <w:r w:rsidRPr="005863BD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(1-4)  </w:t>
      </w:r>
      <w:r w:rsidR="005863BD">
        <w:rPr>
          <w:rFonts w:ascii="IRANSansWeb_Light" w:hAnsi="IRANSansWeb_Light" w:cs="B Nazanin"/>
          <w:color w:val="C00000"/>
          <w:sz w:val="28"/>
          <w:szCs w:val="28"/>
          <w:lang w:bidi="fa-IR"/>
        </w:rPr>
        <w:tab/>
      </w:r>
      <w:r w:rsidR="005863BD">
        <w:rPr>
          <w:rFonts w:ascii="IRANSansWeb_Light" w:hAnsi="IRANSansWeb_Light" w:cs="B Nazanin"/>
          <w:color w:val="C00000"/>
          <w:sz w:val="28"/>
          <w:szCs w:val="28"/>
          <w:lang w:bidi="fa-IR"/>
        </w:rPr>
        <w:tab/>
      </w:r>
      <w:r w:rsidR="005863BD">
        <w:rPr>
          <w:rFonts w:ascii="IRANSansWeb_Light" w:hAnsi="IRANSansWeb_Light" w:cs="B Nazanin"/>
          <w:color w:val="C00000"/>
          <w:sz w:val="28"/>
          <w:szCs w:val="28"/>
          <w:lang w:bidi="fa-IR"/>
        </w:rPr>
        <w:tab/>
      </w:r>
      <w:r w:rsidR="005863BD">
        <w:rPr>
          <w:rFonts w:ascii="IRANSansWeb_Light" w:hAnsi="IRANSansWeb_Light" w:cs="B Nazanin"/>
          <w:color w:val="C00000"/>
          <w:sz w:val="28"/>
          <w:szCs w:val="28"/>
          <w:lang w:bidi="fa-IR"/>
        </w:rPr>
        <w:tab/>
      </w:r>
      <w:r w:rsidR="00E4168D" w:rsidRPr="00E4168D">
        <w:rPr>
          <w:rFonts w:ascii="IRANSansWeb_Light" w:hAnsi="IRANSansWeb_Light" w:cs="B Nazanin"/>
          <w:color w:val="C00000"/>
          <w:position w:val="-24"/>
          <w:sz w:val="28"/>
          <w:szCs w:val="28"/>
          <w:lang w:bidi="fa-IR"/>
        </w:rPr>
        <w:object w:dxaOrig="3700" w:dyaOrig="620" w14:anchorId="047602E2">
          <v:shape id="_x0000_i1115" type="#_x0000_t75" style="width:222.75pt;height:32.25pt" o:ole="">
            <v:imagedata r:id="rId203" o:title=""/>
          </v:shape>
          <o:OLEObject Type="Embed" ProgID="Equation.DSMT4" ShapeID="_x0000_i1115" DrawAspect="Content" ObjectID="_1707493531" r:id="rId204"/>
        </w:object>
      </w:r>
    </w:p>
    <w:p w14:paraId="2D7EC94F" w14:textId="49A57380" w:rsidR="00033E6B" w:rsidRDefault="00E4168D" w:rsidP="0081786E">
      <w:pPr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748352" behindDoc="0" locked="0" layoutInCell="1" allowOverlap="1" wp14:anchorId="4F990F74" wp14:editId="4A76A544">
            <wp:simplePos x="0" y="0"/>
            <wp:positionH relativeFrom="margin">
              <wp:posOffset>1325880</wp:posOffset>
            </wp:positionH>
            <wp:positionV relativeFrom="paragraph">
              <wp:posOffset>1228725</wp:posOffset>
            </wp:positionV>
            <wp:extent cx="3505200" cy="1388224"/>
            <wp:effectExtent l="0" t="0" r="0" b="254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3882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4B65">
        <w:rPr>
          <w:rFonts w:ascii="IRANSansWeb_Light" w:hAnsi="IRANSansWeb_Light"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13AAC2B7" wp14:editId="74601991">
                <wp:simplePos x="0" y="0"/>
                <wp:positionH relativeFrom="column">
                  <wp:posOffset>2522220</wp:posOffset>
                </wp:positionH>
                <wp:positionV relativeFrom="paragraph">
                  <wp:posOffset>883920</wp:posOffset>
                </wp:positionV>
                <wp:extent cx="464820" cy="266700"/>
                <wp:effectExtent l="0" t="0" r="0" b="0"/>
                <wp:wrapNone/>
                <wp:docPr id="345" name="Text Box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82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201A674" w14:textId="48E33BF9" w:rsidR="002F3FC5" w:rsidRDefault="002F3FC5">
                            <w:r w:rsidRPr="002F29C6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lang w:bidi="fa-IR"/>
                              </w:rPr>
                              <w:t>C(s)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shape w14:anchorId="13AAC2B7" id="Text Box 345" o:spid="_x0000_s1093" type="#_x0000_t202" style="position:absolute;left:0;text-align:left;margin-left:198.6pt;margin-top:69.6pt;width:36.6pt;height:21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" fillcolor="white [3201]" stroked="f" strokeweight=".5pt">
                <v:textbox>
                  <w:txbxContent>
                    <w:p w14:paraId="2201A674" w14:textId="48E33BF9" w:rsidR="002F3FC5" w:rsidRDefault="002F3FC5">
                      <w:r w:rsidRPr="002F29C6">
                        <w:rPr>
                          <w:rFonts w:asciiTheme="majorBidi" w:hAnsiTheme="majorBidi" w:cstheme="majorBidi"/>
                          <w:sz w:val="24"/>
                          <w:szCs w:val="24"/>
                          <w:lang w:bidi="fa-IR"/>
                        </w:rPr>
                        <w:t>C(s)</w:t>
                      </w:r>
                    </w:p>
                  </w:txbxContent>
                </v:textbox>
              </v:shape>
            </w:pict>
          </mc:Fallback>
        </mc:AlternateContent>
      </w:r>
      <w:r w:rsidR="00033E6B">
        <w:rPr>
          <w:rFonts w:ascii="IRANSansWeb_Light" w:hAnsi="IRANSansWeb_Light" w:cs="B Nazanin" w:hint="cs"/>
          <w:sz w:val="28"/>
          <w:szCs w:val="28"/>
          <w:rtl/>
          <w:lang w:bidi="fa-IR"/>
        </w:rPr>
        <w:t>مقدار خطا در هر لحظه بیانگر اختلاف میان مقدارمطلوب و مقدارواقعی سیستم درآن لحظه می</w:t>
      </w:r>
      <w:r w:rsidR="00033E6B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033E6B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باشد. درمعادله فوق </w:t>
      </w:r>
      <w:r w:rsidRPr="00E4168D">
        <w:rPr>
          <w:rFonts w:asciiTheme="majorBidi" w:hAnsiTheme="majorBidi" w:cstheme="majorBidi"/>
          <w:position w:val="-8"/>
          <w:sz w:val="24"/>
          <w:szCs w:val="24"/>
          <w:lang w:bidi="fa-IR"/>
        </w:rPr>
        <w:object w:dxaOrig="340" w:dyaOrig="300" w14:anchorId="4625F799">
          <v:shape id="_x0000_i1116" type="#_x0000_t75" style="width:17.25pt;height:15pt" o:ole="">
            <v:imagedata r:id="rId206" o:title=""/>
          </v:shape>
          <o:OLEObject Type="Embed" ProgID="Equation.DSMT4" ShapeID="_x0000_i1116" DrawAspect="Content" ObjectID="_1707493532" r:id="rId207"/>
        </w:object>
      </w:r>
      <w:r w:rsidR="00033E6B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ضریب تناسبی، </w:t>
      </w:r>
      <w:r w:rsidRPr="00E4168D">
        <w:rPr>
          <w:rFonts w:asciiTheme="majorBidi" w:hAnsiTheme="majorBidi" w:cstheme="majorBidi"/>
          <w:position w:val="-4"/>
          <w:sz w:val="24"/>
          <w:szCs w:val="24"/>
          <w:vertAlign w:val="subscript"/>
          <w:lang w:bidi="fa-IR"/>
        </w:rPr>
        <w:object w:dxaOrig="320" w:dyaOrig="260" w14:anchorId="66E6578F">
          <v:shape id="_x0000_i1117" type="#_x0000_t75" style="width:16.5pt;height:12.75pt" o:ole="">
            <v:imagedata r:id="rId208" o:title=""/>
          </v:shape>
          <o:OLEObject Type="Embed" ProgID="Equation.DSMT4" ShapeID="_x0000_i1117" DrawAspect="Content" ObjectID="_1707493533" r:id="rId209"/>
        </w:object>
      </w:r>
      <w:r>
        <w:rPr>
          <w:rFonts w:asciiTheme="majorBidi" w:hAnsiTheme="majorBidi" w:cstheme="majorBidi"/>
          <w:sz w:val="24"/>
          <w:szCs w:val="24"/>
          <w:vertAlign w:val="subscript"/>
          <w:lang w:bidi="fa-IR"/>
        </w:rPr>
        <w:t xml:space="preserve"> </w:t>
      </w:r>
      <w:r w:rsidR="00033E6B">
        <w:rPr>
          <w:rFonts w:ascii="IRANSansWeb_Light" w:hAnsi="IRANSansWeb_Light" w:cs="B Nazanin" w:hint="cs"/>
          <w:sz w:val="28"/>
          <w:szCs w:val="28"/>
          <w:rtl/>
          <w:lang w:bidi="fa-IR"/>
        </w:rPr>
        <w:t>ضریب انتگرال</w:t>
      </w:r>
      <w:r w:rsidR="002F29C6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033E6B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گیر و </w:t>
      </w:r>
      <w:r w:rsidRPr="00E4168D">
        <w:rPr>
          <w:rFonts w:asciiTheme="majorBidi" w:hAnsiTheme="majorBidi" w:cstheme="majorBidi"/>
          <w:position w:val="-6"/>
          <w:sz w:val="24"/>
          <w:szCs w:val="24"/>
          <w:lang w:bidi="fa-IR"/>
        </w:rPr>
        <w:object w:dxaOrig="340" w:dyaOrig="279" w14:anchorId="079B4EA1">
          <v:shape id="_x0000_i1118" type="#_x0000_t75" style="width:17.25pt;height:13.5pt" o:ole="">
            <v:imagedata r:id="rId210" o:title=""/>
          </v:shape>
          <o:OLEObject Type="Embed" ProgID="Equation.DSMT4" ShapeID="_x0000_i1118" DrawAspect="Content" ObjectID="_1707493534" r:id="rId211"/>
        </w:object>
      </w:r>
      <w:r w:rsidR="00033E6B">
        <w:rPr>
          <w:rFonts w:ascii="IRANSansWeb_Light" w:hAnsi="IRANSansWeb_Light" w:cs="B Nazanin" w:hint="cs"/>
          <w:sz w:val="28"/>
          <w:szCs w:val="28"/>
          <w:rtl/>
          <w:lang w:bidi="fa-IR"/>
        </w:rPr>
        <w:t>ضریب مشتق</w:t>
      </w:r>
      <w:r w:rsidR="00033E6B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033E6B">
        <w:rPr>
          <w:rFonts w:ascii="IRANSansWeb_Light" w:hAnsi="IRANSansWeb_Light" w:cs="B Nazanin" w:hint="cs"/>
          <w:sz w:val="28"/>
          <w:szCs w:val="28"/>
          <w:rtl/>
          <w:lang w:bidi="fa-IR"/>
        </w:rPr>
        <w:t>گیر می</w:t>
      </w:r>
      <w:r w:rsidR="002F29C6">
        <w:rPr>
          <w:rFonts w:ascii="IRANSansWeb_Light" w:hAnsi="IRANSansWeb_Light" w:cs="B Nazanin" w:hint="eastAsia"/>
          <w:sz w:val="28"/>
          <w:szCs w:val="28"/>
          <w:lang w:bidi="fa-IR"/>
        </w:rPr>
        <w:t>‌</w:t>
      </w:r>
      <w:r w:rsidR="00033E6B">
        <w:rPr>
          <w:rFonts w:ascii="IRANSansWeb_Light" w:hAnsi="IRANSansWeb_Light" w:cs="B Nazanin" w:hint="cs"/>
          <w:sz w:val="28"/>
          <w:szCs w:val="28"/>
          <w:rtl/>
          <w:lang w:bidi="fa-IR"/>
        </w:rPr>
        <w:t>باشد.</w:t>
      </w:r>
      <w:r w:rsidR="002F29C6">
        <w:rPr>
          <w:rFonts w:ascii="IRANSansWeb_Light" w:hAnsi="IRANSansWeb_Light" w:cs="B Nazanin"/>
          <w:sz w:val="28"/>
          <w:szCs w:val="28"/>
          <w:lang w:bidi="fa-IR"/>
        </w:rPr>
        <w:t xml:space="preserve"> </w:t>
      </w:r>
      <w:r w:rsidR="0078034F">
        <w:rPr>
          <w:rFonts w:ascii="IRANSansWeb_Light" w:hAnsi="IRANSansWeb_Light" w:cs="B Nazanin" w:hint="cs"/>
          <w:sz w:val="28"/>
          <w:szCs w:val="28"/>
          <w:rtl/>
          <w:lang w:bidi="fa-IR"/>
        </w:rPr>
        <w:t>اگر کنترل</w:t>
      </w:r>
      <w:r w:rsidR="002F29C6">
        <w:rPr>
          <w:rFonts w:ascii="IRANSansWeb_Light" w:hAnsi="IRANSansWeb_Light" w:cs="B Nazanin" w:hint="eastAsia"/>
          <w:sz w:val="28"/>
          <w:szCs w:val="28"/>
          <w:lang w:bidi="fa-IR"/>
        </w:rPr>
        <w:t>‌</w:t>
      </w:r>
      <w:r w:rsidR="0078034F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کننده را با </w:t>
      </w:r>
      <w:r w:rsidR="0078034F" w:rsidRPr="002F29C6">
        <w:rPr>
          <w:rFonts w:asciiTheme="majorBidi" w:hAnsiTheme="majorBidi" w:cstheme="majorBidi"/>
          <w:sz w:val="24"/>
          <w:szCs w:val="24"/>
          <w:lang w:bidi="fa-IR"/>
        </w:rPr>
        <w:t>C(s)</w:t>
      </w:r>
      <w:r w:rsidR="0078034F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و مدل سیستم در حوزه لاپلاس را با </w:t>
      </w:r>
      <w:r w:rsidR="0078034F" w:rsidRPr="002F29C6">
        <w:rPr>
          <w:rFonts w:asciiTheme="majorBidi" w:hAnsiTheme="majorBidi" w:cstheme="majorBidi"/>
          <w:sz w:val="24"/>
          <w:szCs w:val="24"/>
          <w:lang w:bidi="fa-IR"/>
        </w:rPr>
        <w:t>G(s)</w:t>
      </w:r>
      <w:r w:rsidR="0078034F" w:rsidRPr="002F29C6">
        <w:rPr>
          <w:rFonts w:asciiTheme="majorBidi" w:hAnsiTheme="majorBidi" w:cstheme="majorBidi"/>
          <w:sz w:val="24"/>
          <w:szCs w:val="24"/>
          <w:rtl/>
          <w:lang w:bidi="fa-IR"/>
        </w:rPr>
        <w:t xml:space="preserve"> </w:t>
      </w:r>
      <w:r w:rsidR="0078034F">
        <w:rPr>
          <w:rFonts w:ascii="IRANSansWeb_Light" w:hAnsi="IRANSansWeb_Light" w:cs="B Nazanin" w:hint="cs"/>
          <w:sz w:val="28"/>
          <w:szCs w:val="28"/>
          <w:rtl/>
          <w:lang w:bidi="fa-IR"/>
        </w:rPr>
        <w:t>نمایش</w:t>
      </w:r>
      <w:r w:rsidR="002F29C6">
        <w:rPr>
          <w:rFonts w:ascii="IRANSansWeb_Light" w:hAnsi="IRANSansWeb_Light" w:cs="B Nazanin" w:hint="eastAsia"/>
          <w:sz w:val="28"/>
          <w:szCs w:val="28"/>
          <w:lang w:bidi="fa-IR"/>
        </w:rPr>
        <w:t>‌</w:t>
      </w:r>
      <w:r w:rsidR="0078034F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دهیم </w:t>
      </w:r>
      <w:r w:rsidR="002F29C6">
        <w:rPr>
          <w:rFonts w:ascii="IRANSansWeb_Light" w:hAnsi="IRANSansWeb_Light" w:cs="B Nazanin" w:hint="cs"/>
          <w:sz w:val="28"/>
          <w:szCs w:val="28"/>
          <w:rtl/>
          <w:lang w:bidi="fa-IR"/>
        </w:rPr>
        <w:t>آ</w:t>
      </w:r>
      <w:r w:rsidR="0078034F">
        <w:rPr>
          <w:rFonts w:ascii="IRANSansWeb_Light" w:hAnsi="IRANSansWeb_Light" w:cs="B Nazanin" w:hint="cs"/>
          <w:sz w:val="28"/>
          <w:szCs w:val="28"/>
          <w:rtl/>
          <w:lang w:bidi="fa-IR"/>
        </w:rPr>
        <w:t>نگاه سیستم کنترلی حلقه</w:t>
      </w:r>
      <w:r w:rsidR="002F29C6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78034F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بسته به صورت </w:t>
      </w:r>
      <w:r w:rsidR="00735FED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شکل 4-2 </w:t>
      </w:r>
      <w:r w:rsidR="0078034F">
        <w:rPr>
          <w:rFonts w:ascii="IRANSansWeb_Light" w:hAnsi="IRANSansWeb_Light" w:cs="B Nazanin" w:hint="cs"/>
          <w:sz w:val="28"/>
          <w:szCs w:val="28"/>
          <w:rtl/>
          <w:lang w:bidi="fa-IR"/>
        </w:rPr>
        <w:t>خواهدبود</w:t>
      </w:r>
      <w:ins w:id="591" w:author="MF" w:date="2022-02-26T14:30:00Z">
        <w:r w:rsidR="00002F1B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>.</w:t>
        </w:r>
      </w:ins>
      <w:del w:id="592" w:author="MF" w:date="2022-02-26T14:30:00Z">
        <w:r w:rsidR="0078034F" w:rsidDel="00002F1B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delText>:</w:delText>
        </w:r>
      </w:del>
    </w:p>
    <w:p w14:paraId="1CE82F92" w14:textId="7209F8DA" w:rsidR="0078034F" w:rsidRDefault="004A4B65" w:rsidP="0081786E">
      <w:pPr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17138420" wp14:editId="1F538AE0">
                <wp:simplePos x="0" y="0"/>
                <wp:positionH relativeFrom="column">
                  <wp:posOffset>4114800</wp:posOffset>
                </wp:positionH>
                <wp:positionV relativeFrom="paragraph">
                  <wp:posOffset>114935</wp:posOffset>
                </wp:positionV>
                <wp:extent cx="510540" cy="304800"/>
                <wp:effectExtent l="0" t="0" r="3810" b="0"/>
                <wp:wrapNone/>
                <wp:docPr id="344" name="Text Box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054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F199F60" w14:textId="2BE1A661" w:rsidR="002F3FC5" w:rsidRDefault="002F3FC5">
                            <w:r w:rsidRPr="002F29C6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lang w:bidi="fa-IR"/>
                              </w:rPr>
                              <w:t>G(s)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17138420" id="Text Box 344" o:spid="_x0000_s1094" type="#_x0000_t202" style="position:absolute;left:0;text-align:left;margin-left:324pt;margin-top:9.05pt;width:40.2pt;height:24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" fillcolor="white [3201]" stroked="f" strokeweight=".5pt">
                <v:textbox>
                  <w:txbxContent>
                    <w:p w14:paraId="7F199F60" w14:textId="2BE1A661" w:rsidR="002F3FC5" w:rsidRDefault="002F3FC5">
                      <w:r w:rsidRPr="002F29C6">
                        <w:rPr>
                          <w:rFonts w:asciiTheme="majorBidi" w:hAnsiTheme="majorBidi" w:cstheme="majorBidi"/>
                          <w:sz w:val="24"/>
                          <w:szCs w:val="24"/>
                          <w:lang w:bidi="fa-IR"/>
                        </w:rPr>
                        <w:t>G(s)</w:t>
                      </w:r>
                    </w:p>
                  </w:txbxContent>
                </v:textbox>
              </v:shape>
            </w:pict>
          </mc:Fallback>
        </mc:AlternateContent>
      </w:r>
    </w:p>
    <w:p w14:paraId="4943269F" w14:textId="77777777" w:rsidR="0078034F" w:rsidRDefault="0078034F" w:rsidP="0081786E">
      <w:pPr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rtl/>
          <w:lang w:bidi="fa-IR"/>
        </w:rPr>
      </w:pPr>
    </w:p>
    <w:p w14:paraId="5C4D5038" w14:textId="77777777" w:rsidR="0078034F" w:rsidRDefault="0078034F" w:rsidP="0081786E">
      <w:pPr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rtl/>
          <w:lang w:bidi="fa-IR"/>
        </w:rPr>
      </w:pPr>
    </w:p>
    <w:p w14:paraId="02C1D20A" w14:textId="77777777" w:rsidR="002F29C6" w:rsidRDefault="002F29C6" w:rsidP="0081786E">
      <w:pPr>
        <w:bidi/>
        <w:spacing w:line="276" w:lineRule="auto"/>
        <w:jc w:val="lowKashida"/>
        <w:rPr>
          <w:rFonts w:ascii="IRANSansWeb_Light" w:hAnsi="IRANSansWeb_Light" w:cs="B Nazanin"/>
          <w:rtl/>
          <w:lang w:bidi="fa-IR"/>
        </w:rPr>
      </w:pPr>
    </w:p>
    <w:p w14:paraId="57B19C80" w14:textId="1AAEFBDE" w:rsidR="0078034F" w:rsidRPr="002F29C6" w:rsidRDefault="0078034F" w:rsidP="00E4168D">
      <w:pPr>
        <w:bidi/>
        <w:spacing w:line="276" w:lineRule="auto"/>
        <w:jc w:val="center"/>
        <w:rPr>
          <w:rFonts w:ascii="IRANSansWeb_Light" w:hAnsi="IRANSansWeb_Light" w:cs="B Nazanin"/>
          <w:sz w:val="24"/>
          <w:szCs w:val="24"/>
          <w:lang w:bidi="fa-IR"/>
        </w:rPr>
      </w:pPr>
      <w:bookmarkStart w:id="593" w:name="_Hlk96694709"/>
      <w:r w:rsidRPr="002F29C6">
        <w:rPr>
          <w:rFonts w:ascii="IRANSansWeb_Light" w:hAnsi="IRANSansWeb_Light" w:cs="B Nazanin" w:hint="cs"/>
          <w:sz w:val="24"/>
          <w:szCs w:val="24"/>
          <w:rtl/>
          <w:lang w:bidi="fa-IR"/>
        </w:rPr>
        <w:t>شکل</w:t>
      </w:r>
      <w:r w:rsidR="00735FED">
        <w:rPr>
          <w:rFonts w:ascii="IRANSansWeb_Light" w:hAnsi="IRANSansWeb_Light" w:cs="B Nazanin" w:hint="cs"/>
          <w:sz w:val="24"/>
          <w:szCs w:val="24"/>
          <w:rtl/>
          <w:lang w:bidi="fa-IR"/>
        </w:rPr>
        <w:t>4-2</w:t>
      </w:r>
      <w:r w:rsidRPr="002F29C6">
        <w:rPr>
          <w:rFonts w:ascii="IRANSansWeb_Light" w:hAnsi="IRANSansWeb_Light" w:cs="B Nazanin" w:hint="cs"/>
          <w:sz w:val="24"/>
          <w:szCs w:val="24"/>
          <w:rtl/>
          <w:lang w:bidi="fa-IR"/>
        </w:rPr>
        <w:t xml:space="preserve">: </w:t>
      </w:r>
      <w:r w:rsidRPr="00990718">
        <w:rPr>
          <w:rFonts w:ascii="IRANSansWeb_Light" w:hAnsi="IRANSansWeb_Light" w:cs="B Nazanin" w:hint="cs"/>
          <w:sz w:val="24"/>
          <w:szCs w:val="24"/>
          <w:rtl/>
          <w:lang w:bidi="fa-IR"/>
        </w:rPr>
        <w:t>سیستم حلقه</w:t>
      </w:r>
      <w:r w:rsidRPr="00990718">
        <w:rPr>
          <w:rFonts w:ascii="IRANSansWeb_Light" w:hAnsi="IRANSansWeb_Light" w:cs="B Nazanin" w:hint="eastAsia"/>
          <w:sz w:val="24"/>
          <w:szCs w:val="24"/>
          <w:rtl/>
          <w:lang w:bidi="fa-IR"/>
        </w:rPr>
        <w:t>‌</w:t>
      </w:r>
      <w:r w:rsidRPr="00990718">
        <w:rPr>
          <w:rFonts w:ascii="IRANSansWeb_Light" w:hAnsi="IRANSansWeb_Light" w:cs="B Nazanin" w:hint="cs"/>
          <w:sz w:val="24"/>
          <w:szCs w:val="24"/>
          <w:rtl/>
          <w:lang w:bidi="fa-IR"/>
        </w:rPr>
        <w:t>بسته با کنترل</w:t>
      </w:r>
      <w:r w:rsidRPr="00990718">
        <w:rPr>
          <w:rFonts w:ascii="IRANSansWeb_Light" w:hAnsi="IRANSansWeb_Light" w:cs="B Nazanin" w:hint="eastAsia"/>
          <w:sz w:val="24"/>
          <w:szCs w:val="24"/>
          <w:rtl/>
          <w:lang w:bidi="fa-IR"/>
        </w:rPr>
        <w:t>‌</w:t>
      </w:r>
      <w:r w:rsidRPr="00990718">
        <w:rPr>
          <w:rFonts w:ascii="IRANSansWeb_Light" w:hAnsi="IRANSansWeb_Light" w:cs="B Nazanin" w:hint="cs"/>
          <w:sz w:val="24"/>
          <w:szCs w:val="24"/>
          <w:rtl/>
          <w:lang w:bidi="fa-IR"/>
        </w:rPr>
        <w:t xml:space="preserve">کننده </w:t>
      </w:r>
      <w:r w:rsidRPr="00990718">
        <w:rPr>
          <w:rFonts w:asciiTheme="majorBidi" w:hAnsiTheme="majorBidi" w:cs="B Nazanin"/>
          <w:sz w:val="24"/>
          <w:szCs w:val="24"/>
          <w:lang w:bidi="fa-IR"/>
        </w:rPr>
        <w:t>PID</w:t>
      </w:r>
      <w:r w:rsidR="00990718" w:rsidRPr="00990718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  <w:bookmarkEnd w:id="593"/>
      <w:r w:rsidR="00990718" w:rsidRPr="00990718">
        <w:rPr>
          <w:rFonts w:asciiTheme="majorBidi" w:hAnsiTheme="majorBidi" w:cs="B Nazanin"/>
          <w:sz w:val="24"/>
          <w:szCs w:val="24"/>
          <w:lang w:bidi="fa-IR"/>
        </w:rPr>
        <w:t>]</w:t>
      </w:r>
      <w:r w:rsidR="00990718" w:rsidRPr="00990718">
        <w:rPr>
          <w:rFonts w:asciiTheme="majorBidi" w:hAnsiTheme="majorBidi" w:cs="B Nazanin" w:hint="cs"/>
          <w:sz w:val="24"/>
          <w:szCs w:val="24"/>
          <w:rtl/>
          <w:lang w:bidi="fa-IR"/>
        </w:rPr>
        <w:t>9</w:t>
      </w:r>
      <w:r w:rsidR="00990718" w:rsidRPr="00990718">
        <w:rPr>
          <w:rFonts w:asciiTheme="majorBidi" w:hAnsiTheme="majorBidi" w:cs="B Nazanin"/>
          <w:sz w:val="24"/>
          <w:szCs w:val="24"/>
          <w:lang w:bidi="fa-IR"/>
        </w:rPr>
        <w:t>[</w:t>
      </w:r>
    </w:p>
    <w:p w14:paraId="25107073" w14:textId="77777777" w:rsidR="002F29C6" w:rsidRDefault="002F29C6" w:rsidP="00E4168D">
      <w:pPr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rtl/>
          <w:lang w:bidi="fa-IR"/>
        </w:rPr>
      </w:pPr>
    </w:p>
    <w:p w14:paraId="28796559" w14:textId="1A164F1C" w:rsidR="00F036FA" w:rsidRDefault="0078034F" w:rsidP="000855C3">
      <w:pPr>
        <w:bidi/>
        <w:spacing w:before="120" w:after="120" w:line="276" w:lineRule="auto"/>
        <w:ind w:firstLine="720"/>
        <w:jc w:val="lowKashida"/>
        <w:rPr>
          <w:rFonts w:ascii="IRANSansWeb_Light" w:hAnsi="IRANSansWeb_Light" w:cs="B Nazanin"/>
          <w:sz w:val="28"/>
          <w:szCs w:val="28"/>
          <w:rtl/>
          <w:lang w:bidi="fa-IR"/>
        </w:rPr>
      </w:pP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از جمله تناسبی برای افزایش سرعت و کاهش خطای کنترل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کننده استفاده می</w:t>
      </w:r>
      <w:r w:rsidR="0046644A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شود.</w:t>
      </w:r>
      <w:r w:rsidR="007B4FCE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جمله انتگرال</w:t>
      </w:r>
      <w:r w:rsidR="007B4FCE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7B4FCE">
        <w:rPr>
          <w:rFonts w:ascii="IRANSansWeb_Light" w:hAnsi="IRANSansWeb_Light" w:cs="B Nazanin" w:hint="cs"/>
          <w:sz w:val="28"/>
          <w:szCs w:val="28"/>
          <w:rtl/>
          <w:lang w:bidi="fa-IR"/>
        </w:rPr>
        <w:t>گیر خطای حالت ماندگار را کاهش</w:t>
      </w:r>
      <w:r w:rsidR="0046644A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7B4FCE">
        <w:rPr>
          <w:rFonts w:ascii="IRANSansWeb_Light" w:hAnsi="IRANSansWeb_Light" w:cs="B Nazanin" w:hint="cs"/>
          <w:sz w:val="28"/>
          <w:szCs w:val="28"/>
          <w:rtl/>
          <w:lang w:bidi="fa-IR"/>
        </w:rPr>
        <w:t>می</w:t>
      </w:r>
      <w:r w:rsidR="007B4FCE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7B4FCE">
        <w:rPr>
          <w:rFonts w:ascii="IRANSansWeb_Light" w:hAnsi="IRANSansWeb_Light" w:cs="B Nazanin" w:hint="cs"/>
          <w:sz w:val="28"/>
          <w:szCs w:val="28"/>
          <w:rtl/>
          <w:lang w:bidi="fa-IR"/>
        </w:rPr>
        <w:t>دهد ولی افزایش بیش</w:t>
      </w:r>
      <w:r w:rsidR="007B4FCE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7B4FCE">
        <w:rPr>
          <w:rFonts w:ascii="IRANSansWeb_Light" w:hAnsi="IRANSansWeb_Light" w:cs="B Nazanin" w:hint="cs"/>
          <w:sz w:val="28"/>
          <w:szCs w:val="28"/>
          <w:rtl/>
          <w:lang w:bidi="fa-IR"/>
        </w:rPr>
        <w:t>از اندازه آن موجب ناپایداری سیستم و افزایش نوسان می</w:t>
      </w:r>
      <w:r w:rsidR="002F29C6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7B4FCE">
        <w:rPr>
          <w:rFonts w:ascii="IRANSansWeb_Light" w:hAnsi="IRANSansWeb_Light" w:cs="B Nazanin" w:hint="cs"/>
          <w:sz w:val="28"/>
          <w:szCs w:val="28"/>
          <w:rtl/>
          <w:lang w:bidi="fa-IR"/>
        </w:rPr>
        <w:t>شود. جمله مشتق</w:t>
      </w:r>
      <w:r w:rsidR="007B4FCE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7B4FCE">
        <w:rPr>
          <w:rFonts w:ascii="IRANSansWeb_Light" w:hAnsi="IRANSansWeb_Light" w:cs="B Nazanin" w:hint="cs"/>
          <w:sz w:val="28"/>
          <w:szCs w:val="28"/>
          <w:rtl/>
          <w:lang w:bidi="fa-IR"/>
        </w:rPr>
        <w:t>گیر پایداری و پاسخ حالت گذرا را بهبود می</w:t>
      </w:r>
      <w:r w:rsidR="007B15BA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7B4FCE">
        <w:rPr>
          <w:rFonts w:ascii="IRANSansWeb_Light" w:hAnsi="IRANSansWeb_Light" w:cs="B Nazanin" w:hint="cs"/>
          <w:sz w:val="28"/>
          <w:szCs w:val="28"/>
          <w:rtl/>
          <w:lang w:bidi="fa-IR"/>
        </w:rPr>
        <w:t>بخشد. افزایش این جمله موجب حساسیت زیاد به نویز و تقویت آن می</w:t>
      </w:r>
      <w:r w:rsidR="007B4FCE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7B4FCE">
        <w:rPr>
          <w:rFonts w:ascii="IRANSansWeb_Light" w:hAnsi="IRANSansWeb_Light" w:cs="B Nazanin" w:hint="cs"/>
          <w:sz w:val="28"/>
          <w:szCs w:val="28"/>
          <w:rtl/>
          <w:lang w:bidi="fa-IR"/>
        </w:rPr>
        <w:t>گردد.</w:t>
      </w:r>
    </w:p>
    <w:p w14:paraId="4011FF7F" w14:textId="7A69A907" w:rsidR="007B4FCE" w:rsidRPr="0046644A" w:rsidRDefault="009422DB" w:rsidP="00E4168D">
      <w:pPr>
        <w:bidi/>
        <w:spacing w:before="360" w:after="240" w:line="276" w:lineRule="auto"/>
        <w:jc w:val="lowKashida"/>
        <w:rPr>
          <w:rFonts w:ascii="IRANSansWeb_Light" w:hAnsi="IRANSansWeb_Light" w:cs="B Nazanin"/>
          <w:b/>
          <w:bCs/>
          <w:sz w:val="32"/>
          <w:szCs w:val="32"/>
          <w:rtl/>
          <w:lang w:bidi="fa-IR"/>
        </w:rPr>
      </w:pPr>
      <w:bookmarkStart w:id="594" w:name="_Hlk96693301"/>
      <w:r>
        <w:rPr>
          <w:rFonts w:ascii="IRANSansWeb_Light" w:hAnsi="IRANSansWeb_Light" w:cs="B Nazanin" w:hint="cs"/>
          <w:b/>
          <w:bCs/>
          <w:sz w:val="32"/>
          <w:szCs w:val="32"/>
          <w:rtl/>
          <w:lang w:bidi="fa-IR"/>
        </w:rPr>
        <w:lastRenderedPageBreak/>
        <w:t>1-3-4</w:t>
      </w:r>
      <w:r w:rsidR="007B4FCE" w:rsidRPr="0046644A">
        <w:rPr>
          <w:rFonts w:ascii="IRANSansWeb_Light" w:hAnsi="IRANSansWeb_Light" w:cs="B Nazanin" w:hint="cs"/>
          <w:b/>
          <w:bCs/>
          <w:sz w:val="32"/>
          <w:szCs w:val="32"/>
          <w:rtl/>
          <w:lang w:bidi="fa-IR"/>
        </w:rPr>
        <w:t xml:space="preserve">- تنظیم پارامترهای </w:t>
      </w:r>
      <w:r w:rsidR="00611063" w:rsidRPr="0046644A">
        <w:rPr>
          <w:rFonts w:ascii="IRANSansWeb_Light" w:hAnsi="IRANSansWeb_Light" w:cs="B Nazanin" w:hint="cs"/>
          <w:b/>
          <w:bCs/>
          <w:sz w:val="32"/>
          <w:szCs w:val="32"/>
          <w:rtl/>
          <w:lang w:bidi="fa-IR"/>
        </w:rPr>
        <w:t>کنترل</w:t>
      </w:r>
      <w:r w:rsidR="00611063" w:rsidRPr="0046644A">
        <w:rPr>
          <w:rFonts w:ascii="IRANSansWeb_Light" w:hAnsi="IRANSansWeb_Light" w:cs="B Nazanin" w:hint="eastAsia"/>
          <w:b/>
          <w:bCs/>
          <w:sz w:val="32"/>
          <w:szCs w:val="32"/>
          <w:rtl/>
          <w:lang w:bidi="fa-IR"/>
        </w:rPr>
        <w:t>‌</w:t>
      </w:r>
      <w:r w:rsidR="00611063" w:rsidRPr="0046644A">
        <w:rPr>
          <w:rFonts w:ascii="IRANSansWeb_Light" w:hAnsi="IRANSansWeb_Light" w:cs="B Nazanin" w:hint="cs"/>
          <w:b/>
          <w:bCs/>
          <w:sz w:val="32"/>
          <w:szCs w:val="32"/>
          <w:rtl/>
          <w:lang w:bidi="fa-IR"/>
        </w:rPr>
        <w:t>کننده به روش زیگلر-</w:t>
      </w:r>
      <w:r w:rsidR="005E75ED" w:rsidRPr="0046644A">
        <w:rPr>
          <w:rFonts w:ascii="IRANSansWeb_Light" w:hAnsi="IRANSansWeb_Light" w:cs="B Nazanin"/>
          <w:b/>
          <w:bCs/>
          <w:sz w:val="32"/>
          <w:szCs w:val="32"/>
          <w:lang w:bidi="fa-IR"/>
        </w:rPr>
        <w:t xml:space="preserve"> </w:t>
      </w:r>
      <w:r w:rsidR="00611063" w:rsidRPr="0046644A">
        <w:rPr>
          <w:rFonts w:ascii="IRANSansWeb_Light" w:hAnsi="IRANSansWeb_Light" w:cs="B Nazanin" w:hint="cs"/>
          <w:b/>
          <w:bCs/>
          <w:sz w:val="32"/>
          <w:szCs w:val="32"/>
          <w:rtl/>
          <w:lang w:bidi="fa-IR"/>
        </w:rPr>
        <w:t>نیکلز</w:t>
      </w:r>
    </w:p>
    <w:bookmarkEnd w:id="594"/>
    <w:p w14:paraId="5A425952" w14:textId="60BB04DF" w:rsidR="007B4FCE" w:rsidRDefault="00611063" w:rsidP="00FA1C22">
      <w:pPr>
        <w:bidi/>
        <w:spacing w:line="276" w:lineRule="auto"/>
        <w:ind w:firstLine="720"/>
        <w:jc w:val="lowKashida"/>
        <w:rPr>
          <w:rFonts w:ascii="IRANSansWeb_Light" w:hAnsi="IRANSansWeb_Light" w:cs="B Nazanin"/>
          <w:sz w:val="28"/>
          <w:szCs w:val="28"/>
          <w:rtl/>
          <w:lang w:bidi="fa-IR"/>
        </w:rPr>
      </w:pP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برای تنظیم پارامترهای کنترل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کننده </w:t>
      </w:r>
      <w:r w:rsidRPr="00CD2CA1">
        <w:rPr>
          <w:rFonts w:asciiTheme="majorBidi" w:hAnsiTheme="majorBidi" w:cstheme="majorBidi"/>
          <w:sz w:val="24"/>
          <w:szCs w:val="24"/>
          <w:lang w:bidi="fa-IR"/>
        </w:rPr>
        <w:t xml:space="preserve">PID 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روش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های مختلفی وجود</w:t>
      </w:r>
      <w:r w:rsidR="0046644A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دارد. در این پروژه به منظور تنظیم ضرایب به روش زیگلر-</w:t>
      </w:r>
      <w:r w:rsidR="00F036FA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نیکلز پرداخته</w:t>
      </w:r>
      <w:r w:rsidR="0046644A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شده</w:t>
      </w:r>
      <w:ins w:id="595" w:author="MF" w:date="2022-02-26T14:33:00Z">
        <w:r w:rsidR="00593F48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 xml:space="preserve"> </w:t>
        </w:r>
      </w:ins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است. در این الگوریتم</w:t>
      </w:r>
      <w:ins w:id="596" w:author="MF" w:date="2022-02-26T14:33:00Z">
        <w:r w:rsidR="00593F48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>،</w:t>
        </w:r>
      </w:ins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ابتدا ضریب انتگرال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گیر و مشتق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گیر صفر می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شود و ضریب تناسبی را افزایش</w:t>
      </w:r>
      <w:r w:rsidR="0046644A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ins w:id="597" w:author="MF" w:date="2022-02-26T14:33:00Z">
        <w:r w:rsidR="00FA1C22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 xml:space="preserve">داده </w:t>
        </w:r>
      </w:ins>
      <w:del w:id="598" w:author="MF" w:date="2022-02-26T14:33:00Z">
        <w:r w:rsidDel="00FA1C22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delText>می</w:delText>
        </w:r>
        <w:r w:rsidDel="00FA1C22">
          <w:rPr>
            <w:rFonts w:ascii="IRANSansWeb_Light" w:hAnsi="IRANSansWeb_Light" w:cs="B Nazanin" w:hint="eastAsia"/>
            <w:sz w:val="28"/>
            <w:szCs w:val="28"/>
            <w:rtl/>
            <w:lang w:bidi="fa-IR"/>
          </w:rPr>
          <w:delText>‌</w:delText>
        </w:r>
        <w:r w:rsidDel="00FA1C22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delText xml:space="preserve">دهیم </w:delText>
        </w:r>
      </w:del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تا پاسخ سیستم نوسانی </w:t>
      </w:r>
      <w:del w:id="599" w:author="MF" w:date="2022-02-26T14:33:00Z">
        <w:r w:rsidDel="00FA1C22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delText xml:space="preserve">ثابت </w:delText>
        </w:r>
      </w:del>
      <w:ins w:id="600" w:author="MF" w:date="2022-02-26T14:33:00Z">
        <w:r w:rsidR="00FA1C22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 xml:space="preserve">مانا </w:t>
        </w:r>
      </w:ins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شود. به این مقدار ضریب تناسبی </w:t>
      </w:r>
      <w:r w:rsidRPr="00FA1C22">
        <w:rPr>
          <w:rFonts w:asciiTheme="majorBidi" w:hAnsiTheme="majorBidi" w:cstheme="majorBidi"/>
          <w:i/>
          <w:iCs/>
          <w:sz w:val="24"/>
          <w:szCs w:val="24"/>
          <w:lang w:bidi="fa-IR"/>
          <w:rPrChange w:id="601" w:author="MF" w:date="2022-02-26T14:33:00Z">
            <w:rPr>
              <w:rFonts w:asciiTheme="majorBidi" w:hAnsiTheme="majorBidi" w:cstheme="majorBidi"/>
              <w:sz w:val="24"/>
              <w:szCs w:val="24"/>
              <w:lang w:bidi="fa-IR"/>
            </w:rPr>
          </w:rPrChange>
        </w:rPr>
        <w:t>K</w:t>
      </w:r>
      <w:r w:rsidRPr="00FA1C22">
        <w:rPr>
          <w:rFonts w:asciiTheme="majorBidi" w:hAnsiTheme="majorBidi" w:cstheme="majorBidi"/>
          <w:i/>
          <w:iCs/>
          <w:sz w:val="24"/>
          <w:szCs w:val="24"/>
          <w:vertAlign w:val="subscript"/>
          <w:lang w:bidi="fa-IR"/>
          <w:rPrChange w:id="602" w:author="MF" w:date="2022-02-26T14:33:00Z">
            <w:rPr>
              <w:rFonts w:asciiTheme="majorBidi" w:hAnsiTheme="majorBidi" w:cstheme="majorBidi"/>
              <w:sz w:val="24"/>
              <w:szCs w:val="24"/>
              <w:vertAlign w:val="subscript"/>
              <w:lang w:bidi="fa-IR"/>
            </w:rPr>
          </w:rPrChange>
        </w:rPr>
        <w:t>C</w:t>
      </w:r>
      <w:r>
        <w:rPr>
          <w:rFonts w:ascii="IRANSansWeb_Light" w:hAnsi="IRANSansWeb_Light" w:cs="B Nazanin" w:hint="cs"/>
          <w:sz w:val="28"/>
          <w:szCs w:val="28"/>
          <w:vertAlign w:val="subscript"/>
          <w:rtl/>
          <w:lang w:bidi="fa-IR"/>
        </w:rPr>
        <w:t xml:space="preserve"> </w:t>
      </w:r>
      <w:ins w:id="603" w:author="MF" w:date="2022-02-26T14:33:00Z">
        <w:r w:rsidR="00FA1C22">
          <w:rPr>
            <w:rFonts w:ascii="IRANSansWeb_Light" w:hAnsi="IRANSansWeb_Light" w:cs="B Nazanin" w:hint="cs"/>
            <w:sz w:val="28"/>
            <w:szCs w:val="28"/>
            <w:vertAlign w:val="subscript"/>
            <w:rtl/>
            <w:lang w:bidi="fa-IR"/>
          </w:rPr>
          <w:t xml:space="preserve"> </w:t>
        </w:r>
      </w:ins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(ضریب تناسبی بحرانی) گویند. دوره تناوب نوسان سیستم در وضعیت بحرانی اندازه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گیری شده و با </w:t>
      </w:r>
      <w:r w:rsidRPr="00FA1C22">
        <w:rPr>
          <w:rFonts w:asciiTheme="majorBidi" w:hAnsiTheme="majorBidi" w:cstheme="majorBidi"/>
          <w:i/>
          <w:iCs/>
          <w:sz w:val="24"/>
          <w:szCs w:val="24"/>
          <w:lang w:bidi="fa-IR"/>
          <w:rPrChange w:id="604" w:author="MF" w:date="2022-02-26T14:33:00Z">
            <w:rPr>
              <w:rFonts w:asciiTheme="majorBidi" w:hAnsiTheme="majorBidi" w:cstheme="majorBidi"/>
              <w:sz w:val="24"/>
              <w:szCs w:val="24"/>
              <w:lang w:bidi="fa-IR"/>
            </w:rPr>
          </w:rPrChange>
        </w:rPr>
        <w:t>T</w:t>
      </w:r>
      <w:r w:rsidR="00ED49D8" w:rsidRPr="00FA1C22">
        <w:rPr>
          <w:rFonts w:asciiTheme="majorBidi" w:hAnsiTheme="majorBidi" w:cstheme="majorBidi"/>
          <w:i/>
          <w:iCs/>
          <w:sz w:val="24"/>
          <w:szCs w:val="24"/>
          <w:vertAlign w:val="subscript"/>
          <w:lang w:bidi="fa-IR"/>
          <w:rPrChange w:id="605" w:author="MF" w:date="2022-02-26T14:33:00Z">
            <w:rPr>
              <w:rFonts w:asciiTheme="majorBidi" w:hAnsiTheme="majorBidi" w:cstheme="majorBidi"/>
              <w:sz w:val="24"/>
              <w:szCs w:val="24"/>
              <w:vertAlign w:val="subscript"/>
              <w:lang w:bidi="fa-IR"/>
            </w:rPr>
          </w:rPrChange>
        </w:rPr>
        <w:t>c</w:t>
      </w:r>
      <w:r>
        <w:rPr>
          <w:rFonts w:ascii="IRANSansWeb_Light" w:hAnsi="IRANSansWeb_Light" w:cs="B Nazanin" w:hint="cs"/>
          <w:sz w:val="28"/>
          <w:szCs w:val="28"/>
          <w:vertAlign w:val="subscript"/>
          <w:rtl/>
          <w:lang w:bidi="fa-IR"/>
        </w:rPr>
        <w:t xml:space="preserve"> 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نمایش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داده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می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شود. </w:t>
      </w:r>
    </w:p>
    <w:p w14:paraId="4C6E516D" w14:textId="0D74C408" w:rsidR="00611063" w:rsidRDefault="00611063" w:rsidP="006F41F9">
      <w:pPr>
        <w:bidi/>
        <w:spacing w:line="276" w:lineRule="auto"/>
        <w:ind w:firstLine="720"/>
        <w:jc w:val="lowKashida"/>
        <w:rPr>
          <w:rFonts w:ascii="IRANSansWeb_Light" w:hAnsi="IRANSansWeb_Light" w:cs="B Nazanin"/>
          <w:sz w:val="28"/>
          <w:szCs w:val="28"/>
          <w:rtl/>
          <w:lang w:bidi="fa-IR"/>
        </w:rPr>
      </w:pPr>
      <w:r w:rsidRPr="00F036FA">
        <w:rPr>
          <w:rFonts w:ascii="IRANSansWeb_Light" w:hAnsi="IRANSansWeb_Light" w:cs="B Nazanin" w:hint="cs"/>
          <w:sz w:val="28"/>
          <w:szCs w:val="28"/>
          <w:rtl/>
          <w:lang w:bidi="fa-IR"/>
        </w:rPr>
        <w:t>بعد از صفرکردن پار</w:t>
      </w:r>
      <w:r w:rsidR="0075664B" w:rsidRPr="00F036FA">
        <w:rPr>
          <w:rFonts w:ascii="IRANSansWeb_Light" w:hAnsi="IRANSansWeb_Light" w:cs="B Nazanin" w:hint="cs"/>
          <w:sz w:val="28"/>
          <w:szCs w:val="28"/>
          <w:rtl/>
          <w:lang w:bidi="fa-IR"/>
        </w:rPr>
        <w:t>ا</w:t>
      </w:r>
      <w:r w:rsidRPr="00F036FA">
        <w:rPr>
          <w:rFonts w:ascii="IRANSansWeb_Light" w:hAnsi="IRANSansWeb_Light" w:cs="B Nazanin" w:hint="cs"/>
          <w:sz w:val="28"/>
          <w:szCs w:val="28"/>
          <w:rtl/>
          <w:lang w:bidi="fa-IR"/>
        </w:rPr>
        <w:t>مترهای انتگرال</w:t>
      </w:r>
      <w:r w:rsidRPr="00F036FA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Pr="00F036FA">
        <w:rPr>
          <w:rFonts w:ascii="IRANSansWeb_Light" w:hAnsi="IRANSansWeb_Light" w:cs="B Nazanin" w:hint="cs"/>
          <w:sz w:val="28"/>
          <w:szCs w:val="28"/>
          <w:rtl/>
          <w:lang w:bidi="fa-IR"/>
        </w:rPr>
        <w:t>گیر و مشتق</w:t>
      </w:r>
      <w:r w:rsidRPr="00F036FA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Pr="00F036FA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گیر </w:t>
      </w:r>
      <w:r w:rsidR="00ED49D8" w:rsidRPr="00F036FA">
        <w:rPr>
          <w:rFonts w:ascii="IRANSansWeb_Light" w:hAnsi="IRANSansWeb_Light" w:cs="B Nazanin" w:hint="cs"/>
          <w:sz w:val="28"/>
          <w:szCs w:val="28"/>
          <w:rtl/>
          <w:lang w:bidi="fa-IR"/>
        </w:rPr>
        <w:t>و افزایش ثابت تناسبی تا حد بحرانی</w:t>
      </w:r>
      <w:r w:rsidR="00CD2CA1">
        <w:rPr>
          <w:rFonts w:ascii="IRANSansWeb_Light" w:hAnsi="IRANSansWeb_Light" w:cs="B Nazanin" w:hint="cs"/>
          <w:sz w:val="28"/>
          <w:szCs w:val="28"/>
          <w:rtl/>
          <w:lang w:bidi="fa-IR"/>
        </w:rPr>
        <w:t>،</w:t>
      </w:r>
      <w:r w:rsidR="00ED49D8" w:rsidRPr="00F036FA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مقادیر </w:t>
      </w:r>
      <w:r w:rsidR="00ED49D8" w:rsidRPr="006F41F9">
        <w:rPr>
          <w:rFonts w:asciiTheme="majorBidi" w:hAnsiTheme="majorBidi" w:cstheme="majorBidi"/>
          <w:i/>
          <w:iCs/>
          <w:sz w:val="24"/>
          <w:szCs w:val="24"/>
          <w:lang w:bidi="fa-IR"/>
          <w:rPrChange w:id="606" w:author="MF" w:date="2022-02-26T14:34:00Z">
            <w:rPr>
              <w:rFonts w:asciiTheme="majorBidi" w:hAnsiTheme="majorBidi" w:cstheme="majorBidi"/>
              <w:sz w:val="24"/>
              <w:szCs w:val="24"/>
              <w:lang w:bidi="fa-IR"/>
            </w:rPr>
          </w:rPrChange>
        </w:rPr>
        <w:t>K</w:t>
      </w:r>
      <w:r w:rsidR="00ED49D8" w:rsidRPr="006F41F9">
        <w:rPr>
          <w:rFonts w:asciiTheme="majorBidi" w:hAnsiTheme="majorBidi" w:cstheme="majorBidi"/>
          <w:i/>
          <w:iCs/>
          <w:sz w:val="24"/>
          <w:szCs w:val="24"/>
          <w:vertAlign w:val="subscript"/>
          <w:lang w:bidi="fa-IR"/>
          <w:rPrChange w:id="607" w:author="MF" w:date="2022-02-26T14:34:00Z">
            <w:rPr>
              <w:rFonts w:asciiTheme="majorBidi" w:hAnsiTheme="majorBidi" w:cstheme="majorBidi"/>
              <w:sz w:val="24"/>
              <w:szCs w:val="24"/>
              <w:vertAlign w:val="subscript"/>
              <w:lang w:bidi="fa-IR"/>
            </w:rPr>
          </w:rPrChange>
        </w:rPr>
        <w:t>C</w:t>
      </w:r>
      <w:r w:rsidR="00ED49D8" w:rsidRPr="00F036FA">
        <w:rPr>
          <w:rFonts w:ascii="IRANSansWeb_Light" w:hAnsi="IRANSansWeb_Light" w:cs="B Nazanin" w:hint="cs"/>
          <w:sz w:val="28"/>
          <w:szCs w:val="28"/>
          <w:vertAlign w:val="subscript"/>
          <w:rtl/>
          <w:lang w:bidi="fa-IR"/>
        </w:rPr>
        <w:t xml:space="preserve"> </w:t>
      </w:r>
      <w:r w:rsidR="00ED49D8" w:rsidRPr="00F036FA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و </w:t>
      </w:r>
      <w:r w:rsidR="00CD2CA1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</w:t>
      </w:r>
      <w:r w:rsidR="00ED49D8" w:rsidRPr="006F41F9">
        <w:rPr>
          <w:rFonts w:asciiTheme="majorBidi" w:hAnsiTheme="majorBidi" w:cstheme="majorBidi"/>
          <w:i/>
          <w:iCs/>
          <w:sz w:val="24"/>
          <w:szCs w:val="24"/>
          <w:lang w:bidi="fa-IR"/>
          <w:rPrChange w:id="608" w:author="MF" w:date="2022-02-26T14:34:00Z">
            <w:rPr>
              <w:rFonts w:asciiTheme="majorBidi" w:hAnsiTheme="majorBidi" w:cstheme="majorBidi"/>
              <w:sz w:val="24"/>
              <w:szCs w:val="24"/>
              <w:lang w:bidi="fa-IR"/>
            </w:rPr>
          </w:rPrChange>
        </w:rPr>
        <w:t>T</w:t>
      </w:r>
      <w:r w:rsidR="00ED49D8" w:rsidRPr="006F41F9">
        <w:rPr>
          <w:rFonts w:asciiTheme="majorBidi" w:hAnsiTheme="majorBidi" w:cstheme="majorBidi"/>
          <w:i/>
          <w:iCs/>
          <w:sz w:val="24"/>
          <w:szCs w:val="24"/>
          <w:vertAlign w:val="subscript"/>
          <w:lang w:bidi="fa-IR"/>
          <w:rPrChange w:id="609" w:author="MF" w:date="2022-02-26T14:34:00Z">
            <w:rPr>
              <w:rFonts w:asciiTheme="majorBidi" w:hAnsiTheme="majorBidi" w:cstheme="majorBidi"/>
              <w:sz w:val="24"/>
              <w:szCs w:val="24"/>
              <w:vertAlign w:val="subscript"/>
              <w:lang w:bidi="fa-IR"/>
            </w:rPr>
          </w:rPrChange>
        </w:rPr>
        <w:t>c</w:t>
      </w:r>
      <w:r w:rsidR="00ED49D8" w:rsidRPr="006F41F9">
        <w:rPr>
          <w:rFonts w:ascii="IRANSansWeb_Light" w:hAnsi="IRANSansWeb_Light" w:cs="B Nazanin"/>
          <w:i/>
          <w:iCs/>
          <w:sz w:val="28"/>
          <w:szCs w:val="28"/>
          <w:vertAlign w:val="subscript"/>
          <w:lang w:bidi="fa-IR"/>
          <w:rPrChange w:id="610" w:author="MF" w:date="2022-02-26T14:34:00Z">
            <w:rPr>
              <w:rFonts w:ascii="IRANSansWeb_Light" w:hAnsi="IRANSansWeb_Light" w:cs="B Nazanin"/>
              <w:sz w:val="28"/>
              <w:szCs w:val="28"/>
              <w:vertAlign w:val="subscript"/>
              <w:lang w:bidi="fa-IR"/>
            </w:rPr>
          </w:rPrChange>
        </w:rPr>
        <w:t xml:space="preserve"> </w:t>
      </w:r>
      <w:r w:rsidR="00ED49D8" w:rsidRPr="00F036FA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</w:t>
      </w:r>
      <w:r w:rsidR="00CD2CA1">
        <w:rPr>
          <w:rFonts w:ascii="IRANSansWeb_Light" w:hAnsi="IRANSansWeb_Light" w:cs="B Nazanin" w:hint="cs"/>
          <w:sz w:val="28"/>
          <w:szCs w:val="28"/>
          <w:rtl/>
          <w:lang w:bidi="fa-IR"/>
        </w:rPr>
        <w:t>به</w:t>
      </w:r>
      <w:r w:rsidR="00CD2CA1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CD2CA1">
        <w:rPr>
          <w:rFonts w:ascii="IRANSansWeb_Light" w:hAnsi="IRANSansWeb_Light" w:cs="B Nazanin" w:hint="cs"/>
          <w:sz w:val="28"/>
          <w:szCs w:val="28"/>
          <w:rtl/>
          <w:lang w:bidi="fa-IR"/>
        </w:rPr>
        <w:t>دست</w:t>
      </w:r>
      <w:r w:rsidR="00CD2CA1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CD2CA1">
        <w:rPr>
          <w:rFonts w:ascii="IRANSansWeb_Light" w:hAnsi="IRANSansWeb_Light" w:cs="B Nazanin" w:hint="cs"/>
          <w:sz w:val="28"/>
          <w:szCs w:val="28"/>
          <w:rtl/>
          <w:lang w:bidi="fa-IR"/>
        </w:rPr>
        <w:t>می</w:t>
      </w:r>
      <w:r w:rsidR="00CD2CA1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CD2CA1">
        <w:rPr>
          <w:rFonts w:ascii="IRANSansWeb_Light" w:hAnsi="IRANSansWeb_Light" w:cs="B Nazanin" w:hint="cs"/>
          <w:sz w:val="28"/>
          <w:szCs w:val="28"/>
          <w:rtl/>
          <w:lang w:bidi="fa-IR"/>
        </w:rPr>
        <w:t>آیند</w:t>
      </w:r>
      <w:ins w:id="611" w:author="MF" w:date="2022-02-26T14:34:00Z">
        <w:r w:rsidR="006F41F9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>.</w:t>
        </w:r>
      </w:ins>
      <w:r w:rsidR="00CD2CA1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سپس </w:t>
      </w:r>
      <w:r w:rsidR="00F036FA" w:rsidRPr="00F036FA">
        <w:rPr>
          <w:rFonts w:ascii="IRANSansWeb_Light" w:hAnsi="IRANSansWeb_Light" w:cs="B Nazanin" w:hint="cs"/>
          <w:sz w:val="28"/>
          <w:szCs w:val="28"/>
          <w:rtl/>
          <w:lang w:bidi="fa-IR"/>
        </w:rPr>
        <w:t>از جدول</w:t>
      </w:r>
      <w:ins w:id="612" w:author="MF" w:date="2022-02-26T14:34:00Z">
        <w:r w:rsidR="006F41F9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 xml:space="preserve"> </w:t>
        </w:r>
      </w:ins>
      <w:r w:rsidR="00E4168D">
        <w:rPr>
          <w:rFonts w:ascii="IRANSansWeb_Light" w:hAnsi="IRANSansWeb_Light" w:cs="B Nazanin" w:hint="cs"/>
          <w:sz w:val="28"/>
          <w:szCs w:val="28"/>
          <w:rtl/>
          <w:lang w:bidi="fa-IR"/>
        </w:rPr>
        <w:t>4-1</w:t>
      </w:r>
      <w:r w:rsidR="00F036FA" w:rsidRPr="00F036FA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به منظور محاسبه ضرایب کنترل کننده استفاده می</w:t>
      </w:r>
      <w:r w:rsidR="00CD2CA1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F036FA" w:rsidRPr="00F036FA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کنیم و ضرایب </w:t>
      </w:r>
      <w:r w:rsidR="00ED49D8" w:rsidRPr="00F036FA">
        <w:rPr>
          <w:rFonts w:ascii="IRANSansWeb_Light" w:hAnsi="IRANSansWeb_Light" w:cs="B Nazanin" w:hint="cs"/>
          <w:sz w:val="28"/>
          <w:szCs w:val="28"/>
          <w:rtl/>
          <w:lang w:bidi="fa-IR"/>
        </w:rPr>
        <w:t>برای ز</w:t>
      </w:r>
      <w:r w:rsidR="0075664B" w:rsidRPr="00F036FA">
        <w:rPr>
          <w:rFonts w:ascii="IRANSansWeb_Light" w:hAnsi="IRANSansWeb_Light" w:cs="B Nazanin" w:hint="cs"/>
          <w:sz w:val="28"/>
          <w:szCs w:val="28"/>
          <w:rtl/>
          <w:lang w:bidi="fa-IR"/>
        </w:rPr>
        <w:t>اویه</w:t>
      </w:r>
      <w:r w:rsidR="0075664B" w:rsidRPr="00F036FA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75664B" w:rsidRPr="00F036FA">
        <w:rPr>
          <w:rFonts w:ascii="IRANSansWeb_Light" w:hAnsi="IRANSansWeb_Light" w:cs="B Nazanin" w:hint="cs"/>
          <w:sz w:val="28"/>
          <w:szCs w:val="28"/>
          <w:rtl/>
          <w:lang w:bidi="fa-IR"/>
        </w:rPr>
        <w:t>ها</w:t>
      </w:r>
      <w:r w:rsidR="00ED49D8" w:rsidRPr="00F036FA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و موقعیت مطابق جدول</w:t>
      </w:r>
      <w:r w:rsidR="00E4168D">
        <w:rPr>
          <w:rFonts w:ascii="IRANSansWeb_Light" w:hAnsi="IRANSansWeb_Light" w:cs="B Nazanin" w:hint="cs"/>
          <w:sz w:val="28"/>
          <w:szCs w:val="28"/>
          <w:rtl/>
          <w:lang w:bidi="fa-IR"/>
        </w:rPr>
        <w:t>4-2</w:t>
      </w:r>
      <w:r w:rsidR="00ED49D8" w:rsidRPr="00F036FA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</w:t>
      </w:r>
      <w:del w:id="613" w:author="MF" w:date="2022-02-26T14:34:00Z">
        <w:r w:rsidR="00ED49D8" w:rsidRPr="00F036FA" w:rsidDel="006F41F9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delText xml:space="preserve">به </w:delText>
        </w:r>
      </w:del>
      <w:ins w:id="614" w:author="MF" w:date="2022-02-26T14:34:00Z">
        <w:r w:rsidR="006F41F9" w:rsidRPr="00F036FA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>به</w:t>
        </w:r>
        <w:r w:rsidR="006F41F9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>‌</w:t>
        </w:r>
      </w:ins>
      <w:r w:rsidR="00ED49D8" w:rsidRPr="00F036FA">
        <w:rPr>
          <w:rFonts w:ascii="IRANSansWeb_Light" w:hAnsi="IRANSansWeb_Light" w:cs="B Nazanin" w:hint="cs"/>
          <w:sz w:val="28"/>
          <w:szCs w:val="28"/>
          <w:rtl/>
          <w:lang w:bidi="fa-IR"/>
        </w:rPr>
        <w:t>دست می</w:t>
      </w:r>
      <w:r w:rsidR="00ED49D8" w:rsidRPr="00F036FA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ED49D8" w:rsidRPr="00F036FA">
        <w:rPr>
          <w:rFonts w:ascii="IRANSansWeb_Light" w:hAnsi="IRANSansWeb_Light" w:cs="B Nazanin" w:hint="cs"/>
          <w:sz w:val="28"/>
          <w:szCs w:val="28"/>
          <w:rtl/>
          <w:lang w:bidi="fa-IR"/>
        </w:rPr>
        <w:t>آید.</w:t>
      </w:r>
    </w:p>
    <w:p w14:paraId="0F426D16" w14:textId="025F9686" w:rsidR="00E4168D" w:rsidRDefault="00E4168D" w:rsidP="00E4168D">
      <w:pPr>
        <w:bidi/>
        <w:spacing w:line="276" w:lineRule="auto"/>
        <w:ind w:firstLine="720"/>
        <w:jc w:val="center"/>
        <w:rPr>
          <w:rFonts w:ascii="IRANSansWeb_Light" w:hAnsi="IRANSansWeb_Light" w:cs="B Nazanin"/>
          <w:sz w:val="28"/>
          <w:szCs w:val="28"/>
          <w:rtl/>
          <w:lang w:bidi="fa-IR"/>
        </w:rPr>
      </w:pPr>
      <w:bookmarkStart w:id="615" w:name="_Hlk96695986"/>
      <w:r w:rsidRPr="00B93015">
        <w:rPr>
          <w:rFonts w:ascii="IRANSansWeb_Light" w:hAnsi="IRANSansWeb_Light" w:cs="B Nazanin" w:hint="cs"/>
          <w:sz w:val="24"/>
          <w:szCs w:val="24"/>
          <w:rtl/>
          <w:lang w:bidi="fa-IR"/>
        </w:rPr>
        <w:t>جدول</w:t>
      </w:r>
      <w:r>
        <w:rPr>
          <w:rFonts w:ascii="IRANSansWeb_Light" w:hAnsi="IRANSansWeb_Light" w:cs="B Nazanin" w:hint="cs"/>
          <w:sz w:val="24"/>
          <w:szCs w:val="24"/>
          <w:rtl/>
          <w:lang w:bidi="fa-IR"/>
        </w:rPr>
        <w:t>4-1:</w:t>
      </w:r>
      <w:r w:rsidRPr="00B93015">
        <w:rPr>
          <w:rFonts w:ascii="IRANSansWeb_Light" w:hAnsi="IRANSansWeb_Light" w:cs="B Nazanin" w:hint="cs"/>
          <w:sz w:val="24"/>
          <w:szCs w:val="24"/>
          <w:rtl/>
          <w:lang w:bidi="fa-IR"/>
        </w:rPr>
        <w:t xml:space="preserve"> تنظیم پارامترهای کنترل</w:t>
      </w:r>
      <w:r w:rsidRPr="00B93015">
        <w:rPr>
          <w:rFonts w:ascii="IRANSansWeb_Light" w:hAnsi="IRANSansWeb_Light" w:cs="B Nazanin" w:hint="eastAsia"/>
          <w:sz w:val="24"/>
          <w:szCs w:val="24"/>
          <w:rtl/>
          <w:lang w:bidi="fa-IR"/>
        </w:rPr>
        <w:t>‌</w:t>
      </w:r>
      <w:r w:rsidRPr="00B93015">
        <w:rPr>
          <w:rFonts w:ascii="IRANSansWeb_Light" w:hAnsi="IRANSansWeb_Light" w:cs="B Nazanin" w:hint="cs"/>
          <w:sz w:val="24"/>
          <w:szCs w:val="24"/>
          <w:rtl/>
          <w:lang w:bidi="fa-IR"/>
        </w:rPr>
        <w:t xml:space="preserve">کننده </w:t>
      </w:r>
      <w:r w:rsidRPr="00B93015">
        <w:rPr>
          <w:rFonts w:asciiTheme="majorBidi" w:hAnsiTheme="majorBidi" w:cstheme="majorBidi"/>
          <w:lang w:bidi="fa-IR"/>
        </w:rPr>
        <w:t>PID</w:t>
      </w:r>
    </w:p>
    <w:tbl>
      <w:tblPr>
        <w:tblStyle w:val="TableGrid"/>
        <w:bidiVisual/>
        <w:tblW w:w="0" w:type="auto"/>
        <w:tblInd w:w="1710" w:type="dxa"/>
        <w:tblLook w:val="04A0" w:firstRow="1" w:lastRow="0" w:firstColumn="1" w:lastColumn="0" w:noHBand="0" w:noVBand="1"/>
      </w:tblPr>
      <w:tblGrid>
        <w:gridCol w:w="1530"/>
        <w:gridCol w:w="1530"/>
        <w:gridCol w:w="1530"/>
        <w:gridCol w:w="1530"/>
      </w:tblGrid>
      <w:tr w:rsidR="00F036FA" w14:paraId="0169765B" w14:textId="77777777" w:rsidTr="00772D65">
        <w:trPr>
          <w:trHeight w:val="415"/>
        </w:trPr>
        <w:tc>
          <w:tcPr>
            <w:tcW w:w="1530" w:type="dxa"/>
            <w:vAlign w:val="center"/>
          </w:tcPr>
          <w:bookmarkEnd w:id="615"/>
          <w:commentRangeStart w:id="616"/>
          <w:p w14:paraId="0EC7752D" w14:textId="17BE9B76" w:rsidR="00F036FA" w:rsidRPr="006F41F9" w:rsidRDefault="00772D65" w:rsidP="00772D65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vertAlign w:val="subscript"/>
                <w:rtl/>
                <w:lang w:bidi="fa-IR"/>
              </w:rPr>
            </w:pPr>
            <w:del w:id="617" w:author="MF" w:date="2022-02-26T14:35:00Z">
              <w:r w:rsidRPr="006F41F9" w:rsidDel="006F41F9">
                <w:rPr>
                  <w:rFonts w:asciiTheme="majorBidi" w:hAnsiTheme="majorBidi" w:cstheme="majorBidi"/>
                  <w:position w:val="-24"/>
                  <w:sz w:val="24"/>
                  <w:szCs w:val="24"/>
                  <w:lang w:bidi="fa-IR"/>
                </w:rPr>
                <w:object w:dxaOrig="320" w:dyaOrig="620" w14:anchorId="0E61B897">
                  <v:shape id="_x0000_i1119" type="#_x0000_t75" style="width:16.5pt;height:30.75pt" o:ole="">
                    <v:imagedata r:id="rId212" o:title=""/>
                  </v:shape>
                  <o:OLEObject Type="Embed" ProgID="Equation.DSMT4" ShapeID="_x0000_i1119" DrawAspect="Content" ObjectID="_1707493535" r:id="rId213"/>
                </w:object>
              </w:r>
            </w:del>
          </w:p>
        </w:tc>
        <w:tc>
          <w:tcPr>
            <w:tcW w:w="1530" w:type="dxa"/>
            <w:vAlign w:val="center"/>
          </w:tcPr>
          <w:p w14:paraId="14E6FA65" w14:textId="4AE6563C" w:rsidR="00F036FA" w:rsidRPr="006F41F9" w:rsidRDefault="00772D65" w:rsidP="00772D65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vertAlign w:val="subscript"/>
                <w:rtl/>
                <w:lang w:bidi="fa-IR"/>
              </w:rPr>
            </w:pPr>
            <w:r w:rsidRPr="006F41F9">
              <w:rPr>
                <w:rFonts w:asciiTheme="majorBidi" w:hAnsiTheme="majorBidi" w:cstheme="majorBidi"/>
                <w:position w:val="-24"/>
                <w:sz w:val="24"/>
                <w:szCs w:val="24"/>
                <w:lang w:bidi="fa-IR"/>
              </w:rPr>
              <w:object w:dxaOrig="300" w:dyaOrig="620" w14:anchorId="15D2A578">
                <v:shape id="_x0000_i1120" type="#_x0000_t75" style="width:15pt;height:30.75pt" o:ole="">
                  <v:imagedata r:id="rId214" o:title=""/>
                </v:shape>
                <o:OLEObject Type="Embed" ProgID="Equation.DSMT4" ShapeID="_x0000_i1120" DrawAspect="Content" ObjectID="_1707493536" r:id="rId215"/>
              </w:object>
            </w:r>
          </w:p>
        </w:tc>
        <w:tc>
          <w:tcPr>
            <w:tcW w:w="1530" w:type="dxa"/>
            <w:vAlign w:val="center"/>
          </w:tcPr>
          <w:p w14:paraId="7C20AD42" w14:textId="7A10F2BF" w:rsidR="00F036FA" w:rsidRPr="006F41F9" w:rsidRDefault="00E4168D" w:rsidP="00772D65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sz w:val="24"/>
                <w:szCs w:val="24"/>
                <w:vertAlign w:val="subscript"/>
                <w:rtl/>
                <w:lang w:bidi="fa-IR"/>
              </w:rPr>
            </w:pPr>
            <w:r w:rsidRPr="006F41F9">
              <w:rPr>
                <w:rFonts w:asciiTheme="majorBidi" w:hAnsiTheme="majorBidi" w:cstheme="majorBidi"/>
                <w:position w:val="-24"/>
                <w:sz w:val="24"/>
                <w:szCs w:val="24"/>
                <w:lang w:bidi="fa-IR"/>
              </w:rPr>
              <w:object w:dxaOrig="380" w:dyaOrig="620" w14:anchorId="479184F6">
                <v:shape id="_x0000_i1121" type="#_x0000_t75" style="width:18.75pt;height:30.75pt" o:ole="">
                  <v:imagedata r:id="rId216" o:title=""/>
                </v:shape>
                <o:OLEObject Type="Embed" ProgID="Equation.DSMT4" ShapeID="_x0000_i1121" DrawAspect="Content" ObjectID="_1707493537" r:id="rId217"/>
              </w:object>
            </w:r>
          </w:p>
        </w:tc>
        <w:tc>
          <w:tcPr>
            <w:tcW w:w="1530" w:type="dxa"/>
            <w:vAlign w:val="center"/>
          </w:tcPr>
          <w:p w14:paraId="0CA3C281" w14:textId="77777777" w:rsidR="00F036FA" w:rsidRPr="006F41F9" w:rsidRDefault="00F036FA" w:rsidP="00772D65">
            <w:pPr>
              <w:bidi/>
              <w:spacing w:line="276" w:lineRule="auto"/>
              <w:jc w:val="center"/>
              <w:rPr>
                <w:rFonts w:ascii="IRANSansWeb_Light" w:hAnsi="IRANSansWeb_Light" w:cs="B Nazanin"/>
                <w:sz w:val="24"/>
                <w:szCs w:val="24"/>
                <w:rtl/>
                <w:lang w:bidi="fa-IR"/>
                <w:rPrChange w:id="618" w:author="MF" w:date="2022-02-26T14:34:00Z">
                  <w:rPr>
                    <w:rFonts w:ascii="IRANSansWeb_Light" w:hAnsi="IRANSansWeb_Light" w:cs="B Nazanin"/>
                    <w:sz w:val="28"/>
                    <w:szCs w:val="28"/>
                    <w:rtl/>
                    <w:lang w:bidi="fa-IR"/>
                  </w:rPr>
                </w:rPrChange>
              </w:rPr>
            </w:pPr>
            <w:r w:rsidRPr="006F41F9">
              <w:rPr>
                <w:rFonts w:ascii="IRANSansWeb_Light" w:hAnsi="IRANSansWeb_Light" w:cs="B Nazanin" w:hint="eastAsia"/>
                <w:sz w:val="24"/>
                <w:szCs w:val="24"/>
                <w:rtl/>
                <w:lang w:bidi="fa-IR"/>
                <w:rPrChange w:id="619" w:author="MF" w:date="2022-02-26T14:34:00Z">
                  <w:rPr>
                    <w:rFonts w:ascii="IRANSansWeb_Light" w:hAnsi="IRANSansWeb_Light" w:cs="B Nazanin" w:hint="eastAsia"/>
                    <w:sz w:val="28"/>
                    <w:szCs w:val="28"/>
                    <w:rtl/>
                    <w:lang w:bidi="fa-IR"/>
                  </w:rPr>
                </w:rPrChange>
              </w:rPr>
              <w:t>کنترل</w:t>
            </w:r>
            <w:r w:rsidRPr="006F41F9">
              <w:rPr>
                <w:rFonts w:ascii="IRANSansWeb_Light" w:hAnsi="IRANSansWeb_Light" w:cs="B Nazanin" w:hint="eastAsia"/>
                <w:sz w:val="24"/>
                <w:szCs w:val="24"/>
                <w:lang w:bidi="fa-IR"/>
                <w:rPrChange w:id="620" w:author="MF" w:date="2022-02-26T14:34:00Z">
                  <w:rPr>
                    <w:rFonts w:ascii="IRANSansWeb_Light" w:hAnsi="IRANSansWeb_Light" w:cs="B Nazanin" w:hint="eastAsia"/>
                    <w:sz w:val="28"/>
                    <w:szCs w:val="28"/>
                    <w:lang w:bidi="fa-IR"/>
                  </w:rPr>
                </w:rPrChange>
              </w:rPr>
              <w:t>‌</w:t>
            </w:r>
            <w:r w:rsidRPr="006F41F9">
              <w:rPr>
                <w:rFonts w:ascii="IRANSansWeb_Light" w:hAnsi="IRANSansWeb_Light" w:cs="B Nazanin" w:hint="eastAsia"/>
                <w:sz w:val="24"/>
                <w:szCs w:val="24"/>
                <w:rtl/>
                <w:lang w:bidi="fa-IR"/>
                <w:rPrChange w:id="621" w:author="MF" w:date="2022-02-26T14:34:00Z">
                  <w:rPr>
                    <w:rFonts w:ascii="IRANSansWeb_Light" w:hAnsi="IRANSansWeb_Light" w:cs="B Nazanin" w:hint="eastAsia"/>
                    <w:sz w:val="28"/>
                    <w:szCs w:val="28"/>
                    <w:rtl/>
                    <w:lang w:bidi="fa-IR"/>
                  </w:rPr>
                </w:rPrChange>
              </w:rPr>
              <w:t>کننده</w:t>
            </w:r>
          </w:p>
        </w:tc>
      </w:tr>
      <w:tr w:rsidR="00F036FA" w14:paraId="7E0EFBC9" w14:textId="77777777" w:rsidTr="00772D65">
        <w:trPr>
          <w:trHeight w:val="415"/>
        </w:trPr>
        <w:tc>
          <w:tcPr>
            <w:tcW w:w="1530" w:type="dxa"/>
            <w:vAlign w:val="center"/>
          </w:tcPr>
          <w:p w14:paraId="45EE29F8" w14:textId="77777777" w:rsidR="00F036FA" w:rsidRPr="006F41F9" w:rsidRDefault="00F036FA" w:rsidP="00772D65">
            <w:pPr>
              <w:bidi/>
              <w:spacing w:line="276" w:lineRule="auto"/>
              <w:jc w:val="center"/>
              <w:rPr>
                <w:rFonts w:ascii="IRANSansWeb_Light" w:hAnsi="IRANSansWeb_Light" w:cs="B Nazanin"/>
                <w:sz w:val="24"/>
                <w:szCs w:val="24"/>
                <w:rtl/>
                <w:lang w:bidi="fa-IR"/>
                <w:rPrChange w:id="622" w:author="MF" w:date="2022-02-26T14:34:00Z">
                  <w:rPr>
                    <w:rFonts w:ascii="IRANSansWeb_Light" w:hAnsi="IRANSansWeb_Light" w:cs="B Nazanin"/>
                    <w:sz w:val="28"/>
                    <w:szCs w:val="28"/>
                    <w:rtl/>
                    <w:lang w:bidi="fa-IR"/>
                  </w:rPr>
                </w:rPrChange>
              </w:rPr>
            </w:pPr>
            <w:r w:rsidRPr="006F41F9">
              <w:rPr>
                <w:rFonts w:ascii="IRANSansWeb_Light" w:hAnsi="IRANSansWeb_Light" w:cs="B Nazanin"/>
                <w:sz w:val="24"/>
                <w:szCs w:val="24"/>
                <w:lang w:bidi="fa-IR"/>
                <w:rPrChange w:id="623" w:author="MF" w:date="2022-02-26T14:34:00Z">
                  <w:rPr>
                    <w:rFonts w:ascii="IRANSansWeb_Light" w:hAnsi="IRANSansWeb_Light" w:cs="B Nazanin"/>
                    <w:sz w:val="28"/>
                    <w:szCs w:val="28"/>
                    <w:lang w:bidi="fa-IR"/>
                  </w:rPr>
                </w:rPrChange>
              </w:rPr>
              <w:t>-</w:t>
            </w:r>
          </w:p>
        </w:tc>
        <w:tc>
          <w:tcPr>
            <w:tcW w:w="1530" w:type="dxa"/>
            <w:vAlign w:val="center"/>
          </w:tcPr>
          <w:p w14:paraId="5CCCEFAD" w14:textId="77777777" w:rsidR="00F036FA" w:rsidRPr="006F41F9" w:rsidRDefault="00F036FA" w:rsidP="00772D65">
            <w:pPr>
              <w:bidi/>
              <w:spacing w:line="276" w:lineRule="auto"/>
              <w:jc w:val="center"/>
              <w:rPr>
                <w:rFonts w:ascii="IRANSansWeb_Light" w:hAnsi="IRANSansWeb_Light" w:cs="B Nazanin"/>
                <w:sz w:val="24"/>
                <w:szCs w:val="24"/>
                <w:rtl/>
                <w:lang w:bidi="fa-IR"/>
                <w:rPrChange w:id="624" w:author="MF" w:date="2022-02-26T14:34:00Z">
                  <w:rPr>
                    <w:rFonts w:ascii="IRANSansWeb_Light" w:hAnsi="IRANSansWeb_Light" w:cs="B Nazanin"/>
                    <w:sz w:val="28"/>
                    <w:szCs w:val="28"/>
                    <w:rtl/>
                    <w:lang w:bidi="fa-IR"/>
                  </w:rPr>
                </w:rPrChange>
              </w:rPr>
            </w:pPr>
            <w:r w:rsidRPr="006F41F9">
              <w:rPr>
                <w:rFonts w:ascii="IRANSansWeb_Light" w:hAnsi="IRANSansWeb_Light" w:cs="B Nazanin"/>
                <w:sz w:val="24"/>
                <w:szCs w:val="24"/>
                <w:lang w:bidi="fa-IR"/>
                <w:rPrChange w:id="625" w:author="MF" w:date="2022-02-26T14:34:00Z">
                  <w:rPr>
                    <w:rFonts w:ascii="IRANSansWeb_Light" w:hAnsi="IRANSansWeb_Light" w:cs="B Nazanin"/>
                    <w:sz w:val="28"/>
                    <w:szCs w:val="28"/>
                    <w:lang w:bidi="fa-IR"/>
                  </w:rPr>
                </w:rPrChange>
              </w:rPr>
              <w:t>-</w:t>
            </w:r>
          </w:p>
        </w:tc>
        <w:tc>
          <w:tcPr>
            <w:tcW w:w="1530" w:type="dxa"/>
            <w:vAlign w:val="center"/>
          </w:tcPr>
          <w:p w14:paraId="3D13AA52" w14:textId="18E02669" w:rsidR="00F036FA" w:rsidRPr="006F41F9" w:rsidRDefault="00CD2CA1" w:rsidP="00772D65">
            <w:pPr>
              <w:bidi/>
              <w:spacing w:line="276" w:lineRule="auto"/>
              <w:jc w:val="center"/>
              <w:rPr>
                <w:rFonts w:ascii="IRANSansWeb_Light" w:hAnsi="IRANSansWeb_Light" w:cs="B Nazanin"/>
                <w:sz w:val="24"/>
                <w:szCs w:val="24"/>
                <w:rtl/>
                <w:lang w:bidi="fa-IR"/>
                <w:rPrChange w:id="626" w:author="MF" w:date="2022-02-26T14:34:00Z">
                  <w:rPr>
                    <w:rFonts w:ascii="IRANSansWeb_Light" w:hAnsi="IRANSansWeb_Light" w:cs="B Nazanin"/>
                    <w:sz w:val="28"/>
                    <w:szCs w:val="28"/>
                    <w:rtl/>
                    <w:lang w:bidi="fa-IR"/>
                  </w:rPr>
                </w:rPrChange>
              </w:rPr>
            </w:pPr>
            <w:r w:rsidRPr="006F41F9">
              <w:rPr>
                <w:rFonts w:ascii="IRANSansWeb_Light" w:hAnsi="IRANSansWeb_Light" w:cs="B Nazanin"/>
                <w:sz w:val="24"/>
                <w:szCs w:val="24"/>
                <w:rtl/>
                <w:lang w:bidi="fa-IR"/>
                <w:rPrChange w:id="627" w:author="MF" w:date="2022-02-26T14:34:00Z">
                  <w:rPr>
                    <w:rFonts w:ascii="IRANSansWeb_Light" w:hAnsi="IRANSansWeb_Light" w:cs="B Nazanin"/>
                    <w:sz w:val="28"/>
                    <w:szCs w:val="28"/>
                    <w:rtl/>
                    <w:lang w:bidi="fa-IR"/>
                  </w:rPr>
                </w:rPrChange>
              </w:rPr>
              <w:t>0.5</w:t>
            </w:r>
          </w:p>
        </w:tc>
        <w:tc>
          <w:tcPr>
            <w:tcW w:w="1530" w:type="dxa"/>
            <w:vAlign w:val="center"/>
          </w:tcPr>
          <w:p w14:paraId="3679E9E6" w14:textId="77777777" w:rsidR="00F036FA" w:rsidRPr="006F41F9" w:rsidRDefault="00F036FA" w:rsidP="00772D65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sz w:val="20"/>
                <w:szCs w:val="20"/>
                <w:lang w:bidi="fa-IR"/>
                <w:rPrChange w:id="628" w:author="MF" w:date="2022-02-26T14:36:00Z">
                  <w:rPr>
                    <w:rFonts w:asciiTheme="majorBidi" w:hAnsiTheme="majorBidi" w:cstheme="majorBidi"/>
                    <w:sz w:val="24"/>
                    <w:szCs w:val="24"/>
                    <w:lang w:bidi="fa-IR"/>
                  </w:rPr>
                </w:rPrChange>
              </w:rPr>
            </w:pPr>
            <w:r w:rsidRPr="006F41F9">
              <w:rPr>
                <w:rFonts w:asciiTheme="majorBidi" w:hAnsiTheme="majorBidi" w:cstheme="majorBidi"/>
                <w:sz w:val="20"/>
                <w:szCs w:val="20"/>
                <w:lang w:bidi="fa-IR"/>
                <w:rPrChange w:id="629" w:author="MF" w:date="2022-02-26T14:36:00Z">
                  <w:rPr>
                    <w:rFonts w:asciiTheme="majorBidi" w:hAnsiTheme="majorBidi" w:cstheme="majorBidi"/>
                    <w:sz w:val="24"/>
                    <w:szCs w:val="24"/>
                    <w:lang w:bidi="fa-IR"/>
                  </w:rPr>
                </w:rPrChange>
              </w:rPr>
              <w:t>P</w:t>
            </w:r>
          </w:p>
        </w:tc>
      </w:tr>
      <w:tr w:rsidR="00F036FA" w14:paraId="0F29AE2E" w14:textId="77777777" w:rsidTr="00772D65">
        <w:trPr>
          <w:trHeight w:val="415"/>
        </w:trPr>
        <w:tc>
          <w:tcPr>
            <w:tcW w:w="1530" w:type="dxa"/>
            <w:vAlign w:val="center"/>
          </w:tcPr>
          <w:p w14:paraId="1FDE490E" w14:textId="77777777" w:rsidR="00F036FA" w:rsidRPr="006F41F9" w:rsidRDefault="00F036FA" w:rsidP="00772D65">
            <w:pPr>
              <w:bidi/>
              <w:spacing w:line="276" w:lineRule="auto"/>
              <w:jc w:val="center"/>
              <w:rPr>
                <w:rFonts w:ascii="IRANSansWeb_Light" w:hAnsi="IRANSansWeb_Light" w:cs="B Nazanin"/>
                <w:sz w:val="24"/>
                <w:szCs w:val="24"/>
                <w:rtl/>
                <w:lang w:bidi="fa-IR"/>
                <w:rPrChange w:id="630" w:author="MF" w:date="2022-02-26T14:34:00Z">
                  <w:rPr>
                    <w:rFonts w:ascii="IRANSansWeb_Light" w:hAnsi="IRANSansWeb_Light" w:cs="B Nazanin"/>
                    <w:sz w:val="28"/>
                    <w:szCs w:val="28"/>
                    <w:rtl/>
                    <w:lang w:bidi="fa-IR"/>
                  </w:rPr>
                </w:rPrChange>
              </w:rPr>
            </w:pPr>
            <w:r w:rsidRPr="006F41F9">
              <w:rPr>
                <w:rFonts w:ascii="IRANSansWeb_Light" w:hAnsi="IRANSansWeb_Light" w:cs="B Nazanin"/>
                <w:sz w:val="24"/>
                <w:szCs w:val="24"/>
                <w:lang w:bidi="fa-IR"/>
                <w:rPrChange w:id="631" w:author="MF" w:date="2022-02-26T14:34:00Z">
                  <w:rPr>
                    <w:rFonts w:ascii="IRANSansWeb_Light" w:hAnsi="IRANSansWeb_Light" w:cs="B Nazanin"/>
                    <w:sz w:val="28"/>
                    <w:szCs w:val="28"/>
                    <w:lang w:bidi="fa-IR"/>
                  </w:rPr>
                </w:rPrChange>
              </w:rPr>
              <w:t>-</w:t>
            </w:r>
          </w:p>
        </w:tc>
        <w:tc>
          <w:tcPr>
            <w:tcW w:w="1530" w:type="dxa"/>
            <w:vAlign w:val="center"/>
          </w:tcPr>
          <w:p w14:paraId="2DA55B74" w14:textId="2F774B6C" w:rsidR="00F036FA" w:rsidRPr="006F41F9" w:rsidRDefault="00CD2CA1" w:rsidP="00772D65">
            <w:pPr>
              <w:bidi/>
              <w:spacing w:line="276" w:lineRule="auto"/>
              <w:jc w:val="center"/>
              <w:rPr>
                <w:rFonts w:ascii="IRANSansWeb_Light" w:hAnsi="IRANSansWeb_Light" w:cs="B Nazanin"/>
                <w:sz w:val="24"/>
                <w:szCs w:val="24"/>
                <w:rtl/>
                <w:lang w:bidi="fa-IR"/>
                <w:rPrChange w:id="632" w:author="MF" w:date="2022-02-26T14:34:00Z">
                  <w:rPr>
                    <w:rFonts w:ascii="IRANSansWeb_Light" w:hAnsi="IRANSansWeb_Light" w:cs="B Nazanin"/>
                    <w:sz w:val="28"/>
                    <w:szCs w:val="28"/>
                    <w:rtl/>
                    <w:lang w:bidi="fa-IR"/>
                  </w:rPr>
                </w:rPrChange>
              </w:rPr>
            </w:pPr>
            <w:r w:rsidRPr="006F41F9">
              <w:rPr>
                <w:rFonts w:ascii="IRANSansWeb_Light" w:hAnsi="IRANSansWeb_Light" w:cs="B Nazanin"/>
                <w:sz w:val="24"/>
                <w:szCs w:val="24"/>
                <w:rtl/>
                <w:lang w:bidi="fa-IR"/>
                <w:rPrChange w:id="633" w:author="MF" w:date="2022-02-26T14:34:00Z">
                  <w:rPr>
                    <w:rFonts w:ascii="IRANSansWeb_Light" w:hAnsi="IRANSansWeb_Light" w:cs="B Nazanin"/>
                    <w:sz w:val="28"/>
                    <w:szCs w:val="28"/>
                    <w:rtl/>
                    <w:lang w:bidi="fa-IR"/>
                  </w:rPr>
                </w:rPrChange>
              </w:rPr>
              <w:t>0.8</w:t>
            </w:r>
          </w:p>
        </w:tc>
        <w:tc>
          <w:tcPr>
            <w:tcW w:w="1530" w:type="dxa"/>
            <w:vAlign w:val="center"/>
          </w:tcPr>
          <w:p w14:paraId="3BB241EA" w14:textId="024CDA08" w:rsidR="00F036FA" w:rsidRPr="006F41F9" w:rsidRDefault="00CD2CA1" w:rsidP="00772D65">
            <w:pPr>
              <w:bidi/>
              <w:spacing w:line="276" w:lineRule="auto"/>
              <w:jc w:val="center"/>
              <w:rPr>
                <w:rFonts w:ascii="IRANSansWeb_Light" w:hAnsi="IRANSansWeb_Light" w:cs="B Nazanin"/>
                <w:sz w:val="24"/>
                <w:szCs w:val="24"/>
                <w:rtl/>
                <w:lang w:bidi="fa-IR"/>
                <w:rPrChange w:id="634" w:author="MF" w:date="2022-02-26T14:34:00Z">
                  <w:rPr>
                    <w:rFonts w:ascii="IRANSansWeb_Light" w:hAnsi="IRANSansWeb_Light" w:cs="B Nazanin"/>
                    <w:sz w:val="28"/>
                    <w:szCs w:val="28"/>
                    <w:rtl/>
                    <w:lang w:bidi="fa-IR"/>
                  </w:rPr>
                </w:rPrChange>
              </w:rPr>
            </w:pPr>
            <w:r w:rsidRPr="006F41F9">
              <w:rPr>
                <w:rFonts w:ascii="IRANSansWeb_Light" w:hAnsi="IRANSansWeb_Light" w:cs="B Nazanin"/>
                <w:sz w:val="24"/>
                <w:szCs w:val="24"/>
                <w:rtl/>
                <w:lang w:bidi="fa-IR"/>
                <w:rPrChange w:id="635" w:author="MF" w:date="2022-02-26T14:34:00Z">
                  <w:rPr>
                    <w:rFonts w:ascii="IRANSansWeb_Light" w:hAnsi="IRANSansWeb_Light" w:cs="B Nazanin"/>
                    <w:sz w:val="28"/>
                    <w:szCs w:val="28"/>
                    <w:rtl/>
                    <w:lang w:bidi="fa-IR"/>
                  </w:rPr>
                </w:rPrChange>
              </w:rPr>
              <w:t>0.4</w:t>
            </w:r>
          </w:p>
        </w:tc>
        <w:tc>
          <w:tcPr>
            <w:tcW w:w="1530" w:type="dxa"/>
            <w:vAlign w:val="center"/>
          </w:tcPr>
          <w:p w14:paraId="40978081" w14:textId="77777777" w:rsidR="00F036FA" w:rsidRPr="006F41F9" w:rsidRDefault="00F036FA" w:rsidP="00772D65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sz w:val="20"/>
                <w:szCs w:val="20"/>
                <w:rtl/>
                <w:lang w:bidi="fa-IR"/>
                <w:rPrChange w:id="636" w:author="MF" w:date="2022-02-26T14:36:00Z">
                  <w:rPr>
                    <w:rFonts w:asciiTheme="majorBidi" w:hAnsiTheme="majorBidi" w:cstheme="majorBidi"/>
                    <w:sz w:val="24"/>
                    <w:szCs w:val="24"/>
                    <w:rtl/>
                    <w:lang w:bidi="fa-IR"/>
                  </w:rPr>
                </w:rPrChange>
              </w:rPr>
            </w:pPr>
            <w:r w:rsidRPr="006F41F9">
              <w:rPr>
                <w:rFonts w:asciiTheme="majorBidi" w:hAnsiTheme="majorBidi" w:cstheme="majorBidi"/>
                <w:sz w:val="20"/>
                <w:szCs w:val="20"/>
                <w:lang w:bidi="fa-IR"/>
                <w:rPrChange w:id="637" w:author="MF" w:date="2022-02-26T14:36:00Z">
                  <w:rPr>
                    <w:rFonts w:asciiTheme="majorBidi" w:hAnsiTheme="majorBidi" w:cstheme="majorBidi"/>
                    <w:sz w:val="24"/>
                    <w:szCs w:val="24"/>
                    <w:lang w:bidi="fa-IR"/>
                  </w:rPr>
                </w:rPrChange>
              </w:rPr>
              <w:t>PI</w:t>
            </w:r>
          </w:p>
        </w:tc>
      </w:tr>
      <w:tr w:rsidR="00F036FA" w14:paraId="7ACB0D4C" w14:textId="77777777" w:rsidTr="00772D65">
        <w:trPr>
          <w:trHeight w:val="415"/>
        </w:trPr>
        <w:tc>
          <w:tcPr>
            <w:tcW w:w="1530" w:type="dxa"/>
            <w:vAlign w:val="center"/>
          </w:tcPr>
          <w:p w14:paraId="4D0BE1F8" w14:textId="77F2F1BD" w:rsidR="00F036FA" w:rsidRPr="006F41F9" w:rsidRDefault="00CD2CA1" w:rsidP="00772D65">
            <w:pPr>
              <w:bidi/>
              <w:spacing w:line="276" w:lineRule="auto"/>
              <w:jc w:val="center"/>
              <w:rPr>
                <w:rFonts w:ascii="IRANSansWeb_Light" w:hAnsi="IRANSansWeb_Light" w:cs="B Nazanin"/>
                <w:sz w:val="24"/>
                <w:szCs w:val="24"/>
                <w:rtl/>
                <w:lang w:bidi="fa-IR"/>
                <w:rPrChange w:id="638" w:author="MF" w:date="2022-02-26T14:34:00Z">
                  <w:rPr>
                    <w:rFonts w:ascii="IRANSansWeb_Light" w:hAnsi="IRANSansWeb_Light" w:cs="B Nazanin"/>
                    <w:sz w:val="28"/>
                    <w:szCs w:val="28"/>
                    <w:rtl/>
                    <w:lang w:bidi="fa-IR"/>
                  </w:rPr>
                </w:rPrChange>
              </w:rPr>
            </w:pPr>
            <w:r w:rsidRPr="006F41F9">
              <w:rPr>
                <w:rFonts w:ascii="IRANSansWeb_Light" w:hAnsi="IRANSansWeb_Light" w:cs="B Nazanin"/>
                <w:sz w:val="24"/>
                <w:szCs w:val="24"/>
                <w:rtl/>
                <w:lang w:bidi="fa-IR"/>
                <w:rPrChange w:id="639" w:author="MF" w:date="2022-02-26T14:34:00Z">
                  <w:rPr>
                    <w:rFonts w:ascii="IRANSansWeb_Light" w:hAnsi="IRANSansWeb_Light" w:cs="B Nazanin"/>
                    <w:sz w:val="28"/>
                    <w:szCs w:val="28"/>
                    <w:rtl/>
                    <w:lang w:bidi="fa-IR"/>
                  </w:rPr>
                </w:rPrChange>
              </w:rPr>
              <w:t>0.125</w:t>
            </w:r>
          </w:p>
        </w:tc>
        <w:tc>
          <w:tcPr>
            <w:tcW w:w="1530" w:type="dxa"/>
            <w:vAlign w:val="center"/>
          </w:tcPr>
          <w:p w14:paraId="5BE8B6F7" w14:textId="61C64A7A" w:rsidR="00F036FA" w:rsidRPr="006F41F9" w:rsidRDefault="00CD2CA1" w:rsidP="00772D65">
            <w:pPr>
              <w:bidi/>
              <w:spacing w:line="276" w:lineRule="auto"/>
              <w:jc w:val="center"/>
              <w:rPr>
                <w:rFonts w:ascii="IRANSansWeb_Light" w:hAnsi="IRANSansWeb_Light" w:cs="B Nazanin"/>
                <w:sz w:val="24"/>
                <w:szCs w:val="24"/>
                <w:rtl/>
                <w:lang w:bidi="fa-IR"/>
                <w:rPrChange w:id="640" w:author="MF" w:date="2022-02-26T14:34:00Z">
                  <w:rPr>
                    <w:rFonts w:ascii="IRANSansWeb_Light" w:hAnsi="IRANSansWeb_Light" w:cs="B Nazanin"/>
                    <w:sz w:val="28"/>
                    <w:szCs w:val="28"/>
                    <w:rtl/>
                    <w:lang w:bidi="fa-IR"/>
                  </w:rPr>
                </w:rPrChange>
              </w:rPr>
            </w:pPr>
            <w:r w:rsidRPr="006F41F9">
              <w:rPr>
                <w:rFonts w:ascii="IRANSansWeb_Light" w:hAnsi="IRANSansWeb_Light" w:cs="B Nazanin"/>
                <w:sz w:val="24"/>
                <w:szCs w:val="24"/>
                <w:rtl/>
                <w:lang w:bidi="fa-IR"/>
                <w:rPrChange w:id="641" w:author="MF" w:date="2022-02-26T14:34:00Z">
                  <w:rPr>
                    <w:rFonts w:ascii="IRANSansWeb_Light" w:hAnsi="IRANSansWeb_Light" w:cs="B Nazanin"/>
                    <w:sz w:val="28"/>
                    <w:szCs w:val="28"/>
                    <w:rtl/>
                    <w:lang w:bidi="fa-IR"/>
                  </w:rPr>
                </w:rPrChange>
              </w:rPr>
              <w:t>0.5</w:t>
            </w:r>
          </w:p>
        </w:tc>
        <w:tc>
          <w:tcPr>
            <w:tcW w:w="1530" w:type="dxa"/>
            <w:vAlign w:val="center"/>
          </w:tcPr>
          <w:p w14:paraId="09C013B3" w14:textId="298E0387" w:rsidR="00F036FA" w:rsidRPr="006F41F9" w:rsidRDefault="00CD2CA1" w:rsidP="00772D65">
            <w:pPr>
              <w:bidi/>
              <w:spacing w:line="276" w:lineRule="auto"/>
              <w:jc w:val="center"/>
              <w:rPr>
                <w:rFonts w:ascii="IRANSansWeb_Light" w:hAnsi="IRANSansWeb_Light" w:cs="B Nazanin"/>
                <w:sz w:val="24"/>
                <w:szCs w:val="24"/>
                <w:rtl/>
                <w:lang w:bidi="fa-IR"/>
                <w:rPrChange w:id="642" w:author="MF" w:date="2022-02-26T14:34:00Z">
                  <w:rPr>
                    <w:rFonts w:ascii="IRANSansWeb_Light" w:hAnsi="IRANSansWeb_Light" w:cs="B Nazanin"/>
                    <w:sz w:val="28"/>
                    <w:szCs w:val="28"/>
                    <w:rtl/>
                    <w:lang w:bidi="fa-IR"/>
                  </w:rPr>
                </w:rPrChange>
              </w:rPr>
            </w:pPr>
            <w:r w:rsidRPr="006F41F9">
              <w:rPr>
                <w:rFonts w:ascii="IRANSansWeb_Light" w:hAnsi="IRANSansWeb_Light" w:cs="B Nazanin"/>
                <w:sz w:val="24"/>
                <w:szCs w:val="24"/>
                <w:rtl/>
                <w:lang w:bidi="fa-IR"/>
                <w:rPrChange w:id="643" w:author="MF" w:date="2022-02-26T14:34:00Z">
                  <w:rPr>
                    <w:rFonts w:ascii="IRANSansWeb_Light" w:hAnsi="IRANSansWeb_Light" w:cs="B Nazanin"/>
                    <w:sz w:val="28"/>
                    <w:szCs w:val="28"/>
                    <w:rtl/>
                    <w:lang w:bidi="fa-IR"/>
                  </w:rPr>
                </w:rPrChange>
              </w:rPr>
              <w:t>0.6</w:t>
            </w:r>
          </w:p>
        </w:tc>
        <w:tc>
          <w:tcPr>
            <w:tcW w:w="1530" w:type="dxa"/>
            <w:vAlign w:val="center"/>
          </w:tcPr>
          <w:p w14:paraId="28C07812" w14:textId="77777777" w:rsidR="00F036FA" w:rsidRPr="006F41F9" w:rsidRDefault="00F036FA" w:rsidP="00772D65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sz w:val="20"/>
                <w:szCs w:val="20"/>
                <w:rtl/>
                <w:lang w:bidi="fa-IR"/>
                <w:rPrChange w:id="644" w:author="MF" w:date="2022-02-26T14:36:00Z">
                  <w:rPr>
                    <w:rFonts w:asciiTheme="majorBidi" w:hAnsiTheme="majorBidi" w:cstheme="majorBidi"/>
                    <w:sz w:val="24"/>
                    <w:szCs w:val="24"/>
                    <w:rtl/>
                    <w:lang w:bidi="fa-IR"/>
                  </w:rPr>
                </w:rPrChange>
              </w:rPr>
            </w:pPr>
            <w:r w:rsidRPr="006F41F9">
              <w:rPr>
                <w:rFonts w:asciiTheme="majorBidi" w:hAnsiTheme="majorBidi" w:cstheme="majorBidi"/>
                <w:sz w:val="20"/>
                <w:szCs w:val="20"/>
                <w:lang w:bidi="fa-IR"/>
                <w:rPrChange w:id="645" w:author="MF" w:date="2022-02-26T14:36:00Z">
                  <w:rPr>
                    <w:rFonts w:asciiTheme="majorBidi" w:hAnsiTheme="majorBidi" w:cstheme="majorBidi"/>
                    <w:sz w:val="24"/>
                    <w:szCs w:val="24"/>
                    <w:lang w:bidi="fa-IR"/>
                  </w:rPr>
                </w:rPrChange>
              </w:rPr>
              <w:t>PID</w:t>
            </w:r>
            <w:commentRangeEnd w:id="616"/>
            <w:r w:rsidR="006F41F9" w:rsidRPr="006F41F9">
              <w:rPr>
                <w:rStyle w:val="CommentReference"/>
                <w:sz w:val="20"/>
                <w:szCs w:val="20"/>
                <w:rtl/>
                <w:rPrChange w:id="646" w:author="MF" w:date="2022-02-26T14:36:00Z">
                  <w:rPr>
                    <w:rStyle w:val="CommentReference"/>
                    <w:rtl/>
                  </w:rPr>
                </w:rPrChange>
              </w:rPr>
              <w:commentReference w:id="616"/>
            </w:r>
          </w:p>
        </w:tc>
      </w:tr>
    </w:tbl>
    <w:p w14:paraId="2B41B46D" w14:textId="77777777" w:rsidR="00E4168D" w:rsidRDefault="00F036FA" w:rsidP="00E4168D">
      <w:pPr>
        <w:tabs>
          <w:tab w:val="left" w:pos="3516"/>
        </w:tabs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rtl/>
          <w:lang w:bidi="fa-IR"/>
        </w:rPr>
      </w:pPr>
      <w:r>
        <w:rPr>
          <w:rFonts w:ascii="IRANSansWeb_Light" w:hAnsi="IRANSansWeb_Light" w:cs="B Nazanin"/>
          <w:sz w:val="28"/>
          <w:szCs w:val="28"/>
          <w:rtl/>
          <w:lang w:bidi="fa-IR"/>
        </w:rPr>
        <w:tab/>
      </w:r>
    </w:p>
    <w:p w14:paraId="46CBAD62" w14:textId="154AF476" w:rsidR="00F036FA" w:rsidRPr="00B93015" w:rsidRDefault="00F21BD8" w:rsidP="00E4168D">
      <w:pPr>
        <w:tabs>
          <w:tab w:val="left" w:pos="3516"/>
        </w:tabs>
        <w:bidi/>
        <w:spacing w:line="276" w:lineRule="auto"/>
        <w:jc w:val="center"/>
        <w:rPr>
          <w:rFonts w:ascii="IRANSansWeb_Light" w:hAnsi="IRANSansWeb_Light" w:cs="B Nazanin"/>
          <w:sz w:val="24"/>
          <w:szCs w:val="24"/>
          <w:rtl/>
          <w:lang w:bidi="fa-IR"/>
        </w:rPr>
      </w:pPr>
      <w:r>
        <w:rPr>
          <w:rFonts w:ascii="IRANSansWeb_Light" w:hAnsi="IRANSansWeb_Light" w:cs="B Nazanin" w:hint="cs"/>
          <w:sz w:val="24"/>
          <w:szCs w:val="24"/>
          <w:rtl/>
          <w:lang w:bidi="fa-IR"/>
        </w:rPr>
        <w:t xml:space="preserve">       </w:t>
      </w:r>
      <w:bookmarkStart w:id="647" w:name="_Hlk96695994"/>
      <w:r w:rsidR="00E4168D" w:rsidRPr="00B93015">
        <w:rPr>
          <w:rFonts w:ascii="IRANSansWeb_Light" w:hAnsi="IRANSansWeb_Light" w:cs="B Nazanin" w:hint="cs"/>
          <w:sz w:val="24"/>
          <w:szCs w:val="24"/>
          <w:rtl/>
          <w:lang w:bidi="fa-IR"/>
        </w:rPr>
        <w:t>جدول</w:t>
      </w:r>
      <w:r w:rsidR="00E4168D">
        <w:rPr>
          <w:rFonts w:ascii="IRANSansWeb_Light" w:hAnsi="IRANSansWeb_Light" w:cs="B Nazanin" w:hint="cs"/>
          <w:sz w:val="24"/>
          <w:szCs w:val="24"/>
          <w:rtl/>
          <w:lang w:bidi="fa-IR"/>
        </w:rPr>
        <w:t xml:space="preserve">4-2: </w:t>
      </w:r>
      <w:r w:rsidR="00E4168D" w:rsidRPr="00B93015">
        <w:rPr>
          <w:rFonts w:ascii="IRANSansWeb_Light" w:hAnsi="IRANSansWeb_Light" w:cs="B Nazanin" w:hint="cs"/>
          <w:sz w:val="24"/>
          <w:szCs w:val="24"/>
          <w:rtl/>
          <w:lang w:bidi="fa-IR"/>
        </w:rPr>
        <w:t>ضرایب محاسبه شده</w:t>
      </w:r>
    </w:p>
    <w:tbl>
      <w:tblPr>
        <w:tblStyle w:val="TableGrid"/>
        <w:bidiVisual/>
        <w:tblW w:w="0" w:type="auto"/>
        <w:tblInd w:w="1284" w:type="dxa"/>
        <w:tblLook w:val="04A0" w:firstRow="1" w:lastRow="0" w:firstColumn="1" w:lastColumn="0" w:noHBand="0" w:noVBand="1"/>
      </w:tblPr>
      <w:tblGrid>
        <w:gridCol w:w="1213"/>
        <w:gridCol w:w="1213"/>
        <w:gridCol w:w="1213"/>
        <w:gridCol w:w="1213"/>
        <w:gridCol w:w="1213"/>
        <w:gridCol w:w="1214"/>
      </w:tblGrid>
      <w:tr w:rsidR="0075664B" w14:paraId="3EBB872E" w14:textId="77777777" w:rsidTr="00772D65">
        <w:trPr>
          <w:trHeight w:val="415"/>
        </w:trPr>
        <w:tc>
          <w:tcPr>
            <w:tcW w:w="1213" w:type="dxa"/>
            <w:vAlign w:val="center"/>
          </w:tcPr>
          <w:bookmarkEnd w:id="647"/>
          <w:p w14:paraId="297FEC21" w14:textId="69D7F5CC" w:rsidR="0075664B" w:rsidRPr="006F41F9" w:rsidRDefault="00772D65" w:rsidP="00772D65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sz w:val="20"/>
                <w:szCs w:val="20"/>
                <w:vertAlign w:val="subscript"/>
                <w:rtl/>
                <w:lang w:bidi="fa-IR"/>
                <w:rPrChange w:id="648" w:author="MF" w:date="2022-02-26T14:36:00Z">
                  <w:rPr>
                    <w:rFonts w:asciiTheme="majorBidi" w:hAnsiTheme="majorBidi" w:cstheme="majorBidi"/>
                    <w:sz w:val="24"/>
                    <w:szCs w:val="24"/>
                    <w:vertAlign w:val="subscript"/>
                    <w:rtl/>
                    <w:lang w:bidi="fa-IR"/>
                  </w:rPr>
                </w:rPrChange>
              </w:rPr>
            </w:pPr>
            <w:r w:rsidRPr="00E108E7">
              <w:rPr>
                <w:rFonts w:asciiTheme="majorBidi" w:hAnsiTheme="majorBidi" w:cstheme="majorBidi"/>
                <w:position w:val="-4"/>
                <w:sz w:val="20"/>
                <w:szCs w:val="20"/>
                <w:lang w:bidi="fa-IR"/>
              </w:rPr>
              <w:object w:dxaOrig="320" w:dyaOrig="260" w14:anchorId="090870DB">
                <v:shape id="_x0000_i1122" type="#_x0000_t75" style="width:16.5pt;height:12.75pt" o:ole="">
                  <v:imagedata r:id="rId218" o:title=""/>
                </v:shape>
                <o:OLEObject Type="Embed" ProgID="Equation.DSMT4" ShapeID="_x0000_i1122" DrawAspect="Content" ObjectID="_1707493538" r:id="rId219"/>
              </w:object>
            </w:r>
          </w:p>
        </w:tc>
        <w:tc>
          <w:tcPr>
            <w:tcW w:w="1213" w:type="dxa"/>
            <w:vAlign w:val="center"/>
          </w:tcPr>
          <w:p w14:paraId="2B92807C" w14:textId="0B58EDD5" w:rsidR="0075664B" w:rsidRPr="006F41F9" w:rsidRDefault="00772D65" w:rsidP="00772D65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sz w:val="20"/>
                <w:szCs w:val="20"/>
                <w:vertAlign w:val="subscript"/>
                <w:rtl/>
                <w:lang w:bidi="fa-IR"/>
                <w:rPrChange w:id="649" w:author="MF" w:date="2022-02-26T14:36:00Z">
                  <w:rPr>
                    <w:rFonts w:asciiTheme="majorBidi" w:hAnsiTheme="majorBidi" w:cstheme="majorBidi"/>
                    <w:sz w:val="24"/>
                    <w:szCs w:val="24"/>
                    <w:vertAlign w:val="subscript"/>
                    <w:rtl/>
                    <w:lang w:bidi="fa-IR"/>
                  </w:rPr>
                </w:rPrChange>
              </w:rPr>
            </w:pPr>
            <w:r w:rsidRPr="00E108E7">
              <w:rPr>
                <w:rFonts w:asciiTheme="majorBidi" w:hAnsiTheme="majorBidi" w:cstheme="majorBidi"/>
                <w:position w:val="-6"/>
                <w:sz w:val="20"/>
                <w:szCs w:val="20"/>
                <w:vertAlign w:val="subscript"/>
                <w:lang w:bidi="fa-IR"/>
              </w:rPr>
              <w:object w:dxaOrig="340" w:dyaOrig="279" w14:anchorId="44FA8F85">
                <v:shape id="_x0000_i1123" type="#_x0000_t75" style="width:17.25pt;height:13.5pt" o:ole="">
                  <v:imagedata r:id="rId220" o:title=""/>
                </v:shape>
                <o:OLEObject Type="Embed" ProgID="Equation.DSMT4" ShapeID="_x0000_i1123" DrawAspect="Content" ObjectID="_1707493539" r:id="rId221"/>
              </w:object>
            </w:r>
          </w:p>
        </w:tc>
        <w:tc>
          <w:tcPr>
            <w:tcW w:w="1213" w:type="dxa"/>
            <w:vAlign w:val="center"/>
          </w:tcPr>
          <w:p w14:paraId="2E57EE5D" w14:textId="4BE93597" w:rsidR="0075664B" w:rsidRPr="006F41F9" w:rsidRDefault="00772D65" w:rsidP="00772D65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sz w:val="20"/>
                <w:szCs w:val="20"/>
                <w:vertAlign w:val="subscript"/>
                <w:rtl/>
                <w:lang w:bidi="fa-IR"/>
                <w:rPrChange w:id="650" w:author="MF" w:date="2022-02-26T14:36:00Z">
                  <w:rPr>
                    <w:rFonts w:asciiTheme="majorBidi" w:hAnsiTheme="majorBidi" w:cstheme="majorBidi"/>
                    <w:sz w:val="24"/>
                    <w:szCs w:val="24"/>
                    <w:vertAlign w:val="subscript"/>
                    <w:rtl/>
                    <w:lang w:bidi="fa-IR"/>
                  </w:rPr>
                </w:rPrChange>
              </w:rPr>
            </w:pPr>
            <w:r w:rsidRPr="00E108E7">
              <w:rPr>
                <w:rFonts w:asciiTheme="majorBidi" w:hAnsiTheme="majorBidi" w:cstheme="majorBidi"/>
                <w:position w:val="-8"/>
                <w:sz w:val="20"/>
                <w:szCs w:val="20"/>
                <w:vertAlign w:val="subscript"/>
                <w:lang w:bidi="fa-IR"/>
              </w:rPr>
              <w:object w:dxaOrig="340" w:dyaOrig="300" w14:anchorId="348D9FB7">
                <v:shape id="_x0000_i1124" type="#_x0000_t75" style="width:17.25pt;height:15pt" o:ole="">
                  <v:imagedata r:id="rId222" o:title=""/>
                </v:shape>
                <o:OLEObject Type="Embed" ProgID="Equation.DSMT4" ShapeID="_x0000_i1124" DrawAspect="Content" ObjectID="_1707493540" r:id="rId223"/>
              </w:object>
            </w:r>
          </w:p>
        </w:tc>
        <w:tc>
          <w:tcPr>
            <w:tcW w:w="1213" w:type="dxa"/>
            <w:vAlign w:val="center"/>
          </w:tcPr>
          <w:p w14:paraId="7E602D0A" w14:textId="69E7ED7B" w:rsidR="0075664B" w:rsidRPr="006F41F9" w:rsidRDefault="0075664B" w:rsidP="00772D65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sz w:val="20"/>
                <w:szCs w:val="20"/>
                <w:vertAlign w:val="subscript"/>
                <w:rtl/>
                <w:lang w:bidi="fa-IR"/>
                <w:rPrChange w:id="651" w:author="MF" w:date="2022-02-26T14:36:00Z">
                  <w:rPr>
                    <w:rFonts w:asciiTheme="majorBidi" w:hAnsiTheme="majorBidi" w:cstheme="majorBidi"/>
                    <w:sz w:val="24"/>
                    <w:szCs w:val="24"/>
                    <w:vertAlign w:val="subscript"/>
                    <w:rtl/>
                    <w:lang w:bidi="fa-IR"/>
                  </w:rPr>
                </w:rPrChange>
              </w:rPr>
            </w:pPr>
            <w:r w:rsidRPr="006F41F9">
              <w:rPr>
                <w:rFonts w:asciiTheme="majorBidi" w:hAnsiTheme="majorBidi" w:cstheme="majorBidi"/>
                <w:sz w:val="20"/>
                <w:szCs w:val="20"/>
                <w:lang w:bidi="fa-IR"/>
                <w:rPrChange w:id="652" w:author="MF" w:date="2022-02-26T14:36:00Z">
                  <w:rPr>
                    <w:rFonts w:asciiTheme="majorBidi" w:hAnsiTheme="majorBidi" w:cstheme="majorBidi"/>
                    <w:sz w:val="24"/>
                    <w:szCs w:val="24"/>
                    <w:lang w:bidi="fa-IR"/>
                  </w:rPr>
                </w:rPrChange>
              </w:rPr>
              <w:t>T</w:t>
            </w:r>
            <w:r w:rsidRPr="006F41F9">
              <w:rPr>
                <w:rFonts w:asciiTheme="majorBidi" w:hAnsiTheme="majorBidi" w:cstheme="majorBidi"/>
                <w:sz w:val="20"/>
                <w:szCs w:val="20"/>
                <w:vertAlign w:val="subscript"/>
                <w:lang w:bidi="fa-IR"/>
                <w:rPrChange w:id="653" w:author="MF" w:date="2022-02-26T14:36:00Z">
                  <w:rPr>
                    <w:rFonts w:asciiTheme="majorBidi" w:hAnsiTheme="majorBidi" w:cstheme="majorBidi"/>
                    <w:sz w:val="24"/>
                    <w:szCs w:val="24"/>
                    <w:vertAlign w:val="subscript"/>
                    <w:lang w:bidi="fa-IR"/>
                  </w:rPr>
                </w:rPrChange>
              </w:rPr>
              <w:t>c</w:t>
            </w:r>
          </w:p>
        </w:tc>
        <w:tc>
          <w:tcPr>
            <w:tcW w:w="1213" w:type="dxa"/>
            <w:vAlign w:val="center"/>
          </w:tcPr>
          <w:p w14:paraId="4AACCEDF" w14:textId="37E58CEB" w:rsidR="0075664B" w:rsidRPr="006F41F9" w:rsidRDefault="0075664B" w:rsidP="00772D65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sz w:val="20"/>
                <w:szCs w:val="20"/>
                <w:vertAlign w:val="subscript"/>
                <w:rtl/>
                <w:lang w:bidi="fa-IR"/>
                <w:rPrChange w:id="654" w:author="MF" w:date="2022-02-26T14:36:00Z">
                  <w:rPr>
                    <w:rFonts w:asciiTheme="majorBidi" w:hAnsiTheme="majorBidi" w:cstheme="majorBidi"/>
                    <w:sz w:val="24"/>
                    <w:szCs w:val="24"/>
                    <w:vertAlign w:val="subscript"/>
                    <w:rtl/>
                    <w:lang w:bidi="fa-IR"/>
                  </w:rPr>
                </w:rPrChange>
              </w:rPr>
            </w:pPr>
            <w:r w:rsidRPr="006F41F9">
              <w:rPr>
                <w:rFonts w:asciiTheme="majorBidi" w:hAnsiTheme="majorBidi" w:cstheme="majorBidi"/>
                <w:sz w:val="20"/>
                <w:szCs w:val="20"/>
                <w:lang w:bidi="fa-IR"/>
                <w:rPrChange w:id="655" w:author="MF" w:date="2022-02-26T14:36:00Z">
                  <w:rPr>
                    <w:rFonts w:asciiTheme="majorBidi" w:hAnsiTheme="majorBidi" w:cstheme="majorBidi"/>
                    <w:sz w:val="24"/>
                    <w:szCs w:val="24"/>
                    <w:lang w:bidi="fa-IR"/>
                  </w:rPr>
                </w:rPrChange>
              </w:rPr>
              <w:t>K</w:t>
            </w:r>
            <w:r w:rsidRPr="006F41F9">
              <w:rPr>
                <w:rFonts w:asciiTheme="majorBidi" w:hAnsiTheme="majorBidi" w:cstheme="majorBidi"/>
                <w:sz w:val="20"/>
                <w:szCs w:val="20"/>
                <w:vertAlign w:val="subscript"/>
                <w:lang w:bidi="fa-IR"/>
                <w:rPrChange w:id="656" w:author="MF" w:date="2022-02-26T14:36:00Z">
                  <w:rPr>
                    <w:rFonts w:asciiTheme="majorBidi" w:hAnsiTheme="majorBidi" w:cstheme="majorBidi"/>
                    <w:sz w:val="24"/>
                    <w:szCs w:val="24"/>
                    <w:vertAlign w:val="subscript"/>
                    <w:lang w:bidi="fa-IR"/>
                  </w:rPr>
                </w:rPrChange>
              </w:rPr>
              <w:t>c</w:t>
            </w:r>
          </w:p>
        </w:tc>
        <w:tc>
          <w:tcPr>
            <w:tcW w:w="1214" w:type="dxa"/>
            <w:vAlign w:val="center"/>
          </w:tcPr>
          <w:p w14:paraId="62890CC3" w14:textId="77777777" w:rsidR="0075664B" w:rsidRPr="006F41F9" w:rsidRDefault="0075664B" w:rsidP="00772D65">
            <w:pPr>
              <w:bidi/>
              <w:spacing w:line="276" w:lineRule="auto"/>
              <w:jc w:val="center"/>
              <w:rPr>
                <w:rFonts w:ascii="IRANSansWeb_Light" w:hAnsi="IRANSansWeb_Light" w:cs="B Nazanin"/>
                <w:color w:val="C00000"/>
                <w:sz w:val="20"/>
                <w:szCs w:val="20"/>
                <w:rtl/>
                <w:lang w:bidi="fa-IR"/>
                <w:rPrChange w:id="657" w:author="MF" w:date="2022-02-26T14:36:00Z">
                  <w:rPr>
                    <w:rFonts w:ascii="IRANSansWeb_Light" w:hAnsi="IRANSansWeb_Light" w:cs="B Nazanin"/>
                    <w:color w:val="C00000"/>
                    <w:sz w:val="28"/>
                    <w:szCs w:val="28"/>
                    <w:rtl/>
                    <w:lang w:bidi="fa-IR"/>
                  </w:rPr>
                </w:rPrChange>
              </w:rPr>
            </w:pPr>
          </w:p>
        </w:tc>
      </w:tr>
      <w:tr w:rsidR="0075664B" w14:paraId="6C7DD588" w14:textId="77777777" w:rsidTr="00772D65">
        <w:trPr>
          <w:trHeight w:val="415"/>
        </w:trPr>
        <w:tc>
          <w:tcPr>
            <w:tcW w:w="1213" w:type="dxa"/>
            <w:vAlign w:val="center"/>
          </w:tcPr>
          <w:p w14:paraId="3B3DD098" w14:textId="43BC8723" w:rsidR="0075664B" w:rsidRPr="006F41F9" w:rsidRDefault="00B93015" w:rsidP="00772D65">
            <w:pPr>
              <w:bidi/>
              <w:spacing w:line="276" w:lineRule="auto"/>
              <w:jc w:val="center"/>
              <w:rPr>
                <w:rFonts w:asciiTheme="majorBidi" w:hAnsiTheme="majorBidi" w:cs="B Nazanin"/>
                <w:sz w:val="20"/>
                <w:szCs w:val="20"/>
                <w:rtl/>
                <w:lang w:bidi="fa-IR"/>
                <w:rPrChange w:id="658" w:author="MF" w:date="2022-02-26T14:36:00Z">
                  <w:rPr>
                    <w:rFonts w:asciiTheme="majorBidi" w:hAnsiTheme="majorBidi" w:cs="B Nazanin"/>
                    <w:sz w:val="28"/>
                    <w:szCs w:val="28"/>
                    <w:rtl/>
                    <w:lang w:bidi="fa-IR"/>
                  </w:rPr>
                </w:rPrChange>
              </w:rPr>
            </w:pPr>
            <w:r w:rsidRPr="006F41F9">
              <w:rPr>
                <w:rFonts w:asciiTheme="majorBidi" w:hAnsiTheme="majorBidi" w:cs="B Nazanin"/>
                <w:sz w:val="20"/>
                <w:szCs w:val="20"/>
                <w:rtl/>
                <w:lang w:bidi="fa-IR"/>
                <w:rPrChange w:id="659" w:author="MF" w:date="2022-02-26T14:36:00Z">
                  <w:rPr>
                    <w:rFonts w:asciiTheme="majorBidi" w:hAnsiTheme="majorBidi" w:cs="B Nazanin"/>
                    <w:sz w:val="28"/>
                    <w:szCs w:val="28"/>
                    <w:rtl/>
                    <w:lang w:bidi="fa-IR"/>
                  </w:rPr>
                </w:rPrChange>
              </w:rPr>
              <w:t>0.725</w:t>
            </w:r>
          </w:p>
        </w:tc>
        <w:tc>
          <w:tcPr>
            <w:tcW w:w="1213" w:type="dxa"/>
            <w:vAlign w:val="center"/>
          </w:tcPr>
          <w:p w14:paraId="4D782BBD" w14:textId="5570ACB5" w:rsidR="0075664B" w:rsidRPr="006F41F9" w:rsidRDefault="00B93015" w:rsidP="00772D65">
            <w:pPr>
              <w:bidi/>
              <w:spacing w:line="276" w:lineRule="auto"/>
              <w:jc w:val="center"/>
              <w:rPr>
                <w:rFonts w:asciiTheme="majorBidi" w:hAnsiTheme="majorBidi" w:cs="B Nazanin"/>
                <w:sz w:val="20"/>
                <w:szCs w:val="20"/>
                <w:rtl/>
                <w:lang w:bidi="fa-IR"/>
                <w:rPrChange w:id="660" w:author="MF" w:date="2022-02-26T14:36:00Z">
                  <w:rPr>
                    <w:rFonts w:asciiTheme="majorBidi" w:hAnsiTheme="majorBidi" w:cs="B Nazanin"/>
                    <w:sz w:val="28"/>
                    <w:szCs w:val="28"/>
                    <w:rtl/>
                    <w:lang w:bidi="fa-IR"/>
                  </w:rPr>
                </w:rPrChange>
              </w:rPr>
            </w:pPr>
            <w:r w:rsidRPr="006F41F9">
              <w:rPr>
                <w:rFonts w:asciiTheme="majorBidi" w:hAnsiTheme="majorBidi" w:cs="B Nazanin"/>
                <w:sz w:val="20"/>
                <w:szCs w:val="20"/>
                <w:rtl/>
                <w:lang w:bidi="fa-IR"/>
                <w:rPrChange w:id="661" w:author="MF" w:date="2022-02-26T14:36:00Z">
                  <w:rPr>
                    <w:rFonts w:asciiTheme="majorBidi" w:hAnsiTheme="majorBidi" w:cs="B Nazanin"/>
                    <w:sz w:val="28"/>
                    <w:szCs w:val="28"/>
                    <w:rtl/>
                    <w:lang w:bidi="fa-IR"/>
                  </w:rPr>
                </w:rPrChange>
              </w:rPr>
              <w:t>0.181</w:t>
            </w:r>
          </w:p>
        </w:tc>
        <w:tc>
          <w:tcPr>
            <w:tcW w:w="1213" w:type="dxa"/>
            <w:vAlign w:val="center"/>
          </w:tcPr>
          <w:p w14:paraId="1632C74E" w14:textId="32D7FCC0" w:rsidR="0075664B" w:rsidRPr="006F41F9" w:rsidRDefault="00B93015" w:rsidP="00772D65">
            <w:pPr>
              <w:bidi/>
              <w:spacing w:line="276" w:lineRule="auto"/>
              <w:jc w:val="center"/>
              <w:rPr>
                <w:rFonts w:asciiTheme="majorBidi" w:hAnsiTheme="majorBidi" w:cs="B Nazanin"/>
                <w:sz w:val="20"/>
                <w:szCs w:val="20"/>
                <w:rtl/>
                <w:lang w:bidi="fa-IR"/>
                <w:rPrChange w:id="662" w:author="MF" w:date="2022-02-26T14:36:00Z">
                  <w:rPr>
                    <w:rFonts w:asciiTheme="majorBidi" w:hAnsiTheme="majorBidi" w:cs="B Nazanin"/>
                    <w:sz w:val="28"/>
                    <w:szCs w:val="28"/>
                    <w:rtl/>
                    <w:lang w:bidi="fa-IR"/>
                  </w:rPr>
                </w:rPrChange>
              </w:rPr>
            </w:pPr>
            <w:r w:rsidRPr="006F41F9">
              <w:rPr>
                <w:rFonts w:asciiTheme="majorBidi" w:hAnsiTheme="majorBidi" w:cs="B Nazanin"/>
                <w:sz w:val="20"/>
                <w:szCs w:val="20"/>
                <w:rtl/>
                <w:lang w:bidi="fa-IR"/>
                <w:rPrChange w:id="663" w:author="MF" w:date="2022-02-26T14:36:00Z">
                  <w:rPr>
                    <w:rFonts w:asciiTheme="majorBidi" w:hAnsiTheme="majorBidi" w:cs="B Nazanin"/>
                    <w:sz w:val="28"/>
                    <w:szCs w:val="28"/>
                    <w:rtl/>
                    <w:lang w:bidi="fa-IR"/>
                  </w:rPr>
                </w:rPrChange>
              </w:rPr>
              <w:t>0.6</w:t>
            </w:r>
          </w:p>
        </w:tc>
        <w:tc>
          <w:tcPr>
            <w:tcW w:w="1213" w:type="dxa"/>
            <w:vAlign w:val="center"/>
          </w:tcPr>
          <w:p w14:paraId="3514C66A" w14:textId="52634C51" w:rsidR="0075664B" w:rsidRPr="006F41F9" w:rsidRDefault="00B93015" w:rsidP="00772D65">
            <w:pPr>
              <w:bidi/>
              <w:spacing w:line="276" w:lineRule="auto"/>
              <w:jc w:val="center"/>
              <w:rPr>
                <w:rFonts w:asciiTheme="majorBidi" w:hAnsiTheme="majorBidi" w:cs="B Nazanin"/>
                <w:sz w:val="20"/>
                <w:szCs w:val="20"/>
                <w:rtl/>
                <w:lang w:bidi="fa-IR"/>
                <w:rPrChange w:id="664" w:author="MF" w:date="2022-02-26T14:36:00Z">
                  <w:rPr>
                    <w:rFonts w:asciiTheme="majorBidi" w:hAnsiTheme="majorBidi" w:cs="B Nazanin"/>
                    <w:sz w:val="28"/>
                    <w:szCs w:val="28"/>
                    <w:rtl/>
                    <w:lang w:bidi="fa-IR"/>
                  </w:rPr>
                </w:rPrChange>
              </w:rPr>
            </w:pPr>
            <w:r w:rsidRPr="006F41F9">
              <w:rPr>
                <w:rFonts w:asciiTheme="majorBidi" w:hAnsiTheme="majorBidi" w:cs="B Nazanin"/>
                <w:sz w:val="20"/>
                <w:szCs w:val="20"/>
                <w:rtl/>
                <w:lang w:bidi="fa-IR"/>
                <w:rPrChange w:id="665" w:author="MF" w:date="2022-02-26T14:36:00Z">
                  <w:rPr>
                    <w:rFonts w:asciiTheme="majorBidi" w:hAnsiTheme="majorBidi" w:cs="B Nazanin"/>
                    <w:sz w:val="28"/>
                    <w:szCs w:val="28"/>
                    <w:rtl/>
                    <w:lang w:bidi="fa-IR"/>
                  </w:rPr>
                </w:rPrChange>
              </w:rPr>
              <w:t>1.45</w:t>
            </w:r>
          </w:p>
        </w:tc>
        <w:tc>
          <w:tcPr>
            <w:tcW w:w="1213" w:type="dxa"/>
            <w:vAlign w:val="center"/>
          </w:tcPr>
          <w:p w14:paraId="790CAA7E" w14:textId="2F50B4C9" w:rsidR="0075664B" w:rsidRPr="006F41F9" w:rsidRDefault="00B93015" w:rsidP="00772D65">
            <w:pPr>
              <w:bidi/>
              <w:spacing w:line="276" w:lineRule="auto"/>
              <w:jc w:val="center"/>
              <w:rPr>
                <w:rFonts w:asciiTheme="majorBidi" w:hAnsiTheme="majorBidi" w:cs="B Nazanin"/>
                <w:sz w:val="20"/>
                <w:szCs w:val="20"/>
                <w:rtl/>
                <w:lang w:bidi="fa-IR"/>
                <w:rPrChange w:id="666" w:author="MF" w:date="2022-02-26T14:36:00Z">
                  <w:rPr>
                    <w:rFonts w:asciiTheme="majorBidi" w:hAnsiTheme="majorBidi" w:cs="B Nazanin"/>
                    <w:sz w:val="28"/>
                    <w:szCs w:val="28"/>
                    <w:rtl/>
                    <w:lang w:bidi="fa-IR"/>
                  </w:rPr>
                </w:rPrChange>
              </w:rPr>
            </w:pPr>
            <w:r w:rsidRPr="006F41F9">
              <w:rPr>
                <w:rFonts w:asciiTheme="majorBidi" w:hAnsiTheme="majorBidi" w:cs="B Nazanin"/>
                <w:sz w:val="20"/>
                <w:szCs w:val="20"/>
                <w:rtl/>
                <w:lang w:bidi="fa-IR"/>
                <w:rPrChange w:id="667" w:author="MF" w:date="2022-02-26T14:36:00Z">
                  <w:rPr>
                    <w:rFonts w:asciiTheme="majorBidi" w:hAnsiTheme="majorBidi" w:cs="B Nazanin"/>
                    <w:sz w:val="28"/>
                    <w:szCs w:val="28"/>
                    <w:rtl/>
                    <w:lang w:bidi="fa-IR"/>
                  </w:rPr>
                </w:rPrChange>
              </w:rPr>
              <w:t>1</w:t>
            </w:r>
          </w:p>
        </w:tc>
        <w:tc>
          <w:tcPr>
            <w:tcW w:w="1214" w:type="dxa"/>
            <w:vAlign w:val="center"/>
          </w:tcPr>
          <w:p w14:paraId="75F5A9BE" w14:textId="57C08DA2" w:rsidR="0075664B" w:rsidRPr="006F41F9" w:rsidRDefault="0075664B" w:rsidP="00772D65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sz w:val="20"/>
                <w:szCs w:val="20"/>
                <w:lang w:bidi="fa-IR"/>
                <w:rPrChange w:id="668" w:author="MF" w:date="2022-02-26T14:36:00Z">
                  <w:rPr>
                    <w:rFonts w:asciiTheme="majorBidi" w:hAnsiTheme="majorBidi" w:cstheme="majorBidi"/>
                    <w:sz w:val="24"/>
                    <w:szCs w:val="24"/>
                    <w:lang w:bidi="fa-IR"/>
                  </w:rPr>
                </w:rPrChange>
              </w:rPr>
            </w:pPr>
            <w:r w:rsidRPr="006F41F9">
              <w:rPr>
                <w:rFonts w:asciiTheme="majorBidi" w:hAnsiTheme="majorBidi" w:cstheme="majorBidi"/>
                <w:sz w:val="20"/>
                <w:szCs w:val="20"/>
                <w:lang w:bidi="fa-IR"/>
                <w:rPrChange w:id="669" w:author="MF" w:date="2022-02-26T14:36:00Z">
                  <w:rPr>
                    <w:rFonts w:asciiTheme="majorBidi" w:hAnsiTheme="majorBidi" w:cstheme="majorBidi"/>
                    <w:sz w:val="24"/>
                    <w:szCs w:val="24"/>
                    <w:lang w:bidi="fa-IR"/>
                  </w:rPr>
                </w:rPrChange>
              </w:rPr>
              <w:t>Roll</w:t>
            </w:r>
          </w:p>
        </w:tc>
      </w:tr>
      <w:tr w:rsidR="00B93015" w14:paraId="3F37F625" w14:textId="77777777" w:rsidTr="00772D65">
        <w:trPr>
          <w:trHeight w:val="415"/>
        </w:trPr>
        <w:tc>
          <w:tcPr>
            <w:tcW w:w="1213" w:type="dxa"/>
            <w:vAlign w:val="center"/>
          </w:tcPr>
          <w:p w14:paraId="3275B7D2" w14:textId="30A5255A" w:rsidR="00B93015" w:rsidRPr="006F41F9" w:rsidRDefault="00B93015" w:rsidP="00772D65">
            <w:pPr>
              <w:bidi/>
              <w:spacing w:line="276" w:lineRule="auto"/>
              <w:jc w:val="center"/>
              <w:rPr>
                <w:rFonts w:asciiTheme="majorBidi" w:hAnsiTheme="majorBidi" w:cs="B Nazanin"/>
                <w:sz w:val="20"/>
                <w:szCs w:val="20"/>
                <w:rtl/>
                <w:lang w:bidi="fa-IR"/>
                <w:rPrChange w:id="670" w:author="MF" w:date="2022-02-26T14:36:00Z">
                  <w:rPr>
                    <w:rFonts w:asciiTheme="majorBidi" w:hAnsiTheme="majorBidi" w:cs="B Nazanin"/>
                    <w:sz w:val="28"/>
                    <w:szCs w:val="28"/>
                    <w:rtl/>
                    <w:lang w:bidi="fa-IR"/>
                  </w:rPr>
                </w:rPrChange>
              </w:rPr>
            </w:pPr>
            <w:r w:rsidRPr="006F41F9">
              <w:rPr>
                <w:rFonts w:asciiTheme="majorBidi" w:hAnsiTheme="majorBidi" w:cs="B Nazanin"/>
                <w:sz w:val="20"/>
                <w:szCs w:val="20"/>
                <w:rtl/>
                <w:lang w:bidi="fa-IR"/>
                <w:rPrChange w:id="671" w:author="MF" w:date="2022-02-26T14:36:00Z">
                  <w:rPr>
                    <w:rFonts w:asciiTheme="majorBidi" w:hAnsiTheme="majorBidi" w:cs="B Nazanin"/>
                    <w:sz w:val="28"/>
                    <w:szCs w:val="28"/>
                    <w:rtl/>
                    <w:lang w:bidi="fa-IR"/>
                  </w:rPr>
                </w:rPrChange>
              </w:rPr>
              <w:t>0.725</w:t>
            </w:r>
          </w:p>
        </w:tc>
        <w:tc>
          <w:tcPr>
            <w:tcW w:w="1213" w:type="dxa"/>
            <w:vAlign w:val="center"/>
          </w:tcPr>
          <w:p w14:paraId="6919BF0A" w14:textId="14215393" w:rsidR="00B93015" w:rsidRPr="006F41F9" w:rsidRDefault="00B93015" w:rsidP="00772D65">
            <w:pPr>
              <w:bidi/>
              <w:spacing w:line="276" w:lineRule="auto"/>
              <w:jc w:val="center"/>
              <w:rPr>
                <w:rFonts w:asciiTheme="majorBidi" w:hAnsiTheme="majorBidi" w:cs="B Nazanin"/>
                <w:sz w:val="20"/>
                <w:szCs w:val="20"/>
                <w:rtl/>
                <w:lang w:bidi="fa-IR"/>
                <w:rPrChange w:id="672" w:author="MF" w:date="2022-02-26T14:36:00Z">
                  <w:rPr>
                    <w:rFonts w:asciiTheme="majorBidi" w:hAnsiTheme="majorBidi" w:cs="B Nazanin"/>
                    <w:sz w:val="28"/>
                    <w:szCs w:val="28"/>
                    <w:rtl/>
                    <w:lang w:bidi="fa-IR"/>
                  </w:rPr>
                </w:rPrChange>
              </w:rPr>
            </w:pPr>
            <w:r w:rsidRPr="006F41F9">
              <w:rPr>
                <w:rFonts w:asciiTheme="majorBidi" w:hAnsiTheme="majorBidi" w:cs="B Nazanin"/>
                <w:sz w:val="20"/>
                <w:szCs w:val="20"/>
                <w:rtl/>
                <w:lang w:bidi="fa-IR"/>
                <w:rPrChange w:id="673" w:author="MF" w:date="2022-02-26T14:36:00Z">
                  <w:rPr>
                    <w:rFonts w:asciiTheme="majorBidi" w:hAnsiTheme="majorBidi" w:cs="B Nazanin"/>
                    <w:sz w:val="28"/>
                    <w:szCs w:val="28"/>
                    <w:rtl/>
                    <w:lang w:bidi="fa-IR"/>
                  </w:rPr>
                </w:rPrChange>
              </w:rPr>
              <w:t>0.181</w:t>
            </w:r>
          </w:p>
        </w:tc>
        <w:tc>
          <w:tcPr>
            <w:tcW w:w="1213" w:type="dxa"/>
            <w:vAlign w:val="center"/>
          </w:tcPr>
          <w:p w14:paraId="1BC2D4FA" w14:textId="770C818D" w:rsidR="00B93015" w:rsidRPr="006F41F9" w:rsidRDefault="00B93015" w:rsidP="00772D65">
            <w:pPr>
              <w:bidi/>
              <w:spacing w:line="276" w:lineRule="auto"/>
              <w:jc w:val="center"/>
              <w:rPr>
                <w:rFonts w:asciiTheme="majorBidi" w:hAnsiTheme="majorBidi" w:cs="B Nazanin"/>
                <w:sz w:val="20"/>
                <w:szCs w:val="20"/>
                <w:rtl/>
                <w:lang w:bidi="fa-IR"/>
                <w:rPrChange w:id="674" w:author="MF" w:date="2022-02-26T14:36:00Z">
                  <w:rPr>
                    <w:rFonts w:asciiTheme="majorBidi" w:hAnsiTheme="majorBidi" w:cs="B Nazanin"/>
                    <w:sz w:val="28"/>
                    <w:szCs w:val="28"/>
                    <w:rtl/>
                    <w:lang w:bidi="fa-IR"/>
                  </w:rPr>
                </w:rPrChange>
              </w:rPr>
            </w:pPr>
            <w:r w:rsidRPr="006F41F9">
              <w:rPr>
                <w:rFonts w:asciiTheme="majorBidi" w:hAnsiTheme="majorBidi" w:cs="B Nazanin"/>
                <w:sz w:val="20"/>
                <w:szCs w:val="20"/>
                <w:rtl/>
                <w:lang w:bidi="fa-IR"/>
                <w:rPrChange w:id="675" w:author="MF" w:date="2022-02-26T14:36:00Z">
                  <w:rPr>
                    <w:rFonts w:asciiTheme="majorBidi" w:hAnsiTheme="majorBidi" w:cs="B Nazanin"/>
                    <w:sz w:val="28"/>
                    <w:szCs w:val="28"/>
                    <w:rtl/>
                    <w:lang w:bidi="fa-IR"/>
                  </w:rPr>
                </w:rPrChange>
              </w:rPr>
              <w:t>0.6</w:t>
            </w:r>
          </w:p>
        </w:tc>
        <w:tc>
          <w:tcPr>
            <w:tcW w:w="1213" w:type="dxa"/>
            <w:vAlign w:val="center"/>
          </w:tcPr>
          <w:p w14:paraId="1C713558" w14:textId="76DCB6EE" w:rsidR="00B93015" w:rsidRPr="006F41F9" w:rsidRDefault="00B93015" w:rsidP="00772D65">
            <w:pPr>
              <w:bidi/>
              <w:spacing w:line="276" w:lineRule="auto"/>
              <w:jc w:val="center"/>
              <w:rPr>
                <w:rFonts w:asciiTheme="majorBidi" w:hAnsiTheme="majorBidi" w:cs="B Nazanin"/>
                <w:sz w:val="20"/>
                <w:szCs w:val="20"/>
                <w:rtl/>
                <w:lang w:bidi="fa-IR"/>
                <w:rPrChange w:id="676" w:author="MF" w:date="2022-02-26T14:36:00Z">
                  <w:rPr>
                    <w:rFonts w:asciiTheme="majorBidi" w:hAnsiTheme="majorBidi" w:cs="B Nazanin"/>
                    <w:sz w:val="28"/>
                    <w:szCs w:val="28"/>
                    <w:rtl/>
                    <w:lang w:bidi="fa-IR"/>
                  </w:rPr>
                </w:rPrChange>
              </w:rPr>
            </w:pPr>
            <w:r w:rsidRPr="006F41F9">
              <w:rPr>
                <w:rFonts w:asciiTheme="majorBidi" w:hAnsiTheme="majorBidi" w:cs="B Nazanin"/>
                <w:sz w:val="20"/>
                <w:szCs w:val="20"/>
                <w:rtl/>
                <w:lang w:bidi="fa-IR"/>
                <w:rPrChange w:id="677" w:author="MF" w:date="2022-02-26T14:36:00Z">
                  <w:rPr>
                    <w:rFonts w:asciiTheme="majorBidi" w:hAnsiTheme="majorBidi" w:cs="B Nazanin"/>
                    <w:sz w:val="28"/>
                    <w:szCs w:val="28"/>
                    <w:rtl/>
                    <w:lang w:bidi="fa-IR"/>
                  </w:rPr>
                </w:rPrChange>
              </w:rPr>
              <w:t>1.45</w:t>
            </w:r>
          </w:p>
        </w:tc>
        <w:tc>
          <w:tcPr>
            <w:tcW w:w="1213" w:type="dxa"/>
            <w:vAlign w:val="center"/>
          </w:tcPr>
          <w:p w14:paraId="3E181F20" w14:textId="43C49E93" w:rsidR="00B93015" w:rsidRPr="006F41F9" w:rsidRDefault="00B93015" w:rsidP="00772D65">
            <w:pPr>
              <w:bidi/>
              <w:spacing w:line="276" w:lineRule="auto"/>
              <w:jc w:val="center"/>
              <w:rPr>
                <w:rFonts w:asciiTheme="majorBidi" w:hAnsiTheme="majorBidi" w:cs="B Nazanin"/>
                <w:sz w:val="20"/>
                <w:szCs w:val="20"/>
                <w:rtl/>
                <w:lang w:bidi="fa-IR"/>
                <w:rPrChange w:id="678" w:author="MF" w:date="2022-02-26T14:36:00Z">
                  <w:rPr>
                    <w:rFonts w:asciiTheme="majorBidi" w:hAnsiTheme="majorBidi" w:cs="B Nazanin"/>
                    <w:sz w:val="28"/>
                    <w:szCs w:val="28"/>
                    <w:rtl/>
                    <w:lang w:bidi="fa-IR"/>
                  </w:rPr>
                </w:rPrChange>
              </w:rPr>
            </w:pPr>
            <w:r w:rsidRPr="006F41F9">
              <w:rPr>
                <w:rFonts w:asciiTheme="majorBidi" w:hAnsiTheme="majorBidi" w:cs="B Nazanin"/>
                <w:sz w:val="20"/>
                <w:szCs w:val="20"/>
                <w:rtl/>
                <w:lang w:bidi="fa-IR"/>
                <w:rPrChange w:id="679" w:author="MF" w:date="2022-02-26T14:36:00Z">
                  <w:rPr>
                    <w:rFonts w:asciiTheme="majorBidi" w:hAnsiTheme="majorBidi" w:cs="B Nazanin"/>
                    <w:sz w:val="28"/>
                    <w:szCs w:val="28"/>
                    <w:rtl/>
                    <w:lang w:bidi="fa-IR"/>
                  </w:rPr>
                </w:rPrChange>
              </w:rPr>
              <w:t>1</w:t>
            </w:r>
          </w:p>
        </w:tc>
        <w:tc>
          <w:tcPr>
            <w:tcW w:w="1214" w:type="dxa"/>
            <w:vAlign w:val="center"/>
          </w:tcPr>
          <w:p w14:paraId="3E6EE445" w14:textId="23B4AABF" w:rsidR="00B93015" w:rsidRPr="006F41F9" w:rsidRDefault="00B93015" w:rsidP="00772D65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sz w:val="20"/>
                <w:szCs w:val="20"/>
                <w:rtl/>
                <w:lang w:bidi="fa-IR"/>
                <w:rPrChange w:id="680" w:author="MF" w:date="2022-02-26T14:36:00Z">
                  <w:rPr>
                    <w:rFonts w:asciiTheme="majorBidi" w:hAnsiTheme="majorBidi" w:cstheme="majorBidi"/>
                    <w:sz w:val="24"/>
                    <w:szCs w:val="24"/>
                    <w:rtl/>
                    <w:lang w:bidi="fa-IR"/>
                  </w:rPr>
                </w:rPrChange>
              </w:rPr>
            </w:pPr>
            <w:r w:rsidRPr="006F41F9">
              <w:rPr>
                <w:rFonts w:asciiTheme="majorBidi" w:hAnsiTheme="majorBidi" w:cstheme="majorBidi"/>
                <w:sz w:val="20"/>
                <w:szCs w:val="20"/>
                <w:lang w:bidi="fa-IR"/>
                <w:rPrChange w:id="681" w:author="MF" w:date="2022-02-26T14:36:00Z">
                  <w:rPr>
                    <w:rFonts w:asciiTheme="majorBidi" w:hAnsiTheme="majorBidi" w:cstheme="majorBidi"/>
                    <w:sz w:val="24"/>
                    <w:szCs w:val="24"/>
                    <w:lang w:bidi="fa-IR"/>
                  </w:rPr>
                </w:rPrChange>
              </w:rPr>
              <w:t>Pitch</w:t>
            </w:r>
          </w:p>
        </w:tc>
      </w:tr>
      <w:tr w:rsidR="0075664B" w14:paraId="2BFEFA75" w14:textId="77777777" w:rsidTr="00772D65">
        <w:trPr>
          <w:trHeight w:val="415"/>
        </w:trPr>
        <w:tc>
          <w:tcPr>
            <w:tcW w:w="1213" w:type="dxa"/>
            <w:vAlign w:val="center"/>
          </w:tcPr>
          <w:p w14:paraId="60EAC36E" w14:textId="35A76F11" w:rsidR="0075664B" w:rsidRPr="006F41F9" w:rsidRDefault="00B93015" w:rsidP="00772D65">
            <w:pPr>
              <w:bidi/>
              <w:spacing w:line="276" w:lineRule="auto"/>
              <w:jc w:val="center"/>
              <w:rPr>
                <w:rFonts w:asciiTheme="majorBidi" w:hAnsiTheme="majorBidi" w:cs="B Nazanin"/>
                <w:sz w:val="20"/>
                <w:szCs w:val="20"/>
                <w:rtl/>
                <w:lang w:bidi="fa-IR"/>
                <w:rPrChange w:id="682" w:author="MF" w:date="2022-02-26T14:36:00Z">
                  <w:rPr>
                    <w:rFonts w:asciiTheme="majorBidi" w:hAnsiTheme="majorBidi" w:cs="B Nazanin"/>
                    <w:sz w:val="28"/>
                    <w:szCs w:val="28"/>
                    <w:rtl/>
                    <w:lang w:bidi="fa-IR"/>
                  </w:rPr>
                </w:rPrChange>
              </w:rPr>
            </w:pPr>
            <w:r w:rsidRPr="006F41F9">
              <w:rPr>
                <w:rFonts w:asciiTheme="majorBidi" w:hAnsiTheme="majorBidi" w:cs="B Nazanin"/>
                <w:sz w:val="20"/>
                <w:szCs w:val="20"/>
                <w:rtl/>
                <w:lang w:bidi="fa-IR"/>
                <w:rPrChange w:id="683" w:author="MF" w:date="2022-02-26T14:36:00Z">
                  <w:rPr>
                    <w:rFonts w:asciiTheme="majorBidi" w:hAnsiTheme="majorBidi" w:cs="B Nazanin"/>
                    <w:sz w:val="28"/>
                    <w:szCs w:val="28"/>
                    <w:rtl/>
                    <w:lang w:bidi="fa-IR"/>
                  </w:rPr>
                </w:rPrChange>
              </w:rPr>
              <w:t>0.3</w:t>
            </w:r>
          </w:p>
        </w:tc>
        <w:tc>
          <w:tcPr>
            <w:tcW w:w="1213" w:type="dxa"/>
            <w:vAlign w:val="center"/>
          </w:tcPr>
          <w:p w14:paraId="29583292" w14:textId="45E0C1C0" w:rsidR="0075664B" w:rsidRPr="006F41F9" w:rsidRDefault="00B93015" w:rsidP="00772D65">
            <w:pPr>
              <w:bidi/>
              <w:spacing w:line="276" w:lineRule="auto"/>
              <w:jc w:val="center"/>
              <w:rPr>
                <w:rFonts w:asciiTheme="majorBidi" w:hAnsiTheme="majorBidi" w:cs="B Nazanin"/>
                <w:sz w:val="20"/>
                <w:szCs w:val="20"/>
                <w:rtl/>
                <w:lang w:bidi="fa-IR"/>
                <w:rPrChange w:id="684" w:author="MF" w:date="2022-02-26T14:36:00Z">
                  <w:rPr>
                    <w:rFonts w:asciiTheme="majorBidi" w:hAnsiTheme="majorBidi" w:cs="B Nazanin"/>
                    <w:sz w:val="28"/>
                    <w:szCs w:val="28"/>
                    <w:rtl/>
                    <w:lang w:bidi="fa-IR"/>
                  </w:rPr>
                </w:rPrChange>
              </w:rPr>
            </w:pPr>
            <w:r w:rsidRPr="006F41F9">
              <w:rPr>
                <w:rFonts w:asciiTheme="majorBidi" w:hAnsiTheme="majorBidi" w:cs="B Nazanin"/>
                <w:sz w:val="20"/>
                <w:szCs w:val="20"/>
                <w:rtl/>
                <w:lang w:bidi="fa-IR"/>
                <w:rPrChange w:id="685" w:author="MF" w:date="2022-02-26T14:36:00Z">
                  <w:rPr>
                    <w:rFonts w:asciiTheme="majorBidi" w:hAnsiTheme="majorBidi" w:cs="B Nazanin"/>
                    <w:sz w:val="28"/>
                    <w:szCs w:val="28"/>
                    <w:rtl/>
                    <w:lang w:bidi="fa-IR"/>
                  </w:rPr>
                </w:rPrChange>
              </w:rPr>
              <w:t>0.075</w:t>
            </w:r>
          </w:p>
        </w:tc>
        <w:tc>
          <w:tcPr>
            <w:tcW w:w="1213" w:type="dxa"/>
            <w:vAlign w:val="center"/>
          </w:tcPr>
          <w:p w14:paraId="3798DC30" w14:textId="71060A13" w:rsidR="0075664B" w:rsidRPr="006F41F9" w:rsidRDefault="00B93015" w:rsidP="00772D65">
            <w:pPr>
              <w:bidi/>
              <w:spacing w:line="276" w:lineRule="auto"/>
              <w:jc w:val="center"/>
              <w:rPr>
                <w:rFonts w:asciiTheme="majorBidi" w:hAnsiTheme="majorBidi" w:cs="B Nazanin"/>
                <w:sz w:val="20"/>
                <w:szCs w:val="20"/>
                <w:rtl/>
                <w:lang w:bidi="fa-IR"/>
                <w:rPrChange w:id="686" w:author="MF" w:date="2022-02-26T14:36:00Z">
                  <w:rPr>
                    <w:rFonts w:asciiTheme="majorBidi" w:hAnsiTheme="majorBidi" w:cs="B Nazanin"/>
                    <w:sz w:val="28"/>
                    <w:szCs w:val="28"/>
                    <w:rtl/>
                    <w:lang w:bidi="fa-IR"/>
                  </w:rPr>
                </w:rPrChange>
              </w:rPr>
            </w:pPr>
            <w:r w:rsidRPr="006F41F9">
              <w:rPr>
                <w:rFonts w:asciiTheme="majorBidi" w:hAnsiTheme="majorBidi" w:cs="B Nazanin"/>
                <w:sz w:val="20"/>
                <w:szCs w:val="20"/>
                <w:rtl/>
                <w:lang w:bidi="fa-IR"/>
                <w:rPrChange w:id="687" w:author="MF" w:date="2022-02-26T14:36:00Z">
                  <w:rPr>
                    <w:rFonts w:asciiTheme="majorBidi" w:hAnsiTheme="majorBidi" w:cs="B Nazanin"/>
                    <w:sz w:val="28"/>
                    <w:szCs w:val="28"/>
                    <w:rtl/>
                    <w:lang w:bidi="fa-IR"/>
                  </w:rPr>
                </w:rPrChange>
              </w:rPr>
              <w:t>3</w:t>
            </w:r>
          </w:p>
        </w:tc>
        <w:tc>
          <w:tcPr>
            <w:tcW w:w="1213" w:type="dxa"/>
            <w:vAlign w:val="center"/>
          </w:tcPr>
          <w:p w14:paraId="7E43EC69" w14:textId="7F98FACC" w:rsidR="0075664B" w:rsidRPr="006F41F9" w:rsidRDefault="00B93015" w:rsidP="00772D65">
            <w:pPr>
              <w:bidi/>
              <w:spacing w:line="276" w:lineRule="auto"/>
              <w:jc w:val="center"/>
              <w:rPr>
                <w:rFonts w:asciiTheme="majorBidi" w:hAnsiTheme="majorBidi" w:cs="B Nazanin"/>
                <w:sz w:val="20"/>
                <w:szCs w:val="20"/>
                <w:rtl/>
                <w:lang w:bidi="fa-IR"/>
                <w:rPrChange w:id="688" w:author="MF" w:date="2022-02-26T14:36:00Z">
                  <w:rPr>
                    <w:rFonts w:asciiTheme="majorBidi" w:hAnsiTheme="majorBidi" w:cs="B Nazanin"/>
                    <w:sz w:val="28"/>
                    <w:szCs w:val="28"/>
                    <w:rtl/>
                    <w:lang w:bidi="fa-IR"/>
                  </w:rPr>
                </w:rPrChange>
              </w:rPr>
            </w:pPr>
            <w:r w:rsidRPr="006F41F9">
              <w:rPr>
                <w:rFonts w:asciiTheme="majorBidi" w:hAnsiTheme="majorBidi" w:cs="B Nazanin"/>
                <w:sz w:val="20"/>
                <w:szCs w:val="20"/>
                <w:rtl/>
                <w:lang w:bidi="fa-IR"/>
                <w:rPrChange w:id="689" w:author="MF" w:date="2022-02-26T14:36:00Z">
                  <w:rPr>
                    <w:rFonts w:asciiTheme="majorBidi" w:hAnsiTheme="majorBidi" w:cs="B Nazanin"/>
                    <w:sz w:val="28"/>
                    <w:szCs w:val="28"/>
                    <w:rtl/>
                    <w:lang w:bidi="fa-IR"/>
                  </w:rPr>
                </w:rPrChange>
              </w:rPr>
              <w:t>0.6</w:t>
            </w:r>
          </w:p>
        </w:tc>
        <w:tc>
          <w:tcPr>
            <w:tcW w:w="1213" w:type="dxa"/>
            <w:vAlign w:val="center"/>
          </w:tcPr>
          <w:p w14:paraId="0ED16338" w14:textId="61342977" w:rsidR="0075664B" w:rsidRPr="006F41F9" w:rsidRDefault="00B93015" w:rsidP="00772D65">
            <w:pPr>
              <w:bidi/>
              <w:spacing w:line="276" w:lineRule="auto"/>
              <w:jc w:val="center"/>
              <w:rPr>
                <w:rFonts w:asciiTheme="majorBidi" w:hAnsiTheme="majorBidi" w:cs="B Nazanin"/>
                <w:sz w:val="20"/>
                <w:szCs w:val="20"/>
                <w:rtl/>
                <w:lang w:bidi="fa-IR"/>
                <w:rPrChange w:id="690" w:author="MF" w:date="2022-02-26T14:36:00Z">
                  <w:rPr>
                    <w:rFonts w:asciiTheme="majorBidi" w:hAnsiTheme="majorBidi" w:cs="B Nazanin"/>
                    <w:sz w:val="28"/>
                    <w:szCs w:val="28"/>
                    <w:rtl/>
                    <w:lang w:bidi="fa-IR"/>
                  </w:rPr>
                </w:rPrChange>
              </w:rPr>
            </w:pPr>
            <w:r w:rsidRPr="006F41F9">
              <w:rPr>
                <w:rFonts w:asciiTheme="majorBidi" w:hAnsiTheme="majorBidi" w:cs="B Nazanin"/>
                <w:sz w:val="20"/>
                <w:szCs w:val="20"/>
                <w:rtl/>
                <w:lang w:bidi="fa-IR"/>
                <w:rPrChange w:id="691" w:author="MF" w:date="2022-02-26T14:36:00Z">
                  <w:rPr>
                    <w:rFonts w:asciiTheme="majorBidi" w:hAnsiTheme="majorBidi" w:cs="B Nazanin"/>
                    <w:sz w:val="28"/>
                    <w:szCs w:val="28"/>
                    <w:rtl/>
                    <w:lang w:bidi="fa-IR"/>
                  </w:rPr>
                </w:rPrChange>
              </w:rPr>
              <w:t>5</w:t>
            </w:r>
          </w:p>
        </w:tc>
        <w:tc>
          <w:tcPr>
            <w:tcW w:w="1214" w:type="dxa"/>
            <w:vAlign w:val="center"/>
          </w:tcPr>
          <w:p w14:paraId="11D8248D" w14:textId="63B7E9F3" w:rsidR="0075664B" w:rsidRPr="006F41F9" w:rsidRDefault="0075664B" w:rsidP="00772D65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sz w:val="20"/>
                <w:szCs w:val="20"/>
                <w:rtl/>
                <w:lang w:bidi="fa-IR"/>
                <w:rPrChange w:id="692" w:author="MF" w:date="2022-02-26T14:36:00Z">
                  <w:rPr>
                    <w:rFonts w:asciiTheme="majorBidi" w:hAnsiTheme="majorBidi" w:cstheme="majorBidi"/>
                    <w:sz w:val="24"/>
                    <w:szCs w:val="24"/>
                    <w:rtl/>
                    <w:lang w:bidi="fa-IR"/>
                  </w:rPr>
                </w:rPrChange>
              </w:rPr>
            </w:pPr>
            <w:r w:rsidRPr="006F41F9">
              <w:rPr>
                <w:rFonts w:asciiTheme="majorBidi" w:hAnsiTheme="majorBidi" w:cstheme="majorBidi"/>
                <w:sz w:val="20"/>
                <w:szCs w:val="20"/>
                <w:lang w:bidi="fa-IR"/>
                <w:rPrChange w:id="693" w:author="MF" w:date="2022-02-26T14:36:00Z">
                  <w:rPr>
                    <w:rFonts w:asciiTheme="majorBidi" w:hAnsiTheme="majorBidi" w:cstheme="majorBidi"/>
                    <w:sz w:val="24"/>
                    <w:szCs w:val="24"/>
                    <w:lang w:bidi="fa-IR"/>
                  </w:rPr>
                </w:rPrChange>
              </w:rPr>
              <w:t>yaw</w:t>
            </w:r>
          </w:p>
        </w:tc>
      </w:tr>
      <w:tr w:rsidR="0075664B" w14:paraId="2EF0267A" w14:textId="77777777" w:rsidTr="00772D65">
        <w:trPr>
          <w:trHeight w:val="415"/>
        </w:trPr>
        <w:tc>
          <w:tcPr>
            <w:tcW w:w="1213" w:type="dxa"/>
            <w:vAlign w:val="center"/>
          </w:tcPr>
          <w:p w14:paraId="6FDB2E0C" w14:textId="33B9A7C1" w:rsidR="0075664B" w:rsidRPr="006F41F9" w:rsidRDefault="005D6B4A" w:rsidP="00772D65">
            <w:pPr>
              <w:bidi/>
              <w:spacing w:line="276" w:lineRule="auto"/>
              <w:jc w:val="center"/>
              <w:rPr>
                <w:rFonts w:ascii="IRANSansWeb_Light" w:hAnsi="IRANSansWeb_Light" w:cs="B Nazanin"/>
                <w:color w:val="C00000"/>
                <w:sz w:val="20"/>
                <w:szCs w:val="20"/>
                <w:rtl/>
                <w:lang w:bidi="fa-IR"/>
                <w:rPrChange w:id="694" w:author="MF" w:date="2022-02-26T14:36:00Z">
                  <w:rPr>
                    <w:rFonts w:ascii="IRANSansWeb_Light" w:hAnsi="IRANSansWeb_Light" w:cs="B Nazanin"/>
                    <w:color w:val="C00000"/>
                    <w:sz w:val="28"/>
                    <w:szCs w:val="28"/>
                    <w:rtl/>
                    <w:lang w:bidi="fa-IR"/>
                  </w:rPr>
                </w:rPrChange>
              </w:rPr>
            </w:pPr>
            <w:r w:rsidRPr="006F41F9">
              <w:rPr>
                <w:rFonts w:asciiTheme="majorBidi" w:hAnsiTheme="majorBidi" w:cs="B Nazanin"/>
                <w:sz w:val="20"/>
                <w:szCs w:val="20"/>
                <w:rtl/>
                <w:lang w:bidi="fa-IR"/>
                <w:rPrChange w:id="695" w:author="MF" w:date="2022-02-26T14:36:00Z">
                  <w:rPr>
                    <w:rFonts w:asciiTheme="majorBidi" w:hAnsiTheme="majorBidi" w:cs="B Nazanin"/>
                    <w:sz w:val="28"/>
                    <w:szCs w:val="28"/>
                    <w:rtl/>
                    <w:lang w:bidi="fa-IR"/>
                  </w:rPr>
                </w:rPrChange>
              </w:rPr>
              <w:t>1.75</w:t>
            </w:r>
          </w:p>
        </w:tc>
        <w:tc>
          <w:tcPr>
            <w:tcW w:w="1213" w:type="dxa"/>
            <w:vAlign w:val="center"/>
          </w:tcPr>
          <w:p w14:paraId="46827081" w14:textId="2FD79CAB" w:rsidR="0075664B" w:rsidRPr="006F41F9" w:rsidRDefault="005D6B4A" w:rsidP="00772D65">
            <w:pPr>
              <w:bidi/>
              <w:spacing w:line="276" w:lineRule="auto"/>
              <w:jc w:val="center"/>
              <w:rPr>
                <w:rFonts w:ascii="IRANSansWeb_Light" w:hAnsi="IRANSansWeb_Light" w:cs="B Nazanin"/>
                <w:color w:val="C00000"/>
                <w:sz w:val="20"/>
                <w:szCs w:val="20"/>
                <w:rtl/>
                <w:lang w:bidi="fa-IR"/>
                <w:rPrChange w:id="696" w:author="MF" w:date="2022-02-26T14:36:00Z">
                  <w:rPr>
                    <w:rFonts w:ascii="IRANSansWeb_Light" w:hAnsi="IRANSansWeb_Light" w:cs="B Nazanin"/>
                    <w:color w:val="C00000"/>
                    <w:sz w:val="28"/>
                    <w:szCs w:val="28"/>
                    <w:rtl/>
                    <w:lang w:bidi="fa-IR"/>
                  </w:rPr>
                </w:rPrChange>
              </w:rPr>
            </w:pPr>
            <w:r w:rsidRPr="006F41F9">
              <w:rPr>
                <w:rFonts w:asciiTheme="majorBidi" w:hAnsiTheme="majorBidi" w:cs="B Nazanin"/>
                <w:sz w:val="20"/>
                <w:szCs w:val="20"/>
                <w:rtl/>
                <w:lang w:bidi="fa-IR"/>
                <w:rPrChange w:id="697" w:author="MF" w:date="2022-02-26T14:36:00Z">
                  <w:rPr>
                    <w:rFonts w:asciiTheme="majorBidi" w:hAnsiTheme="majorBidi" w:cs="B Nazanin"/>
                    <w:sz w:val="28"/>
                    <w:szCs w:val="28"/>
                    <w:rtl/>
                    <w:lang w:bidi="fa-IR"/>
                  </w:rPr>
                </w:rPrChange>
              </w:rPr>
              <w:t>0.44</w:t>
            </w:r>
          </w:p>
        </w:tc>
        <w:tc>
          <w:tcPr>
            <w:tcW w:w="1213" w:type="dxa"/>
            <w:vAlign w:val="center"/>
          </w:tcPr>
          <w:p w14:paraId="1522DF4E" w14:textId="3BAB5028" w:rsidR="0075664B" w:rsidRPr="006F41F9" w:rsidRDefault="005D6B4A" w:rsidP="00772D65">
            <w:pPr>
              <w:bidi/>
              <w:spacing w:line="276" w:lineRule="auto"/>
              <w:jc w:val="center"/>
              <w:rPr>
                <w:rFonts w:ascii="IRANSansWeb_Light" w:hAnsi="IRANSansWeb_Light" w:cs="B Nazanin"/>
                <w:color w:val="C00000"/>
                <w:sz w:val="20"/>
                <w:szCs w:val="20"/>
                <w:rtl/>
                <w:lang w:bidi="fa-IR"/>
                <w:rPrChange w:id="698" w:author="MF" w:date="2022-02-26T14:36:00Z">
                  <w:rPr>
                    <w:rFonts w:ascii="IRANSansWeb_Light" w:hAnsi="IRANSansWeb_Light" w:cs="B Nazanin"/>
                    <w:color w:val="C00000"/>
                    <w:sz w:val="28"/>
                    <w:szCs w:val="28"/>
                    <w:rtl/>
                    <w:lang w:bidi="fa-IR"/>
                  </w:rPr>
                </w:rPrChange>
              </w:rPr>
            </w:pPr>
            <w:r w:rsidRPr="006F41F9">
              <w:rPr>
                <w:rFonts w:asciiTheme="majorBidi" w:hAnsiTheme="majorBidi" w:cs="B Nazanin"/>
                <w:sz w:val="20"/>
                <w:szCs w:val="20"/>
                <w:rtl/>
                <w:lang w:bidi="fa-IR"/>
                <w:rPrChange w:id="699" w:author="MF" w:date="2022-02-26T14:36:00Z">
                  <w:rPr>
                    <w:rFonts w:asciiTheme="majorBidi" w:hAnsiTheme="majorBidi" w:cs="B Nazanin"/>
                    <w:sz w:val="28"/>
                    <w:szCs w:val="28"/>
                    <w:rtl/>
                    <w:lang w:bidi="fa-IR"/>
                  </w:rPr>
                </w:rPrChange>
              </w:rPr>
              <w:t>6</w:t>
            </w:r>
          </w:p>
        </w:tc>
        <w:tc>
          <w:tcPr>
            <w:tcW w:w="1213" w:type="dxa"/>
            <w:vAlign w:val="center"/>
          </w:tcPr>
          <w:p w14:paraId="75DD7006" w14:textId="53751F91" w:rsidR="0075664B" w:rsidRPr="006F41F9" w:rsidRDefault="005D6B4A" w:rsidP="00772D65">
            <w:pPr>
              <w:bidi/>
              <w:spacing w:line="276" w:lineRule="auto"/>
              <w:jc w:val="center"/>
              <w:rPr>
                <w:rFonts w:ascii="IRANSansWeb_Light" w:hAnsi="IRANSansWeb_Light" w:cs="B Nazanin"/>
                <w:color w:val="C00000"/>
                <w:sz w:val="20"/>
                <w:szCs w:val="20"/>
                <w:rtl/>
                <w:lang w:bidi="fa-IR"/>
                <w:rPrChange w:id="700" w:author="MF" w:date="2022-02-26T14:36:00Z">
                  <w:rPr>
                    <w:rFonts w:ascii="IRANSansWeb_Light" w:hAnsi="IRANSansWeb_Light" w:cs="B Nazanin"/>
                    <w:color w:val="C00000"/>
                    <w:sz w:val="28"/>
                    <w:szCs w:val="28"/>
                    <w:rtl/>
                    <w:lang w:bidi="fa-IR"/>
                  </w:rPr>
                </w:rPrChange>
              </w:rPr>
            </w:pPr>
            <w:r w:rsidRPr="006F41F9">
              <w:rPr>
                <w:rFonts w:asciiTheme="majorBidi" w:hAnsiTheme="majorBidi" w:cs="B Nazanin"/>
                <w:sz w:val="20"/>
                <w:szCs w:val="20"/>
                <w:rtl/>
                <w:lang w:bidi="fa-IR"/>
                <w:rPrChange w:id="701" w:author="MF" w:date="2022-02-26T14:36:00Z">
                  <w:rPr>
                    <w:rFonts w:asciiTheme="majorBidi" w:hAnsiTheme="majorBidi" w:cs="B Nazanin"/>
                    <w:sz w:val="28"/>
                    <w:szCs w:val="28"/>
                    <w:rtl/>
                    <w:lang w:bidi="fa-IR"/>
                  </w:rPr>
                </w:rPrChange>
              </w:rPr>
              <w:t>3.5</w:t>
            </w:r>
          </w:p>
        </w:tc>
        <w:tc>
          <w:tcPr>
            <w:tcW w:w="1213" w:type="dxa"/>
            <w:vAlign w:val="center"/>
          </w:tcPr>
          <w:p w14:paraId="4B1F9B54" w14:textId="6A64BF0B" w:rsidR="0075664B" w:rsidRPr="006F41F9" w:rsidRDefault="005D6B4A" w:rsidP="00772D65">
            <w:pPr>
              <w:bidi/>
              <w:spacing w:line="276" w:lineRule="auto"/>
              <w:jc w:val="center"/>
              <w:rPr>
                <w:rFonts w:ascii="IRANSansWeb_Light" w:hAnsi="IRANSansWeb_Light" w:cs="B Nazanin"/>
                <w:color w:val="C00000"/>
                <w:sz w:val="20"/>
                <w:szCs w:val="20"/>
                <w:rtl/>
                <w:lang w:bidi="fa-IR"/>
                <w:rPrChange w:id="702" w:author="MF" w:date="2022-02-26T14:36:00Z">
                  <w:rPr>
                    <w:rFonts w:ascii="IRANSansWeb_Light" w:hAnsi="IRANSansWeb_Light" w:cs="B Nazanin"/>
                    <w:color w:val="C00000"/>
                    <w:sz w:val="28"/>
                    <w:szCs w:val="28"/>
                    <w:rtl/>
                    <w:lang w:bidi="fa-IR"/>
                  </w:rPr>
                </w:rPrChange>
              </w:rPr>
            </w:pPr>
            <w:r w:rsidRPr="006F41F9">
              <w:rPr>
                <w:rFonts w:asciiTheme="majorBidi" w:hAnsiTheme="majorBidi" w:cs="B Nazanin"/>
                <w:sz w:val="20"/>
                <w:szCs w:val="20"/>
                <w:rtl/>
                <w:lang w:bidi="fa-IR"/>
                <w:rPrChange w:id="703" w:author="MF" w:date="2022-02-26T14:36:00Z">
                  <w:rPr>
                    <w:rFonts w:asciiTheme="majorBidi" w:hAnsiTheme="majorBidi" w:cs="B Nazanin"/>
                    <w:sz w:val="28"/>
                    <w:szCs w:val="28"/>
                    <w:rtl/>
                    <w:lang w:bidi="fa-IR"/>
                  </w:rPr>
                </w:rPrChange>
              </w:rPr>
              <w:t>10</w:t>
            </w:r>
          </w:p>
        </w:tc>
        <w:tc>
          <w:tcPr>
            <w:tcW w:w="1214" w:type="dxa"/>
            <w:vAlign w:val="center"/>
          </w:tcPr>
          <w:p w14:paraId="1696B6D1" w14:textId="5803AAAB" w:rsidR="0075664B" w:rsidRPr="006F41F9" w:rsidRDefault="0075664B" w:rsidP="00772D65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sz w:val="20"/>
                <w:szCs w:val="20"/>
                <w:rtl/>
                <w:lang w:bidi="fa-IR"/>
                <w:rPrChange w:id="704" w:author="MF" w:date="2022-02-26T14:36:00Z">
                  <w:rPr>
                    <w:rFonts w:asciiTheme="majorBidi" w:hAnsiTheme="majorBidi" w:cstheme="majorBidi"/>
                    <w:sz w:val="24"/>
                    <w:szCs w:val="24"/>
                    <w:rtl/>
                    <w:lang w:bidi="fa-IR"/>
                  </w:rPr>
                </w:rPrChange>
              </w:rPr>
            </w:pPr>
            <w:r w:rsidRPr="006F41F9">
              <w:rPr>
                <w:rFonts w:asciiTheme="majorBidi" w:hAnsiTheme="majorBidi" w:cstheme="majorBidi"/>
                <w:sz w:val="20"/>
                <w:szCs w:val="20"/>
                <w:lang w:bidi="fa-IR"/>
                <w:rPrChange w:id="705" w:author="MF" w:date="2022-02-26T14:36:00Z">
                  <w:rPr>
                    <w:rFonts w:asciiTheme="majorBidi" w:hAnsiTheme="majorBidi" w:cstheme="majorBidi"/>
                    <w:sz w:val="24"/>
                    <w:szCs w:val="24"/>
                    <w:lang w:bidi="fa-IR"/>
                  </w:rPr>
                </w:rPrChange>
              </w:rPr>
              <w:t>height</w:t>
            </w:r>
          </w:p>
        </w:tc>
      </w:tr>
    </w:tbl>
    <w:p w14:paraId="1D3034A6" w14:textId="1CFD8022" w:rsidR="00B93015" w:rsidRPr="00772D65" w:rsidRDefault="00F036FA" w:rsidP="00772D65">
      <w:pPr>
        <w:bidi/>
        <w:spacing w:line="276" w:lineRule="auto"/>
        <w:jc w:val="lowKashida"/>
        <w:rPr>
          <w:rFonts w:ascii="IRANSansWeb_Light" w:hAnsi="IRANSansWeb_Light" w:cs="B Nazanin"/>
          <w:sz w:val="24"/>
          <w:szCs w:val="24"/>
          <w:lang w:bidi="fa-IR"/>
        </w:rPr>
      </w:pPr>
      <w:r>
        <w:rPr>
          <w:rFonts w:ascii="IRANSansWeb_Light" w:hAnsi="IRANSansWeb_Light" w:cs="B Nazanin" w:hint="cs"/>
          <w:rtl/>
          <w:lang w:bidi="fa-IR"/>
        </w:rPr>
        <w:t xml:space="preserve">                </w:t>
      </w:r>
      <w:r w:rsidR="00B93015">
        <w:rPr>
          <w:rFonts w:ascii="IRANSansWeb_Light" w:hAnsi="IRANSansWeb_Light" w:cs="B Nazanin"/>
          <w:lang w:bidi="fa-IR"/>
        </w:rPr>
        <w:t xml:space="preserve">                               </w:t>
      </w:r>
    </w:p>
    <w:p w14:paraId="22761F77" w14:textId="30EF2008" w:rsidR="00F21BD8" w:rsidRDefault="00014206" w:rsidP="002E1431">
      <w:pPr>
        <w:tabs>
          <w:tab w:val="left" w:pos="3516"/>
        </w:tabs>
        <w:bidi/>
        <w:spacing w:before="240" w:line="276" w:lineRule="auto"/>
        <w:jc w:val="lowKashida"/>
        <w:rPr>
          <w:rFonts w:ascii="IRANSansWeb_Light" w:hAnsi="IRANSansWeb_Light" w:cs="B Nazanin"/>
          <w:sz w:val="28"/>
          <w:szCs w:val="28"/>
          <w:lang w:bidi="fa-IR"/>
        </w:rPr>
      </w:pPr>
      <w:r w:rsidRPr="00014206">
        <w:rPr>
          <w:rFonts w:ascii="IRANSansWeb_Light" w:hAnsi="IRANSansWeb_Light" w:cs="B Nazanin" w:hint="cs"/>
          <w:sz w:val="28"/>
          <w:szCs w:val="28"/>
          <w:rtl/>
          <w:lang w:bidi="fa-IR"/>
        </w:rPr>
        <w:t>پس از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به</w:t>
      </w:r>
      <w:r w:rsidR="0046644A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دست</w:t>
      </w:r>
      <w:r w:rsidR="0046644A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آوردن ضرایب کنترل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کننده نتایج شبیه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سازی به صورت </w:t>
      </w:r>
      <w:r w:rsidR="00735FED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شکل 4-3، 4-4، 4-5، 4-6 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به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دست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می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آیند</w:t>
      </w:r>
      <w:ins w:id="706" w:author="MF" w:date="2022-02-26T14:36:00Z">
        <w:r w:rsidR="006F41F9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>.</w:t>
        </w:r>
      </w:ins>
      <w:del w:id="707" w:author="MF" w:date="2022-02-26T14:36:00Z">
        <w:r w:rsidDel="006F41F9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delText>:</w:delText>
        </w:r>
      </w:del>
    </w:p>
    <w:p w14:paraId="5C314112" w14:textId="77777777" w:rsidR="002E1431" w:rsidRDefault="002E1431" w:rsidP="002E1431">
      <w:pPr>
        <w:tabs>
          <w:tab w:val="left" w:pos="3516"/>
        </w:tabs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rtl/>
          <w:lang w:bidi="fa-IR"/>
        </w:rPr>
      </w:pPr>
    </w:p>
    <w:p w14:paraId="61EBC344" w14:textId="1187D153" w:rsidR="002254C7" w:rsidRDefault="00772D65" w:rsidP="00F21BD8">
      <w:pPr>
        <w:tabs>
          <w:tab w:val="left" w:pos="3516"/>
        </w:tabs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lang w:bidi="fa-IR"/>
        </w:rPr>
      </w:pPr>
      <w:r>
        <w:rPr>
          <w:noProof/>
        </w:rPr>
        <w:lastRenderedPageBreak/>
        <w:drawing>
          <wp:anchor distT="0" distB="0" distL="114300" distR="114300" simplePos="0" relativeHeight="251899904" behindDoc="0" locked="0" layoutInCell="1" allowOverlap="1" wp14:anchorId="2B863512" wp14:editId="4FF3D18B">
            <wp:simplePos x="0" y="0"/>
            <wp:positionH relativeFrom="margin">
              <wp:align>center</wp:align>
            </wp:positionH>
            <wp:positionV relativeFrom="paragraph">
              <wp:posOffset>46528</wp:posOffset>
            </wp:positionV>
            <wp:extent cx="3840480" cy="3017520"/>
            <wp:effectExtent l="0" t="0" r="7620" b="0"/>
            <wp:wrapNone/>
            <wp:docPr id="234" name="Picture 2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AD7C0E" w14:textId="25E6F327" w:rsidR="002254C7" w:rsidRDefault="002254C7" w:rsidP="00E4168D">
      <w:pPr>
        <w:tabs>
          <w:tab w:val="left" w:pos="3516"/>
        </w:tabs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lang w:bidi="fa-IR"/>
        </w:rPr>
      </w:pPr>
    </w:p>
    <w:p w14:paraId="74C27677" w14:textId="3B4E2299" w:rsidR="002254C7" w:rsidRDefault="002254C7" w:rsidP="00E4168D">
      <w:pPr>
        <w:tabs>
          <w:tab w:val="left" w:pos="3516"/>
        </w:tabs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lang w:bidi="fa-IR"/>
        </w:rPr>
      </w:pPr>
    </w:p>
    <w:p w14:paraId="4E5736B1" w14:textId="332B5301" w:rsidR="002254C7" w:rsidRDefault="002254C7" w:rsidP="00E4168D">
      <w:pPr>
        <w:tabs>
          <w:tab w:val="left" w:pos="3516"/>
        </w:tabs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lang w:bidi="fa-IR"/>
        </w:rPr>
      </w:pPr>
    </w:p>
    <w:p w14:paraId="014D8D5D" w14:textId="0F978C11" w:rsidR="002254C7" w:rsidRDefault="00B93015" w:rsidP="00E4168D">
      <w:pPr>
        <w:tabs>
          <w:tab w:val="left" w:pos="3516"/>
        </w:tabs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lang w:bidi="fa-IR"/>
        </w:rPr>
      </w:pPr>
      <w:r>
        <w:rPr>
          <w:rFonts w:ascii="IRANSansWeb_Light" w:hAnsi="IRANSansWeb_Light" w:cs="B Nazani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4F1D3497" wp14:editId="764B52D7">
                <wp:simplePos x="0" y="0"/>
                <wp:positionH relativeFrom="column">
                  <wp:posOffset>372586</wp:posOffset>
                </wp:positionH>
                <wp:positionV relativeFrom="paragraph">
                  <wp:posOffset>59531</wp:posOffset>
                </wp:positionV>
                <wp:extent cx="1073468" cy="267335"/>
                <wp:effectExtent l="2857" t="0" r="0" b="0"/>
                <wp:wrapNone/>
                <wp:docPr id="241" name="Text Box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73468" cy="2673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43C470E" w14:textId="39F0EB8D" w:rsidR="002F3FC5" w:rsidRPr="00B93015" w:rsidRDefault="002F3FC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93015">
                              <w:rPr>
                                <w:rFonts w:asciiTheme="majorBidi" w:hAnsiTheme="majorBidi" w:cstheme="majorBidi"/>
                              </w:rPr>
                              <w:t>Roll (degree)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4F1D3497" id="Text Box 241" o:spid="_x0000_s1095" type="#_x0000_t202" style="position:absolute;left:0;text-align:left;margin-left:29.35pt;margin-top:4.7pt;width:84.55pt;height:21.05pt;rotation:-90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" fillcolor="white [3201]" stroked="f" strokeweight=".5pt">
                <v:textbox>
                  <w:txbxContent>
                    <w:p w14:paraId="343C470E" w14:textId="39F0EB8D" w:rsidR="002F3FC5" w:rsidRPr="00B93015" w:rsidRDefault="002F3FC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93015">
                        <w:rPr>
                          <w:rFonts w:asciiTheme="majorBidi" w:hAnsiTheme="majorBidi" w:cstheme="majorBidi"/>
                        </w:rPr>
                        <w:t>Roll (degree)</w:t>
                      </w:r>
                    </w:p>
                  </w:txbxContent>
                </v:textbox>
              </v:shape>
            </w:pict>
          </mc:Fallback>
        </mc:AlternateContent>
      </w:r>
    </w:p>
    <w:p w14:paraId="6320B16E" w14:textId="23261CA9" w:rsidR="002254C7" w:rsidRDefault="002254C7" w:rsidP="00E4168D">
      <w:pPr>
        <w:tabs>
          <w:tab w:val="left" w:pos="3516"/>
        </w:tabs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lang w:bidi="fa-IR"/>
        </w:rPr>
      </w:pPr>
    </w:p>
    <w:p w14:paraId="04132A74" w14:textId="428AC6A1" w:rsidR="002254C7" w:rsidRDefault="002254C7" w:rsidP="00E4168D">
      <w:pPr>
        <w:tabs>
          <w:tab w:val="left" w:pos="3516"/>
        </w:tabs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lang w:bidi="fa-IR"/>
        </w:rPr>
      </w:pPr>
    </w:p>
    <w:p w14:paraId="1D0A0561" w14:textId="4456E946" w:rsidR="002254C7" w:rsidRDefault="002254C7" w:rsidP="00E4168D">
      <w:pPr>
        <w:tabs>
          <w:tab w:val="left" w:pos="3516"/>
        </w:tabs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lang w:bidi="fa-IR"/>
        </w:rPr>
      </w:pPr>
    </w:p>
    <w:p w14:paraId="7C33BBA1" w14:textId="21B13007" w:rsidR="00772D65" w:rsidRDefault="00772D65" w:rsidP="00772D65">
      <w:pPr>
        <w:tabs>
          <w:tab w:val="left" w:pos="3516"/>
        </w:tabs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lang w:bidi="fa-IR"/>
        </w:rPr>
      </w:pPr>
    </w:p>
    <w:p w14:paraId="59D3419B" w14:textId="6FB8F2D2" w:rsidR="00772D65" w:rsidRPr="00772D65" w:rsidRDefault="00772D65" w:rsidP="00772D65">
      <w:pPr>
        <w:tabs>
          <w:tab w:val="left" w:pos="3516"/>
        </w:tabs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lang w:bidi="fa-IR"/>
        </w:rPr>
      </w:pPr>
      <w:r>
        <w:rPr>
          <w:rFonts w:ascii="IRANSansWeb_Light" w:hAnsi="IRANSansWeb_Light" w:cs="B Nazanin" w:hint="cs"/>
          <w:noProof/>
          <w:rtl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23D3CED4" wp14:editId="4E5C59B2">
                <wp:simplePos x="0" y="0"/>
                <wp:positionH relativeFrom="margin">
                  <wp:align>center</wp:align>
                </wp:positionH>
                <wp:positionV relativeFrom="paragraph">
                  <wp:posOffset>86360</wp:posOffset>
                </wp:positionV>
                <wp:extent cx="746760" cy="243840"/>
                <wp:effectExtent l="0" t="0" r="0" b="3810"/>
                <wp:wrapNone/>
                <wp:docPr id="242" name="Text Box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676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2C933CD" w14:textId="6DA00E9C" w:rsidR="002F3FC5" w:rsidRPr="00B93015" w:rsidRDefault="002F3FC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93015">
                              <w:rPr>
                                <w:rFonts w:asciiTheme="majorBidi" w:hAnsiTheme="majorBidi" w:cstheme="majorBidi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23D3CED4" id="Text Box 242" o:spid="_x0000_s1096" type="#_x0000_t202" style="position:absolute;left:0;text-align:left;margin-left:0;margin-top:6.8pt;width:58.8pt;height:19.2pt;z-index:2519091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" fillcolor="white [3201]" stroked="f" strokeweight=".5pt">
                <v:textbox>
                  <w:txbxContent>
                    <w:p w14:paraId="52C933CD" w14:textId="6DA00E9C" w:rsidR="002F3FC5" w:rsidRPr="00B93015" w:rsidRDefault="002F3FC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93015">
                        <w:rPr>
                          <w:rFonts w:asciiTheme="majorBidi" w:hAnsiTheme="majorBidi" w:cstheme="majorBidi"/>
                        </w:rPr>
                        <w:t>Time(s)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AB66D9D" w14:textId="5DC5128D" w:rsidR="00014206" w:rsidRPr="00597D53" w:rsidRDefault="00014206" w:rsidP="00772D65">
      <w:pPr>
        <w:tabs>
          <w:tab w:val="left" w:pos="3516"/>
        </w:tabs>
        <w:bidi/>
        <w:spacing w:line="276" w:lineRule="auto"/>
        <w:jc w:val="center"/>
        <w:rPr>
          <w:rFonts w:ascii="IRANSansWeb_Light" w:hAnsi="IRANSansWeb_Light" w:cs="B Nazanin"/>
          <w:sz w:val="24"/>
          <w:szCs w:val="24"/>
          <w:rtl/>
          <w:lang w:bidi="fa-IR"/>
        </w:rPr>
      </w:pPr>
      <w:bookmarkStart w:id="708" w:name="_Hlk96694719"/>
      <w:r w:rsidRPr="00597D53">
        <w:rPr>
          <w:rFonts w:ascii="IRANSansWeb_Light" w:hAnsi="IRANSansWeb_Light" w:cs="B Nazanin" w:hint="cs"/>
          <w:sz w:val="24"/>
          <w:szCs w:val="24"/>
          <w:rtl/>
          <w:lang w:bidi="fa-IR"/>
        </w:rPr>
        <w:t>شکل</w:t>
      </w:r>
      <w:r w:rsidR="00735FED">
        <w:rPr>
          <w:rFonts w:ascii="IRANSansWeb_Light" w:hAnsi="IRANSansWeb_Light" w:cs="B Nazanin" w:hint="cs"/>
          <w:sz w:val="24"/>
          <w:szCs w:val="24"/>
          <w:rtl/>
          <w:lang w:bidi="fa-IR"/>
        </w:rPr>
        <w:t>4-3</w:t>
      </w:r>
      <w:r w:rsidRPr="00597D53">
        <w:rPr>
          <w:rFonts w:ascii="IRANSansWeb_Light" w:hAnsi="IRANSansWeb_Light" w:cs="B Nazanin" w:hint="cs"/>
          <w:sz w:val="24"/>
          <w:szCs w:val="24"/>
          <w:rtl/>
          <w:lang w:bidi="fa-IR"/>
        </w:rPr>
        <w:t>: شبیه سازی زاویه رول با کنترل</w:t>
      </w:r>
      <w:r w:rsidRPr="00597D53">
        <w:rPr>
          <w:rFonts w:ascii="IRANSansWeb_Light" w:hAnsi="IRANSansWeb_Light" w:cs="B Nazanin" w:hint="eastAsia"/>
          <w:sz w:val="24"/>
          <w:szCs w:val="24"/>
          <w:rtl/>
          <w:lang w:bidi="fa-IR"/>
        </w:rPr>
        <w:t>‌</w:t>
      </w:r>
      <w:r w:rsidRPr="00597D53">
        <w:rPr>
          <w:rFonts w:ascii="IRANSansWeb_Light" w:hAnsi="IRANSansWeb_Light" w:cs="B Nazanin" w:hint="cs"/>
          <w:sz w:val="24"/>
          <w:szCs w:val="24"/>
          <w:rtl/>
          <w:lang w:bidi="fa-IR"/>
        </w:rPr>
        <w:t xml:space="preserve">کننده </w:t>
      </w:r>
      <w:r w:rsidRPr="00597D53">
        <w:rPr>
          <w:rFonts w:asciiTheme="majorBidi" w:hAnsiTheme="majorBidi" w:cstheme="majorBidi"/>
          <w:sz w:val="24"/>
          <w:szCs w:val="24"/>
          <w:lang w:bidi="fa-IR"/>
        </w:rPr>
        <w:t>PID</w:t>
      </w:r>
      <w:r w:rsidRPr="00597D53">
        <w:rPr>
          <w:rFonts w:ascii="IRANSansWeb_Light" w:hAnsi="IRANSansWeb_Light" w:cs="B Nazanin" w:hint="cs"/>
          <w:sz w:val="24"/>
          <w:szCs w:val="24"/>
          <w:rtl/>
          <w:lang w:bidi="fa-IR"/>
        </w:rPr>
        <w:t xml:space="preserve"> به روش زیگلر </w:t>
      </w:r>
      <w:r w:rsidRPr="00597D53">
        <w:rPr>
          <w:rFonts w:ascii="Times New Roman" w:hAnsi="Times New Roman" w:cs="Times New Roman" w:hint="cs"/>
          <w:sz w:val="24"/>
          <w:szCs w:val="24"/>
          <w:rtl/>
          <w:lang w:bidi="fa-IR"/>
        </w:rPr>
        <w:t>–</w:t>
      </w:r>
      <w:r w:rsidRPr="00597D53">
        <w:rPr>
          <w:rFonts w:ascii="IRANSansWeb_Light" w:hAnsi="IRANSansWeb_Light" w:cs="B Nazanin" w:hint="cs"/>
          <w:sz w:val="24"/>
          <w:szCs w:val="24"/>
          <w:rtl/>
          <w:lang w:bidi="fa-IR"/>
        </w:rPr>
        <w:t xml:space="preserve"> نیکلز</w:t>
      </w:r>
    </w:p>
    <w:bookmarkEnd w:id="708"/>
    <w:p w14:paraId="6603ED79" w14:textId="0A5608E7" w:rsidR="007B15BA" w:rsidRDefault="00DA49BE" w:rsidP="00E4168D">
      <w:pPr>
        <w:tabs>
          <w:tab w:val="left" w:pos="3516"/>
        </w:tabs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lang w:bidi="fa-IR"/>
        </w:rPr>
      </w:pPr>
      <w:r>
        <w:rPr>
          <w:noProof/>
        </w:rPr>
        <w:drawing>
          <wp:anchor distT="0" distB="0" distL="114300" distR="114300" simplePos="0" relativeHeight="251900928" behindDoc="0" locked="0" layoutInCell="1" allowOverlap="1" wp14:anchorId="686A781F" wp14:editId="1AEEE78E">
            <wp:simplePos x="0" y="0"/>
            <wp:positionH relativeFrom="margin">
              <wp:posOffset>1082040</wp:posOffset>
            </wp:positionH>
            <wp:positionV relativeFrom="paragraph">
              <wp:posOffset>173355</wp:posOffset>
            </wp:positionV>
            <wp:extent cx="3858768" cy="3017520"/>
            <wp:effectExtent l="0" t="0" r="8890" b="0"/>
            <wp:wrapNone/>
            <wp:docPr id="235" name="Picture 2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FD6109" w14:textId="2BB63546" w:rsidR="00DA49BE" w:rsidRDefault="00DA49BE" w:rsidP="00E4168D">
      <w:pPr>
        <w:tabs>
          <w:tab w:val="left" w:pos="3516"/>
        </w:tabs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lang w:bidi="fa-IR"/>
        </w:rPr>
      </w:pPr>
    </w:p>
    <w:p w14:paraId="1A15B051" w14:textId="3A7796DB" w:rsidR="00DA49BE" w:rsidRDefault="00DA49BE" w:rsidP="00E4168D">
      <w:pPr>
        <w:tabs>
          <w:tab w:val="left" w:pos="3516"/>
        </w:tabs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lang w:bidi="fa-IR"/>
        </w:rPr>
      </w:pPr>
    </w:p>
    <w:p w14:paraId="741DD8FD" w14:textId="708ED39C" w:rsidR="00DA49BE" w:rsidRDefault="00DA49BE" w:rsidP="00E4168D">
      <w:pPr>
        <w:tabs>
          <w:tab w:val="left" w:pos="3516"/>
        </w:tabs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lang w:bidi="fa-IR"/>
        </w:rPr>
      </w:pPr>
    </w:p>
    <w:p w14:paraId="64D43F7E" w14:textId="2D34F755" w:rsidR="00DA49BE" w:rsidRDefault="00B1269E" w:rsidP="00E4168D">
      <w:pPr>
        <w:tabs>
          <w:tab w:val="left" w:pos="3516"/>
        </w:tabs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lang w:bidi="fa-IR"/>
        </w:rPr>
      </w:pPr>
      <w:r>
        <w:rPr>
          <w:rFonts w:ascii="IRANSansWeb_Light" w:hAnsi="IRANSansWeb_Light" w:cs="B Nazani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23E2123E" wp14:editId="1DC37710">
                <wp:simplePos x="0" y="0"/>
                <wp:positionH relativeFrom="column">
                  <wp:posOffset>419101</wp:posOffset>
                </wp:positionH>
                <wp:positionV relativeFrom="paragraph">
                  <wp:posOffset>156845</wp:posOffset>
                </wp:positionV>
                <wp:extent cx="1013460" cy="266700"/>
                <wp:effectExtent l="0" t="7620" r="7620" b="7620"/>
                <wp:wrapNone/>
                <wp:docPr id="243" name="Text Box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1346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F42448A" w14:textId="2F79BD5A" w:rsidR="002F3FC5" w:rsidRPr="00B93015" w:rsidRDefault="002F3FC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93015">
                              <w:rPr>
                                <w:rFonts w:asciiTheme="majorBidi" w:hAnsiTheme="majorBidi" w:cstheme="majorBidi"/>
                              </w:rPr>
                              <w:t>Pitch (degree)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23E2123E" id="Text Box 243" o:spid="_x0000_s1097" type="#_x0000_t202" style="position:absolute;left:0;text-align:left;margin-left:33pt;margin-top:12.35pt;width:79.8pt;height:21pt;rotation:-90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" fillcolor="white [3201]" stroked="f" strokeweight=".5pt">
                <v:textbox>
                  <w:txbxContent>
                    <w:p w14:paraId="1F42448A" w14:textId="2F79BD5A" w:rsidR="002F3FC5" w:rsidRPr="00B93015" w:rsidRDefault="002F3FC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93015">
                        <w:rPr>
                          <w:rFonts w:asciiTheme="majorBidi" w:hAnsiTheme="majorBidi" w:cstheme="majorBidi"/>
                        </w:rPr>
                        <w:t>Pitch (degree)</w:t>
                      </w:r>
                    </w:p>
                  </w:txbxContent>
                </v:textbox>
              </v:shape>
            </w:pict>
          </mc:Fallback>
        </mc:AlternateContent>
      </w:r>
    </w:p>
    <w:p w14:paraId="0D58B363" w14:textId="5557BF47" w:rsidR="00DA49BE" w:rsidRDefault="00DA49BE" w:rsidP="00E4168D">
      <w:pPr>
        <w:tabs>
          <w:tab w:val="left" w:pos="3516"/>
        </w:tabs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lang w:bidi="fa-IR"/>
        </w:rPr>
      </w:pPr>
    </w:p>
    <w:p w14:paraId="0E42F099" w14:textId="7EB41C56" w:rsidR="00DA49BE" w:rsidRDefault="00DA49BE" w:rsidP="00E4168D">
      <w:pPr>
        <w:tabs>
          <w:tab w:val="left" w:pos="3516"/>
        </w:tabs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lang w:bidi="fa-IR"/>
        </w:rPr>
      </w:pPr>
    </w:p>
    <w:p w14:paraId="6DF5A602" w14:textId="03EE8953" w:rsidR="00DA49BE" w:rsidRDefault="00DA49BE" w:rsidP="00E4168D">
      <w:pPr>
        <w:tabs>
          <w:tab w:val="left" w:pos="3516"/>
        </w:tabs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lang w:bidi="fa-IR"/>
        </w:rPr>
      </w:pPr>
    </w:p>
    <w:p w14:paraId="7116EC86" w14:textId="143D2753" w:rsidR="00DA49BE" w:rsidRDefault="00DA49BE" w:rsidP="00E4168D">
      <w:pPr>
        <w:tabs>
          <w:tab w:val="left" w:pos="3516"/>
        </w:tabs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lang w:bidi="fa-IR"/>
        </w:rPr>
      </w:pPr>
    </w:p>
    <w:p w14:paraId="3B6BB749" w14:textId="3A3CE0C6" w:rsidR="00B93015" w:rsidRDefault="00B1269E" w:rsidP="00E4168D">
      <w:pPr>
        <w:tabs>
          <w:tab w:val="left" w:pos="3516"/>
        </w:tabs>
        <w:bidi/>
        <w:spacing w:line="276" w:lineRule="auto"/>
        <w:jc w:val="lowKashida"/>
        <w:rPr>
          <w:rFonts w:ascii="IRANSansWeb_Light" w:hAnsi="IRANSansWeb_Light" w:cs="B Nazanin"/>
          <w:lang w:bidi="fa-IR"/>
        </w:rPr>
      </w:pPr>
      <w:r>
        <w:rPr>
          <w:rFonts w:ascii="IRANSansWeb_Light" w:hAnsi="IRANSansWeb_Light" w:cs="B Nazanin"/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13171C96" wp14:editId="14D7049F">
                <wp:simplePos x="0" y="0"/>
                <wp:positionH relativeFrom="margin">
                  <wp:posOffset>2743200</wp:posOffset>
                </wp:positionH>
                <wp:positionV relativeFrom="paragraph">
                  <wp:posOffset>78105</wp:posOffset>
                </wp:positionV>
                <wp:extent cx="762000" cy="236220"/>
                <wp:effectExtent l="0" t="0" r="0" b="0"/>
                <wp:wrapNone/>
                <wp:docPr id="244" name="Text Box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2000" cy="236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65D0781" w14:textId="00F9DCB4" w:rsidR="002F3FC5" w:rsidRPr="00B1269E" w:rsidRDefault="002F3FC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1269E">
                              <w:rPr>
                                <w:rFonts w:asciiTheme="majorBidi" w:hAnsiTheme="majorBidi" w:cstheme="majorBidi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13171C96" id="Text Box 244" o:spid="_x0000_s1098" type="#_x0000_t202" style="position:absolute;left:0;text-align:left;margin-left:3in;margin-top:6.15pt;width:60pt;height:18.6pt;z-index:25191116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" fillcolor="white [3201]" stroked="f" strokeweight=".5pt">
                <v:textbox>
                  <w:txbxContent>
                    <w:p w14:paraId="365D0781" w14:textId="00F9DCB4" w:rsidR="002F3FC5" w:rsidRPr="00B1269E" w:rsidRDefault="002F3FC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1269E">
                        <w:rPr>
                          <w:rFonts w:asciiTheme="majorBidi" w:hAnsiTheme="majorBidi" w:cstheme="majorBidi"/>
                        </w:rPr>
                        <w:t>Time(s)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85552A1" w14:textId="1BA7D1CC" w:rsidR="00DA49BE" w:rsidRDefault="00014206" w:rsidP="00772D65">
      <w:pPr>
        <w:tabs>
          <w:tab w:val="left" w:pos="3516"/>
        </w:tabs>
        <w:bidi/>
        <w:spacing w:line="276" w:lineRule="auto"/>
        <w:jc w:val="center"/>
        <w:rPr>
          <w:rFonts w:ascii="IRANSansWeb_Light" w:hAnsi="IRANSansWeb_Light" w:cs="B Nazanin"/>
          <w:sz w:val="24"/>
          <w:szCs w:val="24"/>
          <w:lang w:bidi="fa-IR"/>
        </w:rPr>
      </w:pPr>
      <w:bookmarkStart w:id="709" w:name="_Hlk96694726"/>
      <w:r w:rsidRPr="00597D53">
        <w:rPr>
          <w:rFonts w:ascii="IRANSansWeb_Light" w:hAnsi="IRANSansWeb_Light" w:cs="B Nazanin" w:hint="cs"/>
          <w:sz w:val="24"/>
          <w:szCs w:val="24"/>
          <w:rtl/>
          <w:lang w:bidi="fa-IR"/>
        </w:rPr>
        <w:t>شکل4-4: شبیه سازی زاویه پیچ با کنترل</w:t>
      </w:r>
      <w:r w:rsidRPr="00597D53">
        <w:rPr>
          <w:rFonts w:ascii="IRANSansWeb_Light" w:hAnsi="IRANSansWeb_Light" w:cs="B Nazanin" w:hint="eastAsia"/>
          <w:sz w:val="24"/>
          <w:szCs w:val="24"/>
          <w:rtl/>
          <w:lang w:bidi="fa-IR"/>
        </w:rPr>
        <w:t>‌</w:t>
      </w:r>
      <w:r w:rsidRPr="00597D53">
        <w:rPr>
          <w:rFonts w:ascii="IRANSansWeb_Light" w:hAnsi="IRANSansWeb_Light" w:cs="B Nazanin" w:hint="cs"/>
          <w:sz w:val="24"/>
          <w:szCs w:val="24"/>
          <w:rtl/>
          <w:lang w:bidi="fa-IR"/>
        </w:rPr>
        <w:t xml:space="preserve">کننده </w:t>
      </w:r>
      <w:r w:rsidRPr="00597D53">
        <w:rPr>
          <w:rFonts w:asciiTheme="majorBidi" w:hAnsiTheme="majorBidi" w:cstheme="majorBidi"/>
          <w:sz w:val="24"/>
          <w:szCs w:val="24"/>
          <w:lang w:bidi="fa-IR"/>
        </w:rPr>
        <w:t>PID</w:t>
      </w:r>
      <w:r w:rsidRPr="00597D53">
        <w:rPr>
          <w:rFonts w:ascii="IRANSansWeb_Light" w:hAnsi="IRANSansWeb_Light" w:cs="B Nazanin" w:hint="cs"/>
          <w:sz w:val="24"/>
          <w:szCs w:val="24"/>
          <w:rtl/>
          <w:lang w:bidi="fa-IR"/>
        </w:rPr>
        <w:t xml:space="preserve"> به روش زیگلر </w:t>
      </w:r>
      <w:r w:rsidRPr="00597D53">
        <w:rPr>
          <w:rFonts w:ascii="Times New Roman" w:hAnsi="Times New Roman" w:cs="Times New Roman" w:hint="cs"/>
          <w:sz w:val="24"/>
          <w:szCs w:val="24"/>
          <w:rtl/>
          <w:lang w:bidi="fa-IR"/>
        </w:rPr>
        <w:t>–</w:t>
      </w:r>
      <w:r w:rsidRPr="00597D53">
        <w:rPr>
          <w:rFonts w:ascii="IRANSansWeb_Light" w:hAnsi="IRANSansWeb_Light" w:cs="B Nazanin" w:hint="cs"/>
          <w:sz w:val="24"/>
          <w:szCs w:val="24"/>
          <w:rtl/>
          <w:lang w:bidi="fa-IR"/>
        </w:rPr>
        <w:t xml:space="preserve"> نیکلز</w:t>
      </w:r>
    </w:p>
    <w:bookmarkEnd w:id="709"/>
    <w:p w14:paraId="102831EA" w14:textId="77777777" w:rsidR="005F48FE" w:rsidRPr="00735FED" w:rsidRDefault="005F48FE" w:rsidP="005F48FE">
      <w:pPr>
        <w:tabs>
          <w:tab w:val="left" w:pos="3516"/>
        </w:tabs>
        <w:bidi/>
        <w:spacing w:line="276" w:lineRule="auto"/>
        <w:jc w:val="center"/>
        <w:rPr>
          <w:rFonts w:ascii="IRANSansWeb_Light" w:hAnsi="IRANSansWeb_Light" w:cs="B Nazanin"/>
          <w:sz w:val="24"/>
          <w:szCs w:val="24"/>
          <w:lang w:bidi="fa-IR"/>
        </w:rPr>
      </w:pPr>
    </w:p>
    <w:p w14:paraId="1DF1430F" w14:textId="0E5CF13E" w:rsidR="00DA49BE" w:rsidRDefault="00DA49BE" w:rsidP="00E4168D">
      <w:pPr>
        <w:tabs>
          <w:tab w:val="left" w:pos="3516"/>
        </w:tabs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lang w:bidi="fa-IR"/>
        </w:rPr>
      </w:pPr>
    </w:p>
    <w:p w14:paraId="16DB2A7F" w14:textId="2C2C75A4" w:rsidR="00DA49BE" w:rsidRDefault="005F48FE" w:rsidP="00E4168D">
      <w:pPr>
        <w:tabs>
          <w:tab w:val="left" w:pos="3516"/>
        </w:tabs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lang w:bidi="fa-IR"/>
        </w:rPr>
      </w:pPr>
      <w:r>
        <w:rPr>
          <w:noProof/>
        </w:rPr>
        <w:lastRenderedPageBreak/>
        <w:drawing>
          <wp:anchor distT="0" distB="0" distL="114300" distR="114300" simplePos="0" relativeHeight="251901952" behindDoc="0" locked="0" layoutInCell="1" allowOverlap="1" wp14:anchorId="6AE408B7" wp14:editId="51DB8DC6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3858260" cy="3017520"/>
            <wp:effectExtent l="0" t="0" r="8890" b="0"/>
            <wp:wrapNone/>
            <wp:docPr id="236" name="Picture 2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26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81D674" w14:textId="6B836E54" w:rsidR="00DA49BE" w:rsidRDefault="00DA49BE" w:rsidP="00E4168D">
      <w:pPr>
        <w:tabs>
          <w:tab w:val="left" w:pos="3516"/>
        </w:tabs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lang w:bidi="fa-IR"/>
        </w:rPr>
      </w:pPr>
    </w:p>
    <w:p w14:paraId="52F07A19" w14:textId="694F44C7" w:rsidR="00DA49BE" w:rsidRDefault="00DA49BE" w:rsidP="00E4168D">
      <w:pPr>
        <w:tabs>
          <w:tab w:val="left" w:pos="3516"/>
        </w:tabs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lang w:bidi="fa-IR"/>
        </w:rPr>
      </w:pPr>
    </w:p>
    <w:p w14:paraId="3A15E01A" w14:textId="2E6DDB4D" w:rsidR="00DA49BE" w:rsidRDefault="00DA49BE" w:rsidP="00E4168D">
      <w:pPr>
        <w:tabs>
          <w:tab w:val="left" w:pos="3516"/>
        </w:tabs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lang w:bidi="fa-IR"/>
        </w:rPr>
      </w:pPr>
    </w:p>
    <w:p w14:paraId="5EC18892" w14:textId="4782DAFC" w:rsidR="00DA49BE" w:rsidRDefault="005F48FE" w:rsidP="00E4168D">
      <w:pPr>
        <w:tabs>
          <w:tab w:val="left" w:pos="3516"/>
        </w:tabs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lang w:bidi="fa-IR"/>
        </w:rPr>
      </w:pPr>
      <w:r>
        <w:rPr>
          <w:rFonts w:ascii="IRANSansWeb_Light" w:hAnsi="IRANSansWeb_Light" w:cs="B Nazani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026BA23D" wp14:editId="4DC7DA01">
                <wp:simplePos x="0" y="0"/>
                <wp:positionH relativeFrom="margin">
                  <wp:posOffset>398318</wp:posOffset>
                </wp:positionH>
                <wp:positionV relativeFrom="paragraph">
                  <wp:posOffset>34059</wp:posOffset>
                </wp:positionV>
                <wp:extent cx="960120" cy="251460"/>
                <wp:effectExtent l="0" t="7620" r="3810" b="3810"/>
                <wp:wrapNone/>
                <wp:docPr id="245" name="Text Box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96012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D7E2F2A" w14:textId="55E35BC8" w:rsidR="002F3FC5" w:rsidRPr="00B1269E" w:rsidRDefault="002F3FC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1269E">
                              <w:rPr>
                                <w:rFonts w:asciiTheme="majorBidi" w:hAnsiTheme="majorBidi" w:cstheme="majorBidi"/>
                              </w:rPr>
                              <w:t>Yaw (degree)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026BA23D" id="Text Box 245" o:spid="_x0000_s1099" type="#_x0000_t202" style="position:absolute;left:0;text-align:left;margin-left:31.35pt;margin-top:2.7pt;width:75.6pt;height:19.8pt;rotation:-90;z-index:25191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" fillcolor="white [3201]" stroked="f" strokeweight=".5pt">
                <v:textbox>
                  <w:txbxContent>
                    <w:p w14:paraId="1D7E2F2A" w14:textId="55E35BC8" w:rsidR="002F3FC5" w:rsidRPr="00B1269E" w:rsidRDefault="002F3FC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1269E">
                        <w:rPr>
                          <w:rFonts w:asciiTheme="majorBidi" w:hAnsiTheme="majorBidi" w:cstheme="majorBidi"/>
                        </w:rPr>
                        <w:t>Yaw (degree)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E259F03" w14:textId="176457E8" w:rsidR="00DA49BE" w:rsidRDefault="00DA49BE" w:rsidP="00E4168D">
      <w:pPr>
        <w:tabs>
          <w:tab w:val="left" w:pos="3516"/>
        </w:tabs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lang w:bidi="fa-IR"/>
        </w:rPr>
      </w:pPr>
    </w:p>
    <w:p w14:paraId="3D2858E4" w14:textId="26154B3B" w:rsidR="00DA49BE" w:rsidRDefault="00DA49BE" w:rsidP="00E4168D">
      <w:pPr>
        <w:tabs>
          <w:tab w:val="left" w:pos="3516"/>
        </w:tabs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lang w:bidi="fa-IR"/>
        </w:rPr>
      </w:pPr>
    </w:p>
    <w:p w14:paraId="68A95E1F" w14:textId="6EE81ACF" w:rsidR="00DA49BE" w:rsidRDefault="00DA49BE" w:rsidP="00E4168D">
      <w:pPr>
        <w:tabs>
          <w:tab w:val="left" w:pos="3516"/>
        </w:tabs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lang w:bidi="fa-IR"/>
        </w:rPr>
      </w:pPr>
    </w:p>
    <w:p w14:paraId="45CC1C59" w14:textId="062C54ED" w:rsidR="00B74A5C" w:rsidRDefault="00B74A5C" w:rsidP="00B74A5C">
      <w:pPr>
        <w:tabs>
          <w:tab w:val="left" w:pos="3516"/>
        </w:tabs>
        <w:bidi/>
        <w:spacing w:line="276" w:lineRule="auto"/>
        <w:rPr>
          <w:rFonts w:ascii="IRANSansWeb_Light" w:hAnsi="IRANSansWeb_Light" w:cs="B Nazanin"/>
          <w:sz w:val="28"/>
          <w:szCs w:val="28"/>
          <w:lang w:bidi="fa-IR"/>
        </w:rPr>
      </w:pPr>
    </w:p>
    <w:p w14:paraId="776AE426" w14:textId="6DC2ADEF" w:rsidR="005F48FE" w:rsidRDefault="005F48FE" w:rsidP="00B74A5C">
      <w:pPr>
        <w:tabs>
          <w:tab w:val="left" w:pos="3516"/>
        </w:tabs>
        <w:bidi/>
        <w:spacing w:line="276" w:lineRule="auto"/>
        <w:jc w:val="center"/>
        <w:rPr>
          <w:rFonts w:ascii="IRANSansWeb_Light" w:hAnsi="IRANSansWeb_Light" w:cs="B Nazanin"/>
          <w:sz w:val="24"/>
          <w:szCs w:val="24"/>
          <w:lang w:bidi="fa-IR"/>
        </w:rPr>
      </w:pPr>
      <w:r>
        <w:rPr>
          <w:rFonts w:ascii="IRANSansWeb_Light" w:hAnsi="IRANSansWeb_Light" w:cs="B Nazani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5E3C5BD5" wp14:editId="60979F9C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739140" cy="259080"/>
                <wp:effectExtent l="0" t="0" r="3810" b="7620"/>
                <wp:wrapNone/>
                <wp:docPr id="246" name="Text Box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914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61A8273" w14:textId="7BC499B9" w:rsidR="002F3FC5" w:rsidRPr="00B1269E" w:rsidRDefault="002F3FC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1269E">
                              <w:rPr>
                                <w:rFonts w:asciiTheme="majorBidi" w:hAnsiTheme="majorBidi" w:cstheme="majorBidi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5E3C5BD5" id="Text Box 246" o:spid="_x0000_s1100" type="#_x0000_t202" style="position:absolute;left:0;text-align:left;margin-left:0;margin-top:.45pt;width:58.2pt;height:20.4pt;z-index:2519132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" fillcolor="white [3201]" stroked="f" strokeweight=".5pt">
                <v:textbox>
                  <w:txbxContent>
                    <w:p w14:paraId="361A8273" w14:textId="7BC499B9" w:rsidR="002F3FC5" w:rsidRPr="00B1269E" w:rsidRDefault="002F3FC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1269E">
                        <w:rPr>
                          <w:rFonts w:asciiTheme="majorBidi" w:hAnsiTheme="majorBidi" w:cstheme="majorBidi"/>
                        </w:rPr>
                        <w:t>Time(s)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5BEAA0D" w14:textId="2CE56545" w:rsidR="00014206" w:rsidRPr="00597D53" w:rsidRDefault="00014206" w:rsidP="005F48FE">
      <w:pPr>
        <w:tabs>
          <w:tab w:val="left" w:pos="3516"/>
        </w:tabs>
        <w:bidi/>
        <w:spacing w:line="276" w:lineRule="auto"/>
        <w:jc w:val="center"/>
        <w:rPr>
          <w:rFonts w:ascii="IRANSansWeb_Light" w:hAnsi="IRANSansWeb_Light" w:cs="B Nazanin"/>
          <w:sz w:val="24"/>
          <w:szCs w:val="24"/>
          <w:lang w:bidi="fa-IR"/>
        </w:rPr>
      </w:pPr>
      <w:bookmarkStart w:id="710" w:name="_Hlk96694733"/>
      <w:r w:rsidRPr="00597D53">
        <w:rPr>
          <w:rFonts w:ascii="IRANSansWeb_Light" w:hAnsi="IRANSansWeb_Light" w:cs="B Nazanin" w:hint="cs"/>
          <w:sz w:val="24"/>
          <w:szCs w:val="24"/>
          <w:rtl/>
          <w:lang w:bidi="fa-IR"/>
        </w:rPr>
        <w:t>شکل</w:t>
      </w:r>
      <w:r w:rsidR="00735FED">
        <w:rPr>
          <w:rFonts w:ascii="IRANSansWeb_Light" w:hAnsi="IRANSansWeb_Light" w:cs="B Nazanin" w:hint="cs"/>
          <w:sz w:val="24"/>
          <w:szCs w:val="24"/>
          <w:rtl/>
          <w:lang w:bidi="fa-IR"/>
        </w:rPr>
        <w:t>4-5</w:t>
      </w:r>
      <w:r w:rsidRPr="00597D53">
        <w:rPr>
          <w:rFonts w:ascii="IRANSansWeb_Light" w:hAnsi="IRANSansWeb_Light" w:cs="B Nazanin" w:hint="cs"/>
          <w:sz w:val="24"/>
          <w:szCs w:val="24"/>
          <w:rtl/>
          <w:lang w:bidi="fa-IR"/>
        </w:rPr>
        <w:t>: شبیه سازی زاویه یاو با کنترل</w:t>
      </w:r>
      <w:r w:rsidRPr="00597D53">
        <w:rPr>
          <w:rFonts w:ascii="IRANSansWeb_Light" w:hAnsi="IRANSansWeb_Light" w:cs="B Nazanin" w:hint="eastAsia"/>
          <w:sz w:val="24"/>
          <w:szCs w:val="24"/>
          <w:rtl/>
          <w:lang w:bidi="fa-IR"/>
        </w:rPr>
        <w:t>‌</w:t>
      </w:r>
      <w:r w:rsidRPr="00597D53">
        <w:rPr>
          <w:rFonts w:ascii="IRANSansWeb_Light" w:hAnsi="IRANSansWeb_Light" w:cs="B Nazanin" w:hint="cs"/>
          <w:sz w:val="24"/>
          <w:szCs w:val="24"/>
          <w:rtl/>
          <w:lang w:bidi="fa-IR"/>
        </w:rPr>
        <w:t xml:space="preserve">کننده </w:t>
      </w:r>
      <w:r w:rsidRPr="00597D53">
        <w:rPr>
          <w:rFonts w:asciiTheme="majorBidi" w:hAnsiTheme="majorBidi" w:cstheme="majorBidi"/>
          <w:sz w:val="24"/>
          <w:szCs w:val="24"/>
          <w:lang w:bidi="fa-IR"/>
        </w:rPr>
        <w:t>PID</w:t>
      </w:r>
      <w:r w:rsidRPr="00597D53">
        <w:rPr>
          <w:rFonts w:ascii="IRANSansWeb_Light" w:hAnsi="IRANSansWeb_Light" w:cs="B Nazanin" w:hint="cs"/>
          <w:sz w:val="24"/>
          <w:szCs w:val="24"/>
          <w:rtl/>
          <w:lang w:bidi="fa-IR"/>
        </w:rPr>
        <w:t xml:space="preserve"> به روش زیگلر </w:t>
      </w:r>
      <w:r w:rsidRPr="00597D53">
        <w:rPr>
          <w:rFonts w:ascii="Times New Roman" w:hAnsi="Times New Roman" w:cs="Times New Roman" w:hint="cs"/>
          <w:sz w:val="24"/>
          <w:szCs w:val="24"/>
          <w:rtl/>
          <w:lang w:bidi="fa-IR"/>
        </w:rPr>
        <w:t>–</w:t>
      </w:r>
      <w:r w:rsidRPr="00597D53">
        <w:rPr>
          <w:rFonts w:ascii="IRANSansWeb_Light" w:hAnsi="IRANSansWeb_Light" w:cs="B Nazanin" w:hint="cs"/>
          <w:sz w:val="24"/>
          <w:szCs w:val="24"/>
          <w:rtl/>
          <w:lang w:bidi="fa-IR"/>
        </w:rPr>
        <w:t xml:space="preserve"> نیکلز</w:t>
      </w:r>
    </w:p>
    <w:bookmarkEnd w:id="710"/>
    <w:p w14:paraId="414EA62F" w14:textId="3307411E" w:rsidR="005D6B4A" w:rsidRPr="00A003EB" w:rsidRDefault="00772D65" w:rsidP="00E4168D">
      <w:pPr>
        <w:tabs>
          <w:tab w:val="left" w:pos="3516"/>
        </w:tabs>
        <w:bidi/>
        <w:spacing w:line="276" w:lineRule="auto"/>
        <w:jc w:val="lowKashida"/>
        <w:rPr>
          <w:rFonts w:ascii="IRANSansWeb_Light" w:hAnsi="IRANSansWeb_Light" w:cs="B Nazanin"/>
          <w:sz w:val="24"/>
          <w:szCs w:val="24"/>
          <w:lang w:bidi="fa-IR"/>
        </w:rPr>
      </w:pPr>
      <w:r>
        <w:rPr>
          <w:noProof/>
        </w:rPr>
        <w:drawing>
          <wp:anchor distT="0" distB="0" distL="114300" distR="114300" simplePos="0" relativeHeight="252233728" behindDoc="0" locked="0" layoutInCell="1" allowOverlap="1" wp14:anchorId="2E4FD98B" wp14:editId="259DABA6">
            <wp:simplePos x="0" y="0"/>
            <wp:positionH relativeFrom="margin">
              <wp:align>center</wp:align>
            </wp:positionH>
            <wp:positionV relativeFrom="paragraph">
              <wp:posOffset>83185</wp:posOffset>
            </wp:positionV>
            <wp:extent cx="3858768" cy="3017520"/>
            <wp:effectExtent l="0" t="0" r="8890" b="0"/>
            <wp:wrapNone/>
            <wp:docPr id="347" name="Picture 3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0BEDA2" w14:textId="6959F4FD" w:rsidR="005D6B4A" w:rsidRDefault="005D6B4A" w:rsidP="00E4168D">
      <w:pPr>
        <w:tabs>
          <w:tab w:val="left" w:pos="3516"/>
        </w:tabs>
        <w:bidi/>
        <w:spacing w:line="276" w:lineRule="auto"/>
        <w:jc w:val="lowKashida"/>
        <w:rPr>
          <w:rFonts w:ascii="IRANSansWeb_Light" w:hAnsi="IRANSansWeb_Light" w:cs="B Nazanin"/>
          <w:color w:val="000000" w:themeColor="text1"/>
          <w:sz w:val="24"/>
          <w:szCs w:val="24"/>
          <w:lang w:bidi="fa-IR"/>
        </w:rPr>
      </w:pPr>
      <w:r>
        <w:rPr>
          <w:rFonts w:ascii="IRANSansWeb_Light" w:hAnsi="IRANSansWeb_Light" w:cs="B Nazani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0800F67A" wp14:editId="699707D1">
                <wp:simplePos x="0" y="0"/>
                <wp:positionH relativeFrom="column">
                  <wp:posOffset>2636520</wp:posOffset>
                </wp:positionH>
                <wp:positionV relativeFrom="paragraph">
                  <wp:posOffset>36195</wp:posOffset>
                </wp:positionV>
                <wp:extent cx="937260" cy="259080"/>
                <wp:effectExtent l="0" t="0" r="0" b="762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726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997422E" w14:textId="77777777" w:rsidR="002F3FC5" w:rsidRPr="00B1269E" w:rsidRDefault="002F3FC5" w:rsidP="008671D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1269E">
                              <w:rPr>
                                <w:rFonts w:asciiTheme="majorBidi" w:hAnsiTheme="majorBidi" w:cstheme="majorBidi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0800F67A" id="Text Box 20" o:spid="_x0000_s1101" type="#_x0000_t202" style="position:absolute;left:0;text-align:left;margin-left:207.6pt;margin-top:2.85pt;width:73.8pt;height:20.4pt;z-index:251919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" fillcolor="white [3201]" stroked="f" strokeweight=".5pt">
                <v:textbox>
                  <w:txbxContent>
                    <w:p w14:paraId="4997422E" w14:textId="77777777" w:rsidR="002F3FC5" w:rsidRPr="00B1269E" w:rsidRDefault="002F3FC5" w:rsidP="008671D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1269E">
                        <w:rPr>
                          <w:rFonts w:asciiTheme="majorBidi" w:hAnsiTheme="majorBidi" w:cstheme="majorBidi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</w:p>
    <w:p w14:paraId="2C9AC1F9" w14:textId="02F03FE2" w:rsidR="00772D65" w:rsidRDefault="00772D65" w:rsidP="00E4168D">
      <w:pPr>
        <w:tabs>
          <w:tab w:val="left" w:pos="3516"/>
        </w:tabs>
        <w:bidi/>
        <w:spacing w:line="276" w:lineRule="auto"/>
        <w:jc w:val="lowKashida"/>
        <w:rPr>
          <w:rFonts w:ascii="IRANSansWeb_Light" w:hAnsi="IRANSansWeb_Light" w:cs="B Nazanin"/>
          <w:color w:val="000000" w:themeColor="text1"/>
          <w:sz w:val="24"/>
          <w:szCs w:val="24"/>
          <w:lang w:bidi="fa-IR"/>
        </w:rPr>
      </w:pPr>
    </w:p>
    <w:p w14:paraId="3415FA13" w14:textId="084989D3" w:rsidR="00772D65" w:rsidRDefault="00772D65" w:rsidP="00772D65">
      <w:pPr>
        <w:tabs>
          <w:tab w:val="left" w:pos="3516"/>
        </w:tabs>
        <w:bidi/>
        <w:spacing w:line="276" w:lineRule="auto"/>
        <w:jc w:val="lowKashida"/>
        <w:rPr>
          <w:rFonts w:ascii="IRANSansWeb_Light" w:hAnsi="IRANSansWeb_Light" w:cs="B Nazanin"/>
          <w:color w:val="000000" w:themeColor="text1"/>
          <w:sz w:val="24"/>
          <w:szCs w:val="24"/>
          <w:lang w:bidi="fa-IR"/>
        </w:rPr>
      </w:pPr>
    </w:p>
    <w:p w14:paraId="682509D1" w14:textId="3859E900" w:rsidR="00772D65" w:rsidRDefault="00772D65" w:rsidP="00772D65">
      <w:pPr>
        <w:tabs>
          <w:tab w:val="left" w:pos="3516"/>
        </w:tabs>
        <w:bidi/>
        <w:spacing w:line="276" w:lineRule="auto"/>
        <w:jc w:val="lowKashida"/>
        <w:rPr>
          <w:rFonts w:ascii="IRANSansWeb_Light" w:hAnsi="IRANSansWeb_Light" w:cs="B Nazanin"/>
          <w:color w:val="000000" w:themeColor="text1"/>
          <w:sz w:val="24"/>
          <w:szCs w:val="24"/>
          <w:lang w:bidi="fa-IR"/>
        </w:rPr>
      </w:pPr>
      <w:r>
        <w:rPr>
          <w:rFonts w:ascii="IRANSansWeb_Light" w:hAnsi="IRANSansWeb_Light" w:cs="B Nazani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2867C160" wp14:editId="6ED867D6">
                <wp:simplePos x="0" y="0"/>
                <wp:positionH relativeFrom="column">
                  <wp:posOffset>297180</wp:posOffset>
                </wp:positionH>
                <wp:positionV relativeFrom="paragraph">
                  <wp:posOffset>123190</wp:posOffset>
                </wp:positionV>
                <wp:extent cx="1204595" cy="267335"/>
                <wp:effectExtent l="0" t="7620" r="6985" b="6985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204595" cy="2673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A0A6373" w14:textId="6E379B2B" w:rsidR="002F3FC5" w:rsidRPr="00B93015" w:rsidRDefault="002F3FC5" w:rsidP="0095349E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Altitude</w:t>
                            </w:r>
                            <w:r w:rsidRPr="00B93015">
                              <w:rPr>
                                <w:rFonts w:asciiTheme="majorBidi" w:hAnsiTheme="majorBidi" w:cstheme="majorBidi"/>
                              </w:rPr>
                              <w:t xml:space="preserve"> (</w:t>
                            </w:r>
                            <w:r>
                              <w:rPr>
                                <w:rFonts w:asciiTheme="majorBidi" w:hAnsiTheme="majorBidi" w:cstheme="majorBidi"/>
                              </w:rPr>
                              <w:t>meters</w:t>
                            </w:r>
                            <w:r w:rsidRPr="00B93015">
                              <w:rPr>
                                <w:rFonts w:asciiTheme="majorBidi" w:hAnsiTheme="majorBidi" w:cstheme="majorBidi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2867C160" id="Text Box 16" o:spid="_x0000_s1102" type="#_x0000_t202" style="position:absolute;left:0;text-align:left;margin-left:23.4pt;margin-top:9.7pt;width:94.85pt;height:21.05pt;rotation:-90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" fillcolor="white [3201]" stroked="f" strokeweight=".5pt">
                <v:textbox>
                  <w:txbxContent>
                    <w:p w14:paraId="4A0A6373" w14:textId="6E379B2B" w:rsidR="002F3FC5" w:rsidRPr="00B93015" w:rsidRDefault="002F3FC5" w:rsidP="0095349E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Altitude</w:t>
                      </w:r>
                      <w:r w:rsidRPr="00B93015">
                        <w:rPr>
                          <w:rFonts w:asciiTheme="majorBidi" w:hAnsiTheme="majorBidi" w:cstheme="majorBidi"/>
                        </w:rPr>
                        <w:t xml:space="preserve"> (</w:t>
                      </w:r>
                      <w:r>
                        <w:rPr>
                          <w:rFonts w:asciiTheme="majorBidi" w:hAnsiTheme="majorBidi" w:cstheme="majorBidi"/>
                        </w:rPr>
                        <w:t>meters</w:t>
                      </w:r>
                      <w:r w:rsidRPr="00B93015">
                        <w:rPr>
                          <w:rFonts w:asciiTheme="majorBidi" w:hAnsiTheme="majorBidi" w:cstheme="majorBidi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5D9E51DF" w14:textId="7637505C" w:rsidR="00772D65" w:rsidRDefault="00772D65" w:rsidP="00772D65">
      <w:pPr>
        <w:tabs>
          <w:tab w:val="left" w:pos="3516"/>
        </w:tabs>
        <w:bidi/>
        <w:spacing w:line="276" w:lineRule="auto"/>
        <w:jc w:val="lowKashida"/>
        <w:rPr>
          <w:rFonts w:ascii="IRANSansWeb_Light" w:hAnsi="IRANSansWeb_Light" w:cs="B Nazanin"/>
          <w:color w:val="000000" w:themeColor="text1"/>
          <w:sz w:val="24"/>
          <w:szCs w:val="24"/>
          <w:lang w:bidi="fa-IR"/>
        </w:rPr>
      </w:pPr>
    </w:p>
    <w:p w14:paraId="2E3CA6B1" w14:textId="77777777" w:rsidR="00772D65" w:rsidRDefault="00772D65" w:rsidP="00772D65">
      <w:pPr>
        <w:tabs>
          <w:tab w:val="left" w:pos="3516"/>
        </w:tabs>
        <w:bidi/>
        <w:spacing w:line="276" w:lineRule="auto"/>
        <w:jc w:val="lowKashida"/>
        <w:rPr>
          <w:rFonts w:ascii="IRANSansWeb_Light" w:hAnsi="IRANSansWeb_Light" w:cs="B Nazanin"/>
          <w:color w:val="000000" w:themeColor="text1"/>
          <w:sz w:val="24"/>
          <w:szCs w:val="24"/>
          <w:lang w:bidi="fa-IR"/>
        </w:rPr>
      </w:pPr>
    </w:p>
    <w:p w14:paraId="3D793C03" w14:textId="77777777" w:rsidR="00772D65" w:rsidRDefault="00772D65" w:rsidP="00772D65">
      <w:pPr>
        <w:tabs>
          <w:tab w:val="left" w:pos="3516"/>
        </w:tabs>
        <w:bidi/>
        <w:spacing w:line="276" w:lineRule="auto"/>
        <w:jc w:val="lowKashida"/>
        <w:rPr>
          <w:rFonts w:ascii="IRANSansWeb_Light" w:hAnsi="IRANSansWeb_Light" w:cs="B Nazanin"/>
          <w:color w:val="000000" w:themeColor="text1"/>
          <w:sz w:val="24"/>
          <w:szCs w:val="24"/>
          <w:lang w:bidi="fa-IR"/>
        </w:rPr>
      </w:pPr>
    </w:p>
    <w:p w14:paraId="6FDACA60" w14:textId="77777777" w:rsidR="00772D65" w:rsidRDefault="00772D65" w:rsidP="00772D65">
      <w:pPr>
        <w:tabs>
          <w:tab w:val="left" w:pos="3516"/>
        </w:tabs>
        <w:bidi/>
        <w:spacing w:line="276" w:lineRule="auto"/>
        <w:jc w:val="lowKashida"/>
        <w:rPr>
          <w:rFonts w:ascii="IRANSansWeb_Light" w:hAnsi="IRANSansWeb_Light" w:cs="B Nazanin"/>
          <w:color w:val="000000" w:themeColor="text1"/>
          <w:sz w:val="24"/>
          <w:szCs w:val="24"/>
          <w:lang w:bidi="fa-IR"/>
        </w:rPr>
      </w:pPr>
    </w:p>
    <w:p w14:paraId="11918531" w14:textId="77777777" w:rsidR="00772D65" w:rsidRDefault="00772D65" w:rsidP="00772D65">
      <w:pPr>
        <w:tabs>
          <w:tab w:val="left" w:pos="3516"/>
        </w:tabs>
        <w:bidi/>
        <w:spacing w:line="276" w:lineRule="auto"/>
        <w:jc w:val="lowKashida"/>
        <w:rPr>
          <w:rFonts w:ascii="IRANSansWeb_Light" w:hAnsi="IRANSansWeb_Light" w:cs="B Nazanin"/>
          <w:color w:val="000000" w:themeColor="text1"/>
          <w:sz w:val="24"/>
          <w:szCs w:val="24"/>
          <w:lang w:bidi="fa-IR"/>
        </w:rPr>
      </w:pPr>
    </w:p>
    <w:p w14:paraId="62AFE7BA" w14:textId="1B42D524" w:rsidR="00772D65" w:rsidRDefault="00772D65" w:rsidP="00772D65">
      <w:pPr>
        <w:tabs>
          <w:tab w:val="left" w:pos="3516"/>
        </w:tabs>
        <w:bidi/>
        <w:spacing w:line="276" w:lineRule="auto"/>
        <w:jc w:val="lowKashida"/>
        <w:rPr>
          <w:rFonts w:ascii="IRANSansWeb_Light" w:hAnsi="IRANSansWeb_Light" w:cs="B Nazanin"/>
          <w:color w:val="000000" w:themeColor="text1"/>
          <w:sz w:val="24"/>
          <w:szCs w:val="24"/>
          <w:lang w:bidi="fa-IR"/>
        </w:rPr>
      </w:pPr>
      <w:r>
        <w:rPr>
          <w:rFonts w:ascii="IRANSansWeb_Light" w:hAnsi="IRANSansWeb_Light" w:cs="B Nazanin"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6DF796B3" wp14:editId="288893C2">
                <wp:simplePos x="0" y="0"/>
                <wp:positionH relativeFrom="column">
                  <wp:posOffset>2651760</wp:posOffset>
                </wp:positionH>
                <wp:positionV relativeFrom="paragraph">
                  <wp:posOffset>58420</wp:posOffset>
                </wp:positionV>
                <wp:extent cx="800100" cy="266700"/>
                <wp:effectExtent l="0" t="0" r="0" b="0"/>
                <wp:wrapNone/>
                <wp:docPr id="627" name="Text Box 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DFC4A1F" w14:textId="0768CE5D" w:rsidR="002F3FC5" w:rsidRPr="00772D65" w:rsidRDefault="002F3FC5" w:rsidP="00B74A5C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772D65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6DF796B3" id="Text Box 627" o:spid="_x0000_s1103" type="#_x0000_t202" style="position:absolute;left:0;text-align:left;margin-left:208.8pt;margin-top:4.6pt;width:63pt;height:21pt;z-index:25223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" fillcolor="white [3201]" stroked="f" strokeweight=".5pt">
                <v:textbox>
                  <w:txbxContent>
                    <w:p w14:paraId="2DFC4A1F" w14:textId="0768CE5D" w:rsidR="002F3FC5" w:rsidRPr="00772D65" w:rsidRDefault="002F3FC5" w:rsidP="00B74A5C">
                      <w:pPr>
                        <w:jc w:val="center"/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772D65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</w:p>
    <w:p w14:paraId="6D4CDCD7" w14:textId="29F295D7" w:rsidR="0095349E" w:rsidRDefault="00014206" w:rsidP="00B74A5C">
      <w:pPr>
        <w:tabs>
          <w:tab w:val="left" w:pos="3516"/>
        </w:tabs>
        <w:bidi/>
        <w:spacing w:line="276" w:lineRule="auto"/>
        <w:jc w:val="center"/>
        <w:rPr>
          <w:rFonts w:ascii="IRANSansWeb_Light" w:hAnsi="IRANSansWeb_Light" w:cs="B Nazanin"/>
          <w:color w:val="000000" w:themeColor="text1"/>
          <w:sz w:val="24"/>
          <w:szCs w:val="24"/>
          <w:lang w:bidi="fa-IR"/>
        </w:rPr>
      </w:pPr>
      <w:bookmarkStart w:id="711" w:name="_Hlk96694739"/>
      <w:r w:rsidRPr="0095349E">
        <w:rPr>
          <w:rFonts w:ascii="IRANSansWeb_Light" w:hAnsi="IRANSansWeb_Light" w:cs="B Nazanin" w:hint="cs"/>
          <w:color w:val="000000" w:themeColor="text1"/>
          <w:sz w:val="24"/>
          <w:szCs w:val="24"/>
          <w:rtl/>
          <w:lang w:bidi="fa-IR"/>
        </w:rPr>
        <w:t>شکل</w:t>
      </w:r>
      <w:r w:rsidR="00735FED">
        <w:rPr>
          <w:rFonts w:ascii="IRANSansWeb_Light" w:hAnsi="IRANSansWeb_Light" w:cs="B Nazanin" w:hint="cs"/>
          <w:color w:val="000000" w:themeColor="text1"/>
          <w:sz w:val="24"/>
          <w:szCs w:val="24"/>
          <w:rtl/>
          <w:lang w:bidi="fa-IR"/>
        </w:rPr>
        <w:t>4-6</w:t>
      </w:r>
      <w:r w:rsidRPr="0095349E">
        <w:rPr>
          <w:rFonts w:ascii="IRANSansWeb_Light" w:hAnsi="IRANSansWeb_Light" w:cs="B Nazanin" w:hint="cs"/>
          <w:color w:val="000000" w:themeColor="text1"/>
          <w:sz w:val="24"/>
          <w:szCs w:val="24"/>
          <w:rtl/>
          <w:lang w:bidi="fa-IR"/>
        </w:rPr>
        <w:t>: شبیه سازی ارتفاع با کنترل</w:t>
      </w:r>
      <w:r w:rsidRPr="0095349E">
        <w:rPr>
          <w:rFonts w:ascii="IRANSansWeb_Light" w:hAnsi="IRANSansWeb_Light" w:cs="B Nazanin" w:hint="eastAsia"/>
          <w:color w:val="000000" w:themeColor="text1"/>
          <w:sz w:val="24"/>
          <w:szCs w:val="24"/>
          <w:rtl/>
          <w:lang w:bidi="fa-IR"/>
        </w:rPr>
        <w:t>‌</w:t>
      </w:r>
      <w:r w:rsidRPr="0095349E">
        <w:rPr>
          <w:rFonts w:ascii="IRANSansWeb_Light" w:hAnsi="IRANSansWeb_Light" w:cs="B Nazanin" w:hint="cs"/>
          <w:color w:val="000000" w:themeColor="text1"/>
          <w:sz w:val="24"/>
          <w:szCs w:val="24"/>
          <w:rtl/>
          <w:lang w:bidi="fa-IR"/>
        </w:rPr>
        <w:t xml:space="preserve">کننده </w:t>
      </w:r>
      <w:r w:rsidRPr="0095349E">
        <w:rPr>
          <w:rFonts w:asciiTheme="majorBidi" w:hAnsiTheme="majorBidi" w:cstheme="majorBidi"/>
          <w:color w:val="000000" w:themeColor="text1"/>
          <w:sz w:val="24"/>
          <w:szCs w:val="24"/>
          <w:lang w:bidi="fa-IR"/>
        </w:rPr>
        <w:t>PID</w:t>
      </w:r>
      <w:r w:rsidRPr="0095349E">
        <w:rPr>
          <w:rFonts w:ascii="IRANSansWeb_Light" w:hAnsi="IRANSansWeb_Light" w:cs="B Nazanin" w:hint="cs"/>
          <w:color w:val="000000" w:themeColor="text1"/>
          <w:sz w:val="24"/>
          <w:szCs w:val="24"/>
          <w:rtl/>
          <w:lang w:bidi="fa-IR"/>
        </w:rPr>
        <w:t xml:space="preserve"> به روش زیگلر </w:t>
      </w:r>
      <w:r w:rsidRPr="0095349E">
        <w:rPr>
          <w:rFonts w:ascii="Times New Roman" w:hAnsi="Times New Roman" w:cs="Times New Roman" w:hint="cs"/>
          <w:color w:val="000000" w:themeColor="text1"/>
          <w:sz w:val="24"/>
          <w:szCs w:val="24"/>
          <w:rtl/>
          <w:lang w:bidi="fa-IR"/>
        </w:rPr>
        <w:t>–</w:t>
      </w:r>
      <w:r w:rsidRPr="0095349E">
        <w:rPr>
          <w:rFonts w:ascii="IRANSansWeb_Light" w:hAnsi="IRANSansWeb_Light" w:cs="B Nazanin" w:hint="cs"/>
          <w:color w:val="000000" w:themeColor="text1"/>
          <w:sz w:val="24"/>
          <w:szCs w:val="24"/>
          <w:rtl/>
          <w:lang w:bidi="fa-IR"/>
        </w:rPr>
        <w:t xml:space="preserve"> نیکلز</w:t>
      </w:r>
    </w:p>
    <w:bookmarkEnd w:id="711"/>
    <w:p w14:paraId="6A5E7064" w14:textId="77777777" w:rsidR="00772D65" w:rsidRPr="008671DB" w:rsidRDefault="00772D65" w:rsidP="00772D65">
      <w:pPr>
        <w:tabs>
          <w:tab w:val="left" w:pos="3516"/>
        </w:tabs>
        <w:bidi/>
        <w:spacing w:line="276" w:lineRule="auto"/>
        <w:jc w:val="lowKashida"/>
        <w:rPr>
          <w:rFonts w:ascii="IRANSansWeb_Light" w:hAnsi="IRANSansWeb_Light" w:cs="B Nazanin"/>
          <w:color w:val="000000" w:themeColor="text1"/>
          <w:sz w:val="24"/>
          <w:szCs w:val="24"/>
          <w:rtl/>
          <w:lang w:bidi="fa-IR"/>
        </w:rPr>
      </w:pPr>
    </w:p>
    <w:p w14:paraId="7D3B2680" w14:textId="0FE77EA4" w:rsidR="00A80509" w:rsidRDefault="009422DB" w:rsidP="00E4168D">
      <w:pPr>
        <w:bidi/>
        <w:spacing w:line="276" w:lineRule="auto"/>
        <w:jc w:val="lowKashida"/>
        <w:rPr>
          <w:rFonts w:ascii="IRANSansWeb_Light" w:hAnsi="IRANSansWeb_Light" w:cs="B Nazanin"/>
          <w:b/>
          <w:bCs/>
          <w:sz w:val="32"/>
          <w:szCs w:val="32"/>
          <w:rtl/>
          <w:lang w:bidi="fa-IR"/>
        </w:rPr>
      </w:pPr>
      <w:bookmarkStart w:id="712" w:name="_Hlk96693312"/>
      <w:r>
        <w:rPr>
          <w:rFonts w:ascii="IRANSansWeb_Light" w:hAnsi="IRANSansWeb_Light" w:cs="B Nazanin" w:hint="cs"/>
          <w:b/>
          <w:bCs/>
          <w:sz w:val="32"/>
          <w:szCs w:val="32"/>
          <w:rtl/>
          <w:lang w:bidi="fa-IR"/>
        </w:rPr>
        <w:t>2-3-4</w:t>
      </w:r>
      <w:r w:rsidR="00A80509" w:rsidRPr="000C64CB">
        <w:rPr>
          <w:rFonts w:ascii="IRANSansWeb_Light" w:hAnsi="IRANSansWeb_Light" w:cs="B Nazanin" w:hint="cs"/>
          <w:b/>
          <w:bCs/>
          <w:sz w:val="32"/>
          <w:szCs w:val="32"/>
          <w:rtl/>
          <w:lang w:bidi="fa-IR"/>
        </w:rPr>
        <w:t>- طراحی کنترل</w:t>
      </w:r>
      <w:r w:rsidR="00A80509" w:rsidRPr="000C64CB">
        <w:rPr>
          <w:rFonts w:ascii="IRANSansWeb_Light" w:hAnsi="IRANSansWeb_Light" w:cs="B Nazanin" w:hint="eastAsia"/>
          <w:b/>
          <w:bCs/>
          <w:sz w:val="32"/>
          <w:szCs w:val="32"/>
          <w:rtl/>
          <w:lang w:bidi="fa-IR"/>
        </w:rPr>
        <w:t>‌</w:t>
      </w:r>
      <w:r w:rsidR="00A80509" w:rsidRPr="000C64CB">
        <w:rPr>
          <w:rFonts w:ascii="IRANSansWeb_Light" w:hAnsi="IRANSansWeb_Light" w:cs="B Nazanin" w:hint="cs"/>
          <w:b/>
          <w:bCs/>
          <w:sz w:val="32"/>
          <w:szCs w:val="32"/>
          <w:rtl/>
          <w:lang w:bidi="fa-IR"/>
        </w:rPr>
        <w:t>کننده به روش فازی</w:t>
      </w:r>
    </w:p>
    <w:bookmarkEnd w:id="712"/>
    <w:p w14:paraId="77837D3B" w14:textId="0335094A" w:rsidR="00877264" w:rsidRDefault="00877264" w:rsidP="00E4168D">
      <w:pPr>
        <w:bidi/>
        <w:spacing w:before="120" w:after="120" w:line="276" w:lineRule="auto"/>
        <w:jc w:val="lowKashida"/>
        <w:rPr>
          <w:rFonts w:ascii="IRANSansWeb_Light" w:hAnsi="IRANSansWeb_Light" w:cs="B Nazanin"/>
          <w:sz w:val="28"/>
          <w:szCs w:val="28"/>
          <w:rtl/>
          <w:lang w:bidi="fa-IR"/>
        </w:rPr>
      </w:pPr>
      <w:r>
        <w:rPr>
          <w:rFonts w:ascii="IRANSansWeb_Light" w:hAnsi="IRANSansWeb_Light" w:cs="B Nazanin"/>
          <w:b/>
          <w:bCs/>
          <w:sz w:val="32"/>
          <w:szCs w:val="32"/>
          <w:rtl/>
          <w:lang w:bidi="fa-IR"/>
        </w:rPr>
        <w:lastRenderedPageBreak/>
        <w:tab/>
      </w:r>
      <w:r w:rsidRPr="00877264">
        <w:rPr>
          <w:rFonts w:ascii="IRANSansWeb_Light" w:hAnsi="IRANSansWeb_Light" w:cs="B Nazanin" w:hint="cs"/>
          <w:sz w:val="28"/>
          <w:szCs w:val="28"/>
          <w:rtl/>
          <w:lang w:bidi="fa-IR"/>
        </w:rPr>
        <w:t>بسیاری از فرآیندهای صنعتی که با اپراتورهای انسانی کنترل</w:t>
      </w:r>
      <w:r w:rsidRPr="00877264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Pr="00877264">
        <w:rPr>
          <w:rFonts w:ascii="IRANSansWeb_Light" w:hAnsi="IRANSansWeb_Light" w:cs="B Nazanin" w:hint="cs"/>
          <w:sz w:val="28"/>
          <w:szCs w:val="28"/>
          <w:rtl/>
          <w:lang w:bidi="fa-IR"/>
        </w:rPr>
        <w:t>می شوند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، نمی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توانند از روش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های کنترلی رایج برای خودکارشدن بهره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ببرند، زیرا عملکرد این کنترل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کننده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ها نسبت به اپراتورها مناسب نیست. یکی از دلایل این امر آن است که کنترل کننده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های خطی که اغلب در کنترل سنتی مورداستفاده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ins w:id="713" w:author="MF" w:date="2022-02-26T14:56:00Z">
        <w:r w:rsidR="006924D8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 xml:space="preserve"> </w:t>
        </w:r>
      </w:ins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قرار</w:t>
      </w:r>
      <w:ins w:id="714" w:author="MF" w:date="2022-02-26T14:56:00Z">
        <w:r w:rsidR="006924D8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 xml:space="preserve"> </w:t>
        </w:r>
      </w:ins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می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گیرند، برای سیستم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های غیرخطی مناسب نیستند. دلیل دیگر این است که انسان اطلاعات مختلفی را جمع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آوری و استراتژی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های کنترل را باهم ترکیب می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کند که نمی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توان آنها را در یک قانون کنترل تحلیلی تنها تجمیع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کرد.</w:t>
      </w:r>
    </w:p>
    <w:p w14:paraId="4CE4DCF2" w14:textId="489CE6CA" w:rsidR="00877264" w:rsidRPr="00877264" w:rsidRDefault="00877264" w:rsidP="00E4168D">
      <w:pPr>
        <w:bidi/>
        <w:spacing w:before="120" w:after="120" w:line="276" w:lineRule="auto"/>
        <w:jc w:val="lowKashida"/>
        <w:rPr>
          <w:rFonts w:ascii="IRANSansWeb_Light" w:hAnsi="IRANSansWeb_Light" w:cs="B Nazanin"/>
          <w:sz w:val="28"/>
          <w:szCs w:val="28"/>
          <w:rtl/>
          <w:lang w:bidi="fa-IR"/>
        </w:rPr>
      </w:pPr>
      <w:r>
        <w:rPr>
          <w:rFonts w:ascii="IRANSansWeb_Light" w:hAnsi="IRANSansWeb_Light" w:cs="B Nazanin"/>
          <w:sz w:val="28"/>
          <w:szCs w:val="28"/>
          <w:rtl/>
          <w:lang w:bidi="fa-IR"/>
        </w:rPr>
        <w:tab/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اصل اساسی کنترل دانش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بنیان</w:t>
      </w:r>
      <w:ins w:id="715" w:author="MF" w:date="2022-02-26T14:57:00Z">
        <w:r w:rsidR="006924D8">
          <w:rPr>
            <w:rFonts w:ascii="IRANSansWeb_Light" w:hAnsi="IRANSansWeb_Light" w:cs="B Nazanin" w:hint="cs"/>
            <w:sz w:val="28"/>
            <w:szCs w:val="28"/>
            <w:rtl/>
            <w:lang w:bidi="fa-IR"/>
          </w:rPr>
          <w:t xml:space="preserve"> </w:t>
        </w:r>
      </w:ins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(خبره)، ثبت و پیاده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سازی تجربه و دانش موجود خبره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ها (اپراتورهای فرآیند) است. یک نوع خاص کنترل دانش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بنیان کنترل قاعده محور فازی است که در آن، کنش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های کنترلی متناسب با شرایط خاص سیستم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اند و براساس قواعد اگر-آنگاه فازی توصیف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شده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اند.</w:t>
      </w:r>
    </w:p>
    <w:p w14:paraId="65EDDC39" w14:textId="4F8D1B91" w:rsidR="00DA49BE" w:rsidRDefault="00B74A5C" w:rsidP="00E4168D">
      <w:pPr>
        <w:pStyle w:val="NormalWeb"/>
        <w:shd w:val="clear" w:color="auto" w:fill="FFFFFF"/>
        <w:bidi/>
        <w:spacing w:before="0" w:beforeAutospacing="0" w:after="0" w:afterAutospacing="0" w:line="276" w:lineRule="auto"/>
        <w:ind w:firstLine="720"/>
        <w:jc w:val="lowKashida"/>
        <w:rPr>
          <w:rFonts w:ascii="Tahoma" w:hAnsi="Tahoma" w:cs="B Nazanin"/>
          <w:color w:val="000000"/>
          <w:sz w:val="28"/>
          <w:szCs w:val="28"/>
          <w:shd w:val="clear" w:color="auto" w:fill="FFFFFF"/>
        </w:rPr>
      </w:pPr>
      <w:r>
        <w:rPr>
          <w:rFonts w:ascii="Tahoma" w:hAnsi="Tahoma" w:cs="B Nazanin" w:hint="cs"/>
          <w:noProof/>
          <w:color w:val="000000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9B17E69" wp14:editId="1417A730">
                <wp:simplePos x="0" y="0"/>
                <wp:positionH relativeFrom="margin">
                  <wp:posOffset>1950720</wp:posOffset>
                </wp:positionH>
                <wp:positionV relativeFrom="paragraph">
                  <wp:posOffset>1050925</wp:posOffset>
                </wp:positionV>
                <wp:extent cx="342900" cy="487680"/>
                <wp:effectExtent l="0" t="0" r="0" b="7620"/>
                <wp:wrapNone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4876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1622C75" w14:textId="56AEC06C" w:rsidR="002F3FC5" w:rsidRDefault="002F3FC5" w:rsidP="00B74A5C">
                            <w:r w:rsidRPr="00B74A5C">
                              <w:rPr>
                                <w:position w:val="-24"/>
                              </w:rPr>
                              <w:object w:dxaOrig="360" w:dyaOrig="620" w14:anchorId="776C0CD6">
                                <v:shape id="_x0000_i1126" type="#_x0000_t75" style="width:18pt;height:30.75pt" o:ole="">
                                  <v:imagedata r:id="rId228" o:title=""/>
                                </v:shape>
                                <o:OLEObject Type="Embed" ProgID="Equation.DSMT4" ShapeID="_x0000_i1126" DrawAspect="Content" ObjectID="_1707493582" r:id="rId229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39B17E69" id="Text Box 110" o:spid="_x0000_s1104" type="#_x0000_t202" style="position:absolute;left:0;text-align:left;margin-left:153.6pt;margin-top:82.75pt;width:27pt;height:38.4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" fillcolor="white [3201]" stroked="f" strokeweight=".5pt">
                <v:textbox>
                  <w:txbxContent>
                    <w:p w14:paraId="41622C75" w14:textId="56AEC06C" w:rsidR="002F3FC5" w:rsidRDefault="002F3FC5" w:rsidP="00B74A5C">
                      <w:r w:rsidRPr="00B74A5C">
                        <w:rPr>
                          <w:position w:val="-24"/>
                        </w:rPr>
                        <w:object w:dxaOrig="360" w:dyaOrig="620" w14:anchorId="776C0CD6">
                          <v:shape id="_x0000_i1125" type="#_x0000_t75" style="width:18pt;height:30.6pt" o:ole="">
                            <v:imagedata r:id="rId230" o:title=""/>
                          </v:shape>
                          <o:OLEObject Type="Embed" ProgID="Equation.DSMT4" ShapeID="_x0000_i1125" DrawAspect="Content" ObjectID="_1707417881" r:id="rId231"/>
                        </w:objec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2AE6">
        <w:rPr>
          <w:rFonts w:ascii="Tahoma" w:hAnsi="Tahoma" w:cs="Tahoma"/>
          <w:color w:val="000000"/>
          <w:sz w:val="21"/>
          <w:szCs w:val="21"/>
          <w:shd w:val="clear" w:color="auto" w:fill="FFFFFF"/>
        </w:rPr>
        <w:t> </w:t>
      </w:r>
      <w:r w:rsidR="000A2AE6">
        <w:rPr>
          <w:rFonts w:ascii="Tahoma" w:hAnsi="Tahoma" w:cs="B Nazanin" w:hint="cs"/>
          <w:color w:val="000000"/>
          <w:sz w:val="28"/>
          <w:szCs w:val="28"/>
          <w:shd w:val="clear" w:color="auto" w:fill="FFFFFF"/>
          <w:rtl/>
        </w:rPr>
        <w:t>در طراحی کنترل</w:t>
      </w:r>
      <w:r w:rsidR="000A2AE6">
        <w:rPr>
          <w:rFonts w:ascii="Tahoma" w:hAnsi="Tahoma" w:cs="B Nazanin" w:hint="eastAsia"/>
          <w:color w:val="000000"/>
          <w:sz w:val="28"/>
          <w:szCs w:val="28"/>
          <w:shd w:val="clear" w:color="auto" w:fill="FFFFFF"/>
          <w:rtl/>
        </w:rPr>
        <w:t>‌</w:t>
      </w:r>
      <w:r w:rsidR="000A2AE6">
        <w:rPr>
          <w:rFonts w:ascii="Tahoma" w:hAnsi="Tahoma" w:cs="B Nazanin" w:hint="cs"/>
          <w:color w:val="000000"/>
          <w:sz w:val="28"/>
          <w:szCs w:val="28"/>
          <w:shd w:val="clear" w:color="auto" w:fill="FFFFFF"/>
          <w:rtl/>
        </w:rPr>
        <w:t xml:space="preserve">کننده کلاسیک </w:t>
      </w:r>
      <w:r w:rsidR="00BE530C">
        <w:rPr>
          <w:rFonts w:ascii="Tahoma" w:hAnsi="Tahoma" w:cs="B Nazanin" w:hint="cs"/>
          <w:color w:val="000000"/>
          <w:sz w:val="28"/>
          <w:szCs w:val="28"/>
          <w:shd w:val="clear" w:color="auto" w:fill="FFFFFF"/>
          <w:rtl/>
        </w:rPr>
        <w:t>مشاهده</w:t>
      </w:r>
      <w:r w:rsidR="0046644A">
        <w:rPr>
          <w:rFonts w:ascii="Tahoma" w:hAnsi="Tahoma" w:cs="B Nazanin" w:hint="eastAsia"/>
          <w:color w:val="000000"/>
          <w:sz w:val="28"/>
          <w:szCs w:val="28"/>
          <w:shd w:val="clear" w:color="auto" w:fill="FFFFFF"/>
          <w:rtl/>
        </w:rPr>
        <w:t>‌</w:t>
      </w:r>
      <w:r w:rsidR="00BE530C">
        <w:rPr>
          <w:rFonts w:ascii="Tahoma" w:hAnsi="Tahoma" w:cs="B Nazanin" w:hint="cs"/>
          <w:color w:val="000000"/>
          <w:sz w:val="28"/>
          <w:szCs w:val="28"/>
          <w:shd w:val="clear" w:color="auto" w:fill="FFFFFF"/>
          <w:rtl/>
        </w:rPr>
        <w:t>کردیم که خطای لحظه</w:t>
      </w:r>
      <w:r w:rsidR="0046644A">
        <w:rPr>
          <w:rFonts w:ascii="Tahoma" w:hAnsi="Tahoma" w:cs="B Nazanin" w:hint="eastAsia"/>
          <w:color w:val="000000"/>
          <w:sz w:val="28"/>
          <w:szCs w:val="28"/>
          <w:shd w:val="clear" w:color="auto" w:fill="FFFFFF"/>
          <w:rtl/>
        </w:rPr>
        <w:t>‌</w:t>
      </w:r>
      <w:r w:rsidR="00BE530C">
        <w:rPr>
          <w:rFonts w:ascii="Tahoma" w:hAnsi="Tahoma" w:cs="B Nazanin" w:hint="cs"/>
          <w:color w:val="000000"/>
          <w:sz w:val="28"/>
          <w:szCs w:val="28"/>
          <w:shd w:val="clear" w:color="auto" w:fill="FFFFFF"/>
          <w:rtl/>
        </w:rPr>
        <w:t>ای وارد کنترل</w:t>
      </w:r>
      <w:r w:rsidR="00BE530C">
        <w:rPr>
          <w:rFonts w:ascii="Tahoma" w:hAnsi="Tahoma" w:cs="B Nazanin" w:hint="eastAsia"/>
          <w:color w:val="000000"/>
          <w:sz w:val="28"/>
          <w:szCs w:val="28"/>
          <w:shd w:val="clear" w:color="auto" w:fill="FFFFFF"/>
          <w:rtl/>
        </w:rPr>
        <w:t>‌</w:t>
      </w:r>
      <w:r w:rsidR="00BE530C">
        <w:rPr>
          <w:rFonts w:ascii="Tahoma" w:hAnsi="Tahoma" w:cs="B Nazanin" w:hint="cs"/>
          <w:color w:val="000000"/>
          <w:sz w:val="28"/>
          <w:szCs w:val="28"/>
          <w:shd w:val="clear" w:color="auto" w:fill="FFFFFF"/>
          <w:rtl/>
        </w:rPr>
        <w:t>کننده می</w:t>
      </w:r>
      <w:r w:rsidR="0046644A">
        <w:rPr>
          <w:rFonts w:ascii="Tahoma" w:hAnsi="Tahoma" w:cs="B Nazanin" w:hint="eastAsia"/>
          <w:color w:val="000000"/>
          <w:sz w:val="28"/>
          <w:szCs w:val="28"/>
          <w:shd w:val="clear" w:color="auto" w:fill="FFFFFF"/>
          <w:rtl/>
        </w:rPr>
        <w:t>‌</w:t>
      </w:r>
      <w:r w:rsidR="00BE530C">
        <w:rPr>
          <w:rFonts w:ascii="Tahoma" w:hAnsi="Tahoma" w:cs="B Nazanin" w:hint="cs"/>
          <w:color w:val="000000"/>
          <w:sz w:val="28"/>
          <w:szCs w:val="28"/>
          <w:shd w:val="clear" w:color="auto" w:fill="FFFFFF"/>
          <w:rtl/>
        </w:rPr>
        <w:t>شود و باتوجه به پارامترهای کنترل‌کننده، سیگنال</w:t>
      </w:r>
      <w:r w:rsidR="0046644A">
        <w:rPr>
          <w:rFonts w:ascii="Tahoma" w:hAnsi="Tahoma" w:cs="B Nazanin" w:hint="eastAsia"/>
          <w:color w:val="000000"/>
          <w:sz w:val="28"/>
          <w:szCs w:val="28"/>
          <w:shd w:val="clear" w:color="auto" w:fill="FFFFFF"/>
          <w:rtl/>
        </w:rPr>
        <w:t>‌</w:t>
      </w:r>
      <w:r w:rsidR="00BE530C">
        <w:rPr>
          <w:rFonts w:ascii="Tahoma" w:hAnsi="Tahoma" w:cs="B Nazanin" w:hint="cs"/>
          <w:color w:val="000000"/>
          <w:sz w:val="28"/>
          <w:szCs w:val="28"/>
          <w:shd w:val="clear" w:color="auto" w:fill="FFFFFF"/>
          <w:rtl/>
        </w:rPr>
        <w:t>کنترلی تولید</w:t>
      </w:r>
      <w:r w:rsidR="0046644A">
        <w:rPr>
          <w:rFonts w:ascii="Tahoma" w:hAnsi="Tahoma" w:cs="B Nazanin" w:hint="eastAsia"/>
          <w:color w:val="000000"/>
          <w:sz w:val="28"/>
          <w:szCs w:val="28"/>
          <w:shd w:val="clear" w:color="auto" w:fill="FFFFFF"/>
          <w:rtl/>
        </w:rPr>
        <w:t>‌</w:t>
      </w:r>
      <w:r w:rsidR="00BE530C">
        <w:rPr>
          <w:rFonts w:ascii="Tahoma" w:hAnsi="Tahoma" w:cs="B Nazanin" w:hint="cs"/>
          <w:color w:val="000000"/>
          <w:sz w:val="28"/>
          <w:szCs w:val="28"/>
          <w:shd w:val="clear" w:color="auto" w:fill="FFFFFF"/>
          <w:rtl/>
        </w:rPr>
        <w:t>می</w:t>
      </w:r>
      <w:r w:rsidR="0046644A">
        <w:rPr>
          <w:rFonts w:ascii="Tahoma" w:hAnsi="Tahoma" w:cs="B Nazanin" w:hint="eastAsia"/>
          <w:color w:val="000000"/>
          <w:sz w:val="28"/>
          <w:szCs w:val="28"/>
          <w:shd w:val="clear" w:color="auto" w:fill="FFFFFF"/>
          <w:rtl/>
        </w:rPr>
        <w:t>‌</w:t>
      </w:r>
      <w:r w:rsidR="00BE530C">
        <w:rPr>
          <w:rFonts w:ascii="Tahoma" w:hAnsi="Tahoma" w:cs="B Nazanin" w:hint="cs"/>
          <w:color w:val="000000"/>
          <w:sz w:val="28"/>
          <w:szCs w:val="28"/>
          <w:shd w:val="clear" w:color="auto" w:fill="FFFFFF"/>
          <w:rtl/>
        </w:rPr>
        <w:t>شود اما در طراحی کنترل‌کننده فازی سیگنال خطا و مشتق آن وارد بلوک فازی شده و با تغییر پارامترهای کنترل‌کننده درهرلحظه سیگنال کنترلی مناسب را تولید می</w:t>
      </w:r>
      <w:r w:rsidR="00BE530C">
        <w:rPr>
          <w:rFonts w:ascii="Tahoma" w:hAnsi="Tahoma" w:cs="B Nazanin" w:hint="eastAsia"/>
          <w:color w:val="000000"/>
          <w:sz w:val="28"/>
          <w:szCs w:val="28"/>
          <w:shd w:val="clear" w:color="auto" w:fill="FFFFFF"/>
          <w:rtl/>
        </w:rPr>
        <w:t>‌</w:t>
      </w:r>
      <w:r w:rsidR="00BE530C">
        <w:rPr>
          <w:rFonts w:ascii="Tahoma" w:hAnsi="Tahoma" w:cs="B Nazanin" w:hint="cs"/>
          <w:color w:val="000000"/>
          <w:sz w:val="28"/>
          <w:szCs w:val="28"/>
          <w:shd w:val="clear" w:color="auto" w:fill="FFFFFF"/>
          <w:rtl/>
        </w:rPr>
        <w:t>کند.</w:t>
      </w:r>
      <w:r w:rsidR="00735FED">
        <w:rPr>
          <w:rFonts w:ascii="Tahoma" w:hAnsi="Tahoma" w:cs="B Nazanin" w:hint="cs"/>
          <w:color w:val="000000"/>
          <w:sz w:val="28"/>
          <w:szCs w:val="28"/>
          <w:shd w:val="clear" w:color="auto" w:fill="FFFFFF"/>
          <w:rtl/>
        </w:rPr>
        <w:t xml:space="preserve"> شکل 4-7 نمایی کلی از یک کنترل‌کننده فازی را نمایش می‌دهد.</w:t>
      </w:r>
    </w:p>
    <w:commentRangeStart w:id="716"/>
    <w:p w14:paraId="162259B6" w14:textId="736758A6" w:rsidR="00B74A5C" w:rsidRPr="009959E7" w:rsidRDefault="00B74A5C" w:rsidP="00B74A5C">
      <w:pPr>
        <w:pStyle w:val="NormalWeb"/>
        <w:shd w:val="clear" w:color="auto" w:fill="FFFFFF"/>
        <w:bidi/>
        <w:spacing w:before="0" w:beforeAutospacing="0" w:after="0" w:afterAutospacing="0" w:line="276" w:lineRule="auto"/>
        <w:ind w:firstLine="720"/>
        <w:jc w:val="lowKashida"/>
        <w:rPr>
          <w:rFonts w:ascii="IRANSans" w:hAnsi="IRANSans" w:cs="B Nazanin"/>
          <w:color w:val="000000" w:themeColor="text1"/>
          <w:sz w:val="28"/>
          <w:szCs w:val="28"/>
        </w:rPr>
      </w:pPr>
      <w:r>
        <w:rPr>
          <w:rFonts w:ascii="Tahoma" w:hAnsi="Tahoma" w:cs="B Nazanin" w:hint="cs"/>
          <w:noProof/>
          <w:color w:val="000000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91D7A13" wp14:editId="1F22F084">
                <wp:simplePos x="0" y="0"/>
                <wp:positionH relativeFrom="column">
                  <wp:posOffset>2750820</wp:posOffset>
                </wp:positionH>
                <wp:positionV relativeFrom="paragraph">
                  <wp:posOffset>175895</wp:posOffset>
                </wp:positionV>
                <wp:extent cx="548640" cy="365760"/>
                <wp:effectExtent l="0" t="0" r="22860" b="15240"/>
                <wp:wrapNone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" cy="365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9526D8" w14:textId="143432CB" w:rsidR="002F3FC5" w:rsidRPr="00B74A5C" w:rsidRDefault="002F3FC5" w:rsidP="00B74A5C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B74A5C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FLC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shape w14:anchorId="491D7A13" id="Text Box 104" o:spid="_x0000_s1105" type="#_x0000_t202" style="position:absolute;left:0;text-align:left;margin-left:216.6pt;margin-top:13.85pt;width:43.2pt;height:28.8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" fillcolor="white [3201]" strokeweight=".5pt">
                <v:textbox>
                  <w:txbxContent>
                    <w:p w14:paraId="5A9526D8" w14:textId="143432CB" w:rsidR="002F3FC5" w:rsidRPr="00B74A5C" w:rsidRDefault="002F3FC5" w:rsidP="00B74A5C">
                      <w:pPr>
                        <w:jc w:val="center"/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B74A5C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FLC</w:t>
                      </w:r>
                    </w:p>
                  </w:txbxContent>
                </v:textbox>
              </v:shape>
            </w:pict>
          </mc:Fallback>
        </mc:AlternateContent>
      </w:r>
    </w:p>
    <w:p w14:paraId="3C89BD26" w14:textId="76062C38" w:rsidR="008F67EA" w:rsidRDefault="000855C3" w:rsidP="00E4168D">
      <w:pPr>
        <w:bidi/>
        <w:spacing w:line="276" w:lineRule="auto"/>
        <w:jc w:val="lowKashida"/>
        <w:rPr>
          <w:rFonts w:ascii="Tahoma" w:hAnsi="Tahoma" w:cs="B Nazanin"/>
          <w:color w:val="000000"/>
          <w:sz w:val="28"/>
          <w:szCs w:val="28"/>
          <w:shd w:val="clear" w:color="auto" w:fill="FFFFFF"/>
        </w:rPr>
      </w:pPr>
      <w:r>
        <w:rPr>
          <w:rFonts w:ascii="Tahoma" w:hAnsi="Tahoma" w:cs="B Nazanin" w:hint="cs"/>
          <w:noProof/>
          <w:color w:val="000000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3664C2D" wp14:editId="3953A8AC">
                <wp:simplePos x="0" y="0"/>
                <wp:positionH relativeFrom="column">
                  <wp:posOffset>3311236</wp:posOffset>
                </wp:positionH>
                <wp:positionV relativeFrom="paragraph">
                  <wp:posOffset>148995</wp:posOffset>
                </wp:positionV>
                <wp:extent cx="396240" cy="15240"/>
                <wp:effectExtent l="0" t="0" r="22860" b="22860"/>
                <wp:wrapNone/>
                <wp:docPr id="105" name="Straight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6240" cy="152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line w14:anchorId="14CE5897" id="Straight Connector 105" o:spid="_x0000_s1026" style="position:absolute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0.75pt,11.75pt" to="291.95pt,1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" strokecolor="black [3200]" strokeweight=".5pt">
                <v:stroke joinstyle="miter"/>
              </v:line>
            </w:pict>
          </mc:Fallback>
        </mc:AlternateContent>
      </w:r>
      <w:r w:rsidR="00B74A5C">
        <w:rPr>
          <w:rFonts w:ascii="Tahoma" w:hAnsi="Tahoma" w:cs="B Nazanin" w:hint="cs"/>
          <w:noProof/>
          <w:color w:val="000000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D79BC86" wp14:editId="69D71FFD">
                <wp:simplePos x="0" y="0"/>
                <wp:positionH relativeFrom="column">
                  <wp:posOffset>2316480</wp:posOffset>
                </wp:positionH>
                <wp:positionV relativeFrom="paragraph">
                  <wp:posOffset>178435</wp:posOffset>
                </wp:positionV>
                <wp:extent cx="0" cy="537210"/>
                <wp:effectExtent l="0" t="0" r="38100" b="15240"/>
                <wp:wrapNone/>
                <wp:docPr id="99" name="Straight Connector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72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line w14:anchorId="229A7FB7" id="Straight Connector 99" o:spid="_x0000_s1026" style="position:absolute;flip:y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2.4pt,14.05pt" to="182.4pt,5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" strokecolor="black [3200]" strokeweight=".5pt">
                <v:stroke joinstyle="miter"/>
              </v:line>
            </w:pict>
          </mc:Fallback>
        </mc:AlternateContent>
      </w:r>
      <w:r w:rsidR="00B74A5C">
        <w:rPr>
          <w:rFonts w:ascii="Tahoma" w:hAnsi="Tahoma" w:cs="B Nazanin" w:hint="cs"/>
          <w:noProof/>
          <w:color w:val="000000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56697CD5" wp14:editId="26FC8D1F">
                <wp:simplePos x="0" y="0"/>
                <wp:positionH relativeFrom="column">
                  <wp:posOffset>1988820</wp:posOffset>
                </wp:positionH>
                <wp:positionV relativeFrom="paragraph">
                  <wp:posOffset>73660</wp:posOffset>
                </wp:positionV>
                <wp:extent cx="228600" cy="251460"/>
                <wp:effectExtent l="0" t="0" r="0" b="0"/>
                <wp:wrapNone/>
                <wp:docPr id="346" name="Text Box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BFB493E" w14:textId="5D472DC1" w:rsidR="002F3FC5" w:rsidRDefault="002F3FC5">
                            <w:pPr>
                              <w:rPr>
                                <w:lang w:bidi="fa-IR"/>
                              </w:rPr>
                            </w:pPr>
                            <w:r>
                              <w:rPr>
                                <w:lang w:bidi="fa-IR"/>
                              </w:rPr>
                              <w:t>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56697CD5" id="Text Box 346" o:spid="_x0000_s1106" type="#_x0000_t202" style="position:absolute;left:0;text-align:left;margin-left:156.6pt;margin-top:5.8pt;width:18pt;height:19.8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" fillcolor="white [3201]" stroked="f" strokeweight=".5pt">
                <v:textbox>
                  <w:txbxContent>
                    <w:p w14:paraId="0BFB493E" w14:textId="5D472DC1" w:rsidR="002F3FC5" w:rsidRDefault="002F3FC5">
                      <w:pPr>
                        <w:rPr>
                          <w:lang w:bidi="fa-IR"/>
                        </w:rPr>
                      </w:pPr>
                      <w:r>
                        <w:rPr>
                          <w:lang w:bidi="fa-IR"/>
                        </w:rPr>
                        <w:t>e</w:t>
                      </w:r>
                    </w:p>
                  </w:txbxContent>
                </v:textbox>
              </v:shape>
            </w:pict>
          </mc:Fallback>
        </mc:AlternateContent>
      </w:r>
      <w:r w:rsidR="00B74A5C">
        <w:rPr>
          <w:rFonts w:ascii="Tahoma" w:hAnsi="Tahoma" w:cs="B Nazanin" w:hint="cs"/>
          <w:noProof/>
          <w:color w:val="000000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6AED376" wp14:editId="07E8F39F">
                <wp:simplePos x="0" y="0"/>
                <wp:positionH relativeFrom="column">
                  <wp:posOffset>2339340</wp:posOffset>
                </wp:positionH>
                <wp:positionV relativeFrom="paragraph">
                  <wp:posOffset>167640</wp:posOffset>
                </wp:positionV>
                <wp:extent cx="396240" cy="0"/>
                <wp:effectExtent l="0" t="76200" r="22860" b="95250"/>
                <wp:wrapNone/>
                <wp:docPr id="103" name="Straight Arrow Connector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624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1B85A070" id="Straight Arrow Connector 103" o:spid="_x0000_s1026" type="#_x0000_t32" style="position:absolute;margin-left:184.2pt;margin-top:13.2pt;width:31.2pt;height:0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" strokecolor="black [3200]" strokeweight=".5pt">
                <v:stroke endarrow="block" joinstyle="miter"/>
              </v:shape>
            </w:pict>
          </mc:Fallback>
        </mc:AlternateContent>
      </w:r>
      <w:r w:rsidR="00B74A5C">
        <w:rPr>
          <w:rFonts w:ascii="Tahoma" w:hAnsi="Tahoma" w:cs="B Nazanin" w:hint="cs"/>
          <w:noProof/>
          <w:color w:val="000000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19F787B" wp14:editId="1B52E690">
                <wp:simplePos x="0" y="0"/>
                <wp:positionH relativeFrom="column">
                  <wp:posOffset>2293620</wp:posOffset>
                </wp:positionH>
                <wp:positionV relativeFrom="paragraph">
                  <wp:posOffset>15240</wp:posOffset>
                </wp:positionV>
                <wp:extent cx="441960" cy="0"/>
                <wp:effectExtent l="0" t="76200" r="15240" b="95250"/>
                <wp:wrapNone/>
                <wp:docPr id="109" name="Straight Arrow Connecto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196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type w14:anchorId="51AC9A5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9" o:spid="_x0000_s1026" type="#_x0000_t32" style="position:absolute;margin-left:180.6pt;margin-top:1.2pt;width:34.8pt;height:0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" strokecolor="black [3200]" strokeweight=".5pt">
                <v:stroke endarrow="block" joinstyle="miter"/>
              </v:shape>
            </w:pict>
          </mc:Fallback>
        </mc:AlternateContent>
      </w:r>
      <w:r w:rsidR="00B74A5C">
        <w:rPr>
          <w:rFonts w:ascii="Tahoma" w:hAnsi="Tahoma" w:cs="B Nazanin" w:hint="cs"/>
          <w:noProof/>
          <w:color w:val="000000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A339CFF" wp14:editId="486E2D1A">
                <wp:simplePos x="0" y="0"/>
                <wp:positionH relativeFrom="column">
                  <wp:posOffset>3284220</wp:posOffset>
                </wp:positionH>
                <wp:positionV relativeFrom="paragraph">
                  <wp:posOffset>144145</wp:posOffset>
                </wp:positionV>
                <wp:extent cx="426720" cy="403860"/>
                <wp:effectExtent l="0" t="0" r="30480" b="34290"/>
                <wp:wrapNone/>
                <wp:docPr id="107" name="Straight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6720" cy="4038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line w14:anchorId="16730636" id="Straight Connector 107" o:spid="_x0000_s1026" style="position:absolute;flip:x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8.6pt,11.35pt" to="292.2pt,4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" strokecolor="black [3200]" strokeweight=".5pt">
                <v:stroke joinstyle="miter"/>
              </v:line>
            </w:pict>
          </mc:Fallback>
        </mc:AlternateContent>
      </w:r>
    </w:p>
    <w:p w14:paraId="30FFF2EC" w14:textId="5529D61C" w:rsidR="008F67EA" w:rsidRDefault="00B74A5C" w:rsidP="00E4168D">
      <w:pPr>
        <w:bidi/>
        <w:spacing w:line="276" w:lineRule="auto"/>
        <w:jc w:val="lowKashida"/>
        <w:rPr>
          <w:rFonts w:ascii="Tahoma" w:hAnsi="Tahoma" w:cs="B Nazanin"/>
          <w:color w:val="000000"/>
          <w:sz w:val="28"/>
          <w:szCs w:val="28"/>
          <w:shd w:val="clear" w:color="auto" w:fill="FFFFFF"/>
          <w:rtl/>
        </w:rPr>
      </w:pPr>
      <w:r>
        <w:rPr>
          <w:rFonts w:ascii="Tahoma" w:hAnsi="Tahoma" w:cs="B Nazanin" w:hint="cs"/>
          <w:noProof/>
          <w:color w:val="000000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C2871AA" wp14:editId="24AF1175">
                <wp:simplePos x="0" y="0"/>
                <wp:positionH relativeFrom="column">
                  <wp:posOffset>952500</wp:posOffset>
                </wp:positionH>
                <wp:positionV relativeFrom="paragraph">
                  <wp:posOffset>198755</wp:posOffset>
                </wp:positionV>
                <wp:extent cx="297180" cy="266700"/>
                <wp:effectExtent l="0" t="0" r="7620" b="0"/>
                <wp:wrapNone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33F9B3D" w14:textId="34195254" w:rsidR="002F3FC5" w:rsidRPr="00597D53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597D53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2C2871AA" id="Text Box 111" o:spid="_x0000_s1107" type="#_x0000_t202" style="position:absolute;left:0;text-align:left;margin-left:75pt;margin-top:15.65pt;width:23.4pt;height:21pt;z-index:251768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" fillcolor="white [3201]" stroked="f" strokeweight=".5pt">
                <v:textbox>
                  <w:txbxContent>
                    <w:p w14:paraId="733F9B3D" w14:textId="34195254" w:rsidR="002F3FC5" w:rsidRPr="00597D53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597D53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ahoma" w:hAnsi="Tahoma" w:cs="B Nazanin" w:hint="cs"/>
          <w:noProof/>
          <w:color w:val="000000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9E38359" wp14:editId="16F2C272">
                <wp:simplePos x="0" y="0"/>
                <wp:positionH relativeFrom="column">
                  <wp:posOffset>1203960</wp:posOffset>
                </wp:positionH>
                <wp:positionV relativeFrom="paragraph">
                  <wp:posOffset>343535</wp:posOffset>
                </wp:positionV>
                <wp:extent cx="365760" cy="7620"/>
                <wp:effectExtent l="0" t="76200" r="15240" b="87630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576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12EBF3DB" id="Straight Arrow Connector 44" o:spid="_x0000_s1026" type="#_x0000_t32" style="position:absolute;margin-left:94.8pt;margin-top:27.05pt;width:28.8pt;height:.6pt;flip:y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ahoma" w:hAnsi="Tahoma" w:cs="B Nazanin" w:hint="cs"/>
          <w:noProof/>
          <w:color w:val="000000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2778C531" wp14:editId="377DB2E1">
                <wp:simplePos x="0" y="0"/>
                <wp:positionH relativeFrom="column">
                  <wp:posOffset>1828800</wp:posOffset>
                </wp:positionH>
                <wp:positionV relativeFrom="paragraph">
                  <wp:posOffset>355600</wp:posOffset>
                </wp:positionV>
                <wp:extent cx="906780" cy="11430"/>
                <wp:effectExtent l="0" t="57150" r="26670" b="102870"/>
                <wp:wrapNone/>
                <wp:docPr id="629" name="Straight Arrow Connector 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06780" cy="114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505DCC71" id="Straight Arrow Connector 629" o:spid="_x0000_s1026" type="#_x0000_t32" style="position:absolute;margin-left:2in;margin-top:28pt;width:71.4pt;height:.9pt;z-index:25223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ahoma" w:hAnsi="Tahoma" w:cs="B Nazanin" w:hint="cs"/>
          <w:noProof/>
          <w:color w:val="000000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7D0D7BA" wp14:editId="3C6C0C15">
                <wp:simplePos x="0" y="0"/>
                <wp:positionH relativeFrom="column">
                  <wp:posOffset>1615440</wp:posOffset>
                </wp:positionH>
                <wp:positionV relativeFrom="paragraph">
                  <wp:posOffset>207010</wp:posOffset>
                </wp:positionV>
                <wp:extent cx="220980" cy="266700"/>
                <wp:effectExtent l="0" t="0" r="26670" b="19050"/>
                <wp:wrapNone/>
                <wp:docPr id="47" name="Oval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2667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oval w14:anchorId="2846A803" id="Oval 47" o:spid="_x0000_s1026" style="position:absolute;margin-left:127.2pt;margin-top:16.3pt;width:17.4pt;height:21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" fillcolor="white [3201]" strokecolor="black [3200]" strokeweight="1pt">
                <v:stroke joinstyle="miter"/>
              </v:oval>
            </w:pict>
          </mc:Fallback>
        </mc:AlternateContent>
      </w:r>
      <w:r>
        <w:rPr>
          <w:rFonts w:ascii="Tahoma" w:hAnsi="Tahoma" w:cs="B Nazanin" w:hint="cs"/>
          <w:noProof/>
          <w:color w:val="000000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5A9A346" wp14:editId="004DF492">
                <wp:simplePos x="0" y="0"/>
                <wp:positionH relativeFrom="column">
                  <wp:posOffset>2727960</wp:posOffset>
                </wp:positionH>
                <wp:positionV relativeFrom="paragraph">
                  <wp:posOffset>205740</wp:posOffset>
                </wp:positionV>
                <wp:extent cx="632460" cy="365760"/>
                <wp:effectExtent l="0" t="0" r="15240" b="15240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2460" cy="365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26E8BA" w14:textId="2A141016" w:rsidR="002F3FC5" w:rsidRPr="000855C3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 </w:t>
                            </w:r>
                            <w:r w:rsidRPr="000855C3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G</w:t>
                            </w:r>
                            <w: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vertAlign w:val="subscript"/>
                              </w:rPr>
                              <w:t>c</w:t>
                            </w:r>
                            <w:r w:rsidRPr="000855C3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>
            <w:pict>
              <v:shape w14:anchorId="55A9A346" id="Text Box 65" o:spid="_x0000_s1108" type="#_x0000_t202" style="position:absolute;left:0;text-align:left;margin-left:214.8pt;margin-top:16.2pt;width:49.8pt;height:28.8pt;z-index:251752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" fillcolor="white [3201]" strokeweight=".5pt">
                <v:textbox>
                  <w:txbxContent>
                    <w:p w14:paraId="3526E8BA" w14:textId="2A141016" w:rsidR="002F3FC5" w:rsidRPr="000855C3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 </w:t>
                      </w:r>
                      <w:r w:rsidRPr="000855C3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G</w:t>
                      </w:r>
                      <w:r>
                        <w:rPr>
                          <w:rFonts w:asciiTheme="majorBidi" w:hAnsiTheme="majorBidi" w:cstheme="majorBidi"/>
                          <w:sz w:val="24"/>
                          <w:szCs w:val="24"/>
                          <w:vertAlign w:val="subscript"/>
                        </w:rPr>
                        <w:t>c</w:t>
                      </w:r>
                      <w:r w:rsidRPr="000855C3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(s)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ahoma" w:hAnsi="Tahoma" w:cs="B Nazanin" w:hint="cs"/>
          <w:noProof/>
          <w:color w:val="000000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9FF0697" wp14:editId="3BDBF8BD">
                <wp:simplePos x="0" y="0"/>
                <wp:positionH relativeFrom="column">
                  <wp:posOffset>4953000</wp:posOffset>
                </wp:positionH>
                <wp:positionV relativeFrom="paragraph">
                  <wp:posOffset>374650</wp:posOffset>
                </wp:positionV>
                <wp:extent cx="7620" cy="560070"/>
                <wp:effectExtent l="0" t="0" r="30480" b="30480"/>
                <wp:wrapNone/>
                <wp:docPr id="96" name="Straight Connecto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5600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line w14:anchorId="6C2E4DCA" id="Straight Connector 96" o:spid="_x0000_s1026" style="position:absolute;flip:x;z-index:251757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90pt,29.5pt" to="390.6pt,7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="Tahoma" w:hAnsi="Tahoma" w:cs="B Nazanin" w:hint="cs"/>
          <w:noProof/>
          <w:color w:val="000000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5C8EC33C" wp14:editId="3675B914">
                <wp:simplePos x="0" y="0"/>
                <wp:positionH relativeFrom="column">
                  <wp:posOffset>4450080</wp:posOffset>
                </wp:positionH>
                <wp:positionV relativeFrom="paragraph">
                  <wp:posOffset>367030</wp:posOffset>
                </wp:positionV>
                <wp:extent cx="693420" cy="7620"/>
                <wp:effectExtent l="0" t="76200" r="30480" b="87630"/>
                <wp:wrapNone/>
                <wp:docPr id="628" name="Straight Arrow Connector 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342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74E77A85" id="Straight Arrow Connector 628" o:spid="_x0000_s1026" type="#_x0000_t32" style="position:absolute;margin-left:350.4pt;margin-top:28.9pt;width:54.6pt;height:.6pt;flip:y;z-index:25223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ahoma" w:hAnsi="Tahoma" w:cs="B Nazanin" w:hint="cs"/>
          <w:noProof/>
          <w:color w:val="000000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D1F2CDC" wp14:editId="24908153">
                <wp:simplePos x="0" y="0"/>
                <wp:positionH relativeFrom="column">
                  <wp:posOffset>3878580</wp:posOffset>
                </wp:positionH>
                <wp:positionV relativeFrom="paragraph">
                  <wp:posOffset>199390</wp:posOffset>
                </wp:positionV>
                <wp:extent cx="548640" cy="388620"/>
                <wp:effectExtent l="0" t="0" r="22860" b="11430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" cy="3886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298787" w14:textId="6221A2C3" w:rsidR="002F3FC5" w:rsidRPr="00B74A5C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B74A5C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Plant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2D1F2CDC" id="Text Box 72" o:spid="_x0000_s1109" type="#_x0000_t202" style="position:absolute;left:0;text-align:left;margin-left:305.4pt;margin-top:15.7pt;width:43.2pt;height:30.6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" fillcolor="white [3201]" strokeweight=".5pt">
                <v:textbox>
                  <w:txbxContent>
                    <w:p w14:paraId="17298787" w14:textId="6221A2C3" w:rsidR="002F3FC5" w:rsidRPr="00B74A5C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B74A5C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Plant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ahoma" w:hAnsi="Tahoma" w:cs="B Nazanin" w:hint="cs"/>
          <w:noProof/>
          <w:color w:val="000000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A3F7F90" wp14:editId="24365648">
                <wp:simplePos x="0" y="0"/>
                <wp:positionH relativeFrom="column">
                  <wp:posOffset>3375660</wp:posOffset>
                </wp:positionH>
                <wp:positionV relativeFrom="paragraph">
                  <wp:posOffset>354965</wp:posOffset>
                </wp:positionV>
                <wp:extent cx="472440" cy="11430"/>
                <wp:effectExtent l="0" t="57150" r="22860" b="102870"/>
                <wp:wrapNone/>
                <wp:docPr id="83" name="Straight Arrow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2440" cy="114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2D21BD6B" id="Straight Arrow Connector 83" o:spid="_x0000_s1026" type="#_x0000_t32" style="position:absolute;margin-left:265.8pt;margin-top:27.95pt;width:37.2pt;height:.9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ahoma" w:hAnsi="Tahoma" w:cs="B Nazanin" w:hint="cs"/>
          <w:noProof/>
          <w:color w:val="000000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EA71699" wp14:editId="49D4F00B">
                <wp:simplePos x="0" y="0"/>
                <wp:positionH relativeFrom="column">
                  <wp:posOffset>4823460</wp:posOffset>
                </wp:positionH>
                <wp:positionV relativeFrom="paragraph">
                  <wp:posOffset>78740</wp:posOffset>
                </wp:positionV>
                <wp:extent cx="457200" cy="266700"/>
                <wp:effectExtent l="0" t="0" r="0" b="0"/>
                <wp:wrapNone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269CAC0" w14:textId="4A345CD2" w:rsidR="002F3FC5" w:rsidRPr="00597D53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597D53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2EA71699" id="Text Box 112" o:spid="_x0000_s1110" type="#_x0000_t202" style="position:absolute;left:0;text-align:left;margin-left:379.8pt;margin-top:6.2pt;width:36pt;height:21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" fillcolor="white [3201]" stroked="f" strokeweight=".5pt">
                <v:textbox>
                  <w:txbxContent>
                    <w:p w14:paraId="6269CAC0" w14:textId="4A345CD2" w:rsidR="002F3FC5" w:rsidRPr="00597D53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597D53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y</w:t>
                      </w:r>
                    </w:p>
                  </w:txbxContent>
                </v:textbox>
              </v:shape>
            </w:pict>
          </mc:Fallback>
        </mc:AlternateContent>
      </w:r>
    </w:p>
    <w:p w14:paraId="79097A2A" w14:textId="20AA4820" w:rsidR="00BE530C" w:rsidRDefault="00B74A5C" w:rsidP="00E4168D">
      <w:pPr>
        <w:bidi/>
        <w:spacing w:line="276" w:lineRule="auto"/>
        <w:jc w:val="lowKashida"/>
        <w:rPr>
          <w:rFonts w:ascii="Tahoma" w:hAnsi="Tahoma" w:cs="B Nazanin"/>
          <w:color w:val="000000"/>
          <w:sz w:val="28"/>
          <w:szCs w:val="28"/>
          <w:shd w:val="clear" w:color="auto" w:fill="FFFFFF"/>
          <w:rtl/>
        </w:rPr>
      </w:pPr>
      <w:r>
        <w:rPr>
          <w:rFonts w:ascii="Tahoma" w:hAnsi="Tahoma" w:cs="B Nazanin" w:hint="cs"/>
          <w:noProof/>
          <w:color w:val="000000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4581158A" wp14:editId="1ADFD59E">
                <wp:simplePos x="0" y="0"/>
                <wp:positionH relativeFrom="column">
                  <wp:posOffset>1714500</wp:posOffset>
                </wp:positionH>
                <wp:positionV relativeFrom="paragraph">
                  <wp:posOffset>69215</wp:posOffset>
                </wp:positionV>
                <wp:extent cx="7620" cy="461010"/>
                <wp:effectExtent l="76200" t="38100" r="68580" b="15240"/>
                <wp:wrapNone/>
                <wp:docPr id="630" name="Straight Arrow Connector 6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" cy="4610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15E449DF" id="Straight Arrow Connector 630" o:spid="_x0000_s1026" type="#_x0000_t32" style="position:absolute;margin-left:135pt;margin-top:5.45pt;width:.6pt;height:36.3pt;flip:y;z-index:25223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ahoma" w:hAnsi="Tahoma" w:cs="B Nazanin" w:hint="cs"/>
          <w:noProof/>
          <w:color w:val="000000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7E9972D" wp14:editId="1CBBD603">
                <wp:simplePos x="0" y="0"/>
                <wp:positionH relativeFrom="column">
                  <wp:posOffset>2720340</wp:posOffset>
                </wp:positionH>
                <wp:positionV relativeFrom="paragraph">
                  <wp:posOffset>178435</wp:posOffset>
                </wp:positionV>
                <wp:extent cx="266700" cy="205740"/>
                <wp:effectExtent l="38100" t="0" r="19050" b="60960"/>
                <wp:wrapNone/>
                <wp:docPr id="108" name="Straight Arrow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6700" cy="205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070361F2" id="Straight Arrow Connector 108" o:spid="_x0000_s1026" type="#_x0000_t32" style="position:absolute;margin-left:214.2pt;margin-top:14.05pt;width:21pt;height:16.2pt;flip:x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" strokecolor="black [3200]" strokeweight=".5pt">
                <v:stroke endarrow="block" joinstyle="miter"/>
              </v:shape>
            </w:pict>
          </mc:Fallback>
        </mc:AlternateContent>
      </w:r>
    </w:p>
    <w:p w14:paraId="30466C68" w14:textId="1E138B26" w:rsidR="00B73523" w:rsidRDefault="00B74A5C" w:rsidP="00E4168D">
      <w:pPr>
        <w:bidi/>
        <w:spacing w:line="276" w:lineRule="auto"/>
        <w:jc w:val="lowKashida"/>
        <w:rPr>
          <w:rFonts w:ascii="Tahoma" w:hAnsi="Tahoma" w:cs="B Nazanin"/>
          <w:color w:val="000000"/>
          <w:sz w:val="28"/>
          <w:szCs w:val="28"/>
          <w:shd w:val="clear" w:color="auto" w:fill="FFFFFF"/>
        </w:rPr>
      </w:pPr>
      <w:r>
        <w:rPr>
          <w:rFonts w:ascii="Tahoma" w:hAnsi="Tahoma" w:cs="B Nazanin" w:hint="cs"/>
          <w:noProof/>
          <w:color w:val="000000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6B5A2310" wp14:editId="7F1FFE87">
                <wp:simplePos x="0" y="0"/>
                <wp:positionH relativeFrom="column">
                  <wp:posOffset>1714500</wp:posOffset>
                </wp:positionH>
                <wp:positionV relativeFrom="paragraph">
                  <wp:posOffset>114300</wp:posOffset>
                </wp:positionV>
                <wp:extent cx="3238500" cy="11430"/>
                <wp:effectExtent l="0" t="0" r="19050" b="26670"/>
                <wp:wrapNone/>
                <wp:docPr id="97" name="Straight Connector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38500" cy="1143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line w14:anchorId="1B6115AA" id="Straight Connector 97" o:spid="_x0000_s1026" style="position:absolute;flip:x y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5pt,9pt" to="390pt,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" strokecolor="black [3200]" strokeweight=".5pt">
                <v:stroke joinstyle="miter"/>
              </v:line>
            </w:pict>
          </mc:Fallback>
        </mc:AlternateContent>
      </w:r>
    </w:p>
    <w:p w14:paraId="198C5B9F" w14:textId="6A7588A5" w:rsidR="00597D53" w:rsidRPr="00597D53" w:rsidRDefault="00B73523" w:rsidP="00B74A5C">
      <w:pPr>
        <w:bidi/>
        <w:spacing w:line="276" w:lineRule="auto"/>
        <w:jc w:val="center"/>
        <w:rPr>
          <w:rFonts w:ascii="Tahoma" w:hAnsi="Tahoma" w:cs="B Nazanin"/>
          <w:sz w:val="24"/>
          <w:szCs w:val="24"/>
          <w:rtl/>
          <w:lang w:bidi="fa-IR"/>
        </w:rPr>
      </w:pPr>
      <w:bookmarkStart w:id="717" w:name="_Hlk96694748"/>
      <w:r w:rsidRPr="00597D53">
        <w:rPr>
          <w:rFonts w:ascii="Tahoma" w:hAnsi="Tahoma" w:cs="B Nazanin" w:hint="cs"/>
          <w:sz w:val="24"/>
          <w:szCs w:val="24"/>
          <w:rtl/>
          <w:lang w:bidi="fa-IR"/>
        </w:rPr>
        <w:t>شکل</w:t>
      </w:r>
      <w:r w:rsidR="00735FED">
        <w:rPr>
          <w:rFonts w:ascii="Tahoma" w:hAnsi="Tahoma" w:cs="B Nazanin" w:hint="cs"/>
          <w:sz w:val="24"/>
          <w:szCs w:val="24"/>
          <w:rtl/>
          <w:lang w:bidi="fa-IR"/>
        </w:rPr>
        <w:t>4-7</w:t>
      </w:r>
      <w:r w:rsidRPr="00597D53">
        <w:rPr>
          <w:rFonts w:ascii="Tahoma" w:hAnsi="Tahoma" w:cs="B Nazanin" w:hint="cs"/>
          <w:sz w:val="24"/>
          <w:szCs w:val="24"/>
          <w:rtl/>
          <w:lang w:bidi="fa-IR"/>
        </w:rPr>
        <w:t>: کنترل</w:t>
      </w:r>
      <w:r w:rsidRPr="00597D53">
        <w:rPr>
          <w:rFonts w:ascii="Tahoma" w:hAnsi="Tahoma" w:cs="B Nazanin" w:hint="eastAsia"/>
          <w:sz w:val="24"/>
          <w:szCs w:val="24"/>
          <w:rtl/>
          <w:lang w:bidi="fa-IR"/>
        </w:rPr>
        <w:t>‌</w:t>
      </w:r>
      <w:r w:rsidRPr="00597D53">
        <w:rPr>
          <w:rFonts w:ascii="Tahoma" w:hAnsi="Tahoma" w:cs="B Nazanin" w:hint="cs"/>
          <w:sz w:val="24"/>
          <w:szCs w:val="24"/>
          <w:rtl/>
          <w:lang w:bidi="fa-IR"/>
        </w:rPr>
        <w:t>کننده فازی</w:t>
      </w:r>
      <w:commentRangeEnd w:id="716"/>
      <w:r w:rsidR="006924D8">
        <w:rPr>
          <w:rStyle w:val="CommentReference"/>
          <w:rtl/>
        </w:rPr>
        <w:commentReference w:id="716"/>
      </w:r>
    </w:p>
    <w:bookmarkEnd w:id="717"/>
    <w:p w14:paraId="424F17A9" w14:textId="583DD5C5" w:rsidR="009959E7" w:rsidRDefault="00152A15" w:rsidP="00E4168D">
      <w:pPr>
        <w:bidi/>
        <w:spacing w:line="276" w:lineRule="auto"/>
        <w:jc w:val="lowKashida"/>
        <w:rPr>
          <w:rFonts w:ascii="Tahoma" w:hAnsi="Tahoma" w:cs="B Nazanin"/>
          <w:sz w:val="28"/>
          <w:szCs w:val="28"/>
          <w:rtl/>
          <w:lang w:bidi="fa-IR"/>
        </w:rPr>
      </w:pPr>
      <w:r>
        <w:rPr>
          <w:rFonts w:ascii="Tahoma" w:hAnsi="Tahoma"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04A1DAEC" wp14:editId="479021C5">
                <wp:simplePos x="0" y="0"/>
                <wp:positionH relativeFrom="column">
                  <wp:posOffset>4442460</wp:posOffset>
                </wp:positionH>
                <wp:positionV relativeFrom="paragraph">
                  <wp:posOffset>647701</wp:posOffset>
                </wp:positionV>
                <wp:extent cx="449580" cy="251460"/>
                <wp:effectExtent l="0" t="0" r="7620" b="0"/>
                <wp:wrapNone/>
                <wp:docPr id="636" name="Text Box 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58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3463AB3" w14:textId="41B49024" w:rsidR="002F3FC5" w:rsidRDefault="002F3FC5" w:rsidP="00152A15">
                            <w:r w:rsidRPr="00152A15">
                              <w:rPr>
                                <w:position w:val="-8"/>
                              </w:rPr>
                              <w:object w:dxaOrig="380" w:dyaOrig="300" w14:anchorId="1665987B">
                                <v:shape id="_x0000_i1128" type="#_x0000_t75" style="width:18.75pt;height:15pt" o:ole="">
                                  <v:imagedata r:id="rId232" o:title=""/>
                                </v:shape>
                                <o:OLEObject Type="Embed" ProgID="Equation.DSMT4" ShapeID="_x0000_i1128" DrawAspect="Content" ObjectID="_1707493583" r:id="rId233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04A1DAEC" id="Text Box 636" o:spid="_x0000_s1111" type="#_x0000_t202" style="position:absolute;left:0;text-align:left;margin-left:349.8pt;margin-top:51pt;width:35.4pt;height:19.8pt;z-index:25224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" fillcolor="white [3201]" stroked="f" strokeweight=".5pt">
                <v:textbox>
                  <w:txbxContent>
                    <w:p w14:paraId="63463AB3" w14:textId="41B49024" w:rsidR="002F3FC5" w:rsidRDefault="002F3FC5" w:rsidP="00152A15">
                      <w:r w:rsidRPr="00152A15">
                        <w:rPr>
                          <w:position w:val="-8"/>
                        </w:rPr>
                        <w:object w:dxaOrig="380" w:dyaOrig="300" w14:anchorId="1665987B">
                          <v:shape id="_x0000_i1127" type="#_x0000_t75" style="width:18.6pt;height:15pt" o:ole="">
                            <v:imagedata r:id="rId234" o:title=""/>
                          </v:shape>
                          <o:OLEObject Type="Embed" ProgID="Equation.DSMT4" ShapeID="_x0000_i1127" DrawAspect="Content" ObjectID="_1707417882" r:id="rId235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 w:rsidR="00CA04EF">
        <w:rPr>
          <w:rFonts w:ascii="Tahoma" w:hAnsi="Tahoma"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1A981A9D" wp14:editId="739F5D1C">
                <wp:simplePos x="0" y="0"/>
                <wp:positionH relativeFrom="column">
                  <wp:posOffset>2042160</wp:posOffset>
                </wp:positionH>
                <wp:positionV relativeFrom="paragraph">
                  <wp:posOffset>541020</wp:posOffset>
                </wp:positionV>
                <wp:extent cx="259080" cy="266700"/>
                <wp:effectExtent l="0" t="0" r="7620" b="0"/>
                <wp:wrapNone/>
                <wp:docPr id="633" name="Text Box 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08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EC55E3F" w14:textId="467CDAB4" w:rsidR="002F3FC5" w:rsidRPr="00152A15" w:rsidRDefault="002F3FC5">
                            <w:pPr>
                              <w:rPr>
                                <w:rFonts w:asciiTheme="majorBidi" w:hAnsiTheme="majorBidi" w:cstheme="majorBidi"/>
                                <w:sz w:val="26"/>
                                <w:szCs w:val="26"/>
                              </w:rPr>
                            </w:pPr>
                            <w:r w:rsidRPr="00152A15">
                              <w:rPr>
                                <w:rFonts w:asciiTheme="majorBidi" w:hAnsiTheme="majorBidi" w:cstheme="majorBidi"/>
                                <w:sz w:val="26"/>
                                <w:szCs w:val="26"/>
                              </w:rPr>
                              <w:t>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1A981A9D" id="Text Box 633" o:spid="_x0000_s1112" type="#_x0000_t202" style="position:absolute;left:0;text-align:left;margin-left:160.8pt;margin-top:42.6pt;width:20.4pt;height:21pt;z-index:25224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" fillcolor="white [3201]" stroked="f" strokeweight=".5pt">
                <v:textbox>
                  <w:txbxContent>
                    <w:p w14:paraId="6EC55E3F" w14:textId="467CDAB4" w:rsidR="002F3FC5" w:rsidRPr="00152A15" w:rsidRDefault="002F3FC5">
                      <w:pPr>
                        <w:rPr>
                          <w:rFonts w:asciiTheme="majorBidi" w:hAnsiTheme="majorBidi" w:cstheme="majorBidi"/>
                          <w:sz w:val="26"/>
                          <w:szCs w:val="26"/>
                        </w:rPr>
                      </w:pPr>
                      <w:r w:rsidRPr="00152A15">
                        <w:rPr>
                          <w:rFonts w:asciiTheme="majorBidi" w:hAnsiTheme="majorBidi" w:cstheme="majorBidi"/>
                          <w:sz w:val="26"/>
                          <w:szCs w:val="26"/>
                        </w:rPr>
                        <w:t>e</w:t>
                      </w:r>
                    </w:p>
                  </w:txbxContent>
                </v:textbox>
              </v:shape>
            </w:pict>
          </mc:Fallback>
        </mc:AlternateContent>
      </w:r>
      <w:r w:rsidR="00597D53" w:rsidRPr="00B73523">
        <w:rPr>
          <w:rFonts w:ascii="Tahoma" w:hAnsi="Tahoma" w:cs="B Nazanin" w:hint="cs"/>
          <w:sz w:val="28"/>
          <w:szCs w:val="28"/>
          <w:rtl/>
          <w:lang w:bidi="fa-IR"/>
        </w:rPr>
        <w:t xml:space="preserve">ساختار بلوک </w:t>
      </w:r>
      <w:r w:rsidR="00597D53" w:rsidRPr="00597D53">
        <w:rPr>
          <w:rFonts w:asciiTheme="majorBidi" w:hAnsiTheme="majorBidi" w:cstheme="majorBidi"/>
          <w:sz w:val="24"/>
          <w:szCs w:val="24"/>
          <w:lang w:bidi="fa-IR"/>
        </w:rPr>
        <w:t>FLC</w:t>
      </w:r>
      <w:r w:rsidR="00597D53" w:rsidRPr="00B73523">
        <w:rPr>
          <w:rFonts w:ascii="Tahoma" w:hAnsi="Tahoma" w:cs="B Nazanin" w:hint="cs"/>
          <w:sz w:val="28"/>
          <w:szCs w:val="28"/>
          <w:rtl/>
          <w:lang w:bidi="fa-IR"/>
        </w:rPr>
        <w:t xml:space="preserve"> </w:t>
      </w:r>
      <w:r w:rsidR="00735FED">
        <w:rPr>
          <w:rFonts w:ascii="Tahoma" w:hAnsi="Tahoma" w:cs="B Nazanin" w:hint="cs"/>
          <w:sz w:val="28"/>
          <w:szCs w:val="28"/>
          <w:rtl/>
          <w:lang w:bidi="fa-IR"/>
        </w:rPr>
        <w:t>به صورت شکل 4-8 می‌باشد</w:t>
      </w:r>
      <w:r w:rsidR="00597D53" w:rsidRPr="00B73523">
        <w:rPr>
          <w:rFonts w:ascii="Tahoma" w:hAnsi="Tahoma" w:cs="B Nazanin" w:hint="cs"/>
          <w:sz w:val="28"/>
          <w:szCs w:val="28"/>
          <w:rtl/>
          <w:lang w:bidi="fa-IR"/>
        </w:rPr>
        <w:t xml:space="preserve">که خطا و مشتق خطا را گرفته و ضرایب </w:t>
      </w:r>
      <w:r w:rsidR="000855C3" w:rsidRPr="000855C3">
        <w:rPr>
          <w:rFonts w:ascii="Tahoma" w:hAnsi="Tahoma" w:cs="B Nazanin"/>
          <w:position w:val="-8"/>
          <w:sz w:val="28"/>
          <w:szCs w:val="28"/>
          <w:lang w:bidi="fa-IR"/>
        </w:rPr>
        <w:object w:dxaOrig="380" w:dyaOrig="300" w14:anchorId="661CFB64">
          <v:shape id="_x0000_i1129" type="#_x0000_t75" style="width:18.75pt;height:15pt" o:ole="">
            <v:imagedata r:id="rId236" o:title=""/>
          </v:shape>
          <o:OLEObject Type="Embed" ProgID="Equation.DSMT4" ShapeID="_x0000_i1129" DrawAspect="Content" ObjectID="_1707493541" r:id="rId237"/>
        </w:object>
      </w:r>
      <w:r w:rsidR="00597D53" w:rsidRPr="00B73523">
        <w:rPr>
          <w:rFonts w:ascii="Tahoma" w:hAnsi="Tahoma" w:cs="B Nazanin" w:hint="cs"/>
          <w:sz w:val="28"/>
          <w:szCs w:val="28"/>
          <w:rtl/>
          <w:lang w:bidi="fa-IR"/>
        </w:rPr>
        <w:t xml:space="preserve"> و </w:t>
      </w:r>
      <w:r w:rsidR="000855C3" w:rsidRPr="000855C3">
        <w:rPr>
          <w:rFonts w:asciiTheme="majorBidi" w:hAnsiTheme="majorBidi" w:cstheme="majorBidi"/>
          <w:position w:val="-6"/>
          <w:sz w:val="24"/>
          <w:szCs w:val="24"/>
          <w:lang w:bidi="fa-IR"/>
        </w:rPr>
        <w:object w:dxaOrig="400" w:dyaOrig="279" w14:anchorId="04756AC7">
          <v:shape id="_x0000_i1130" type="#_x0000_t75" style="width:20.25pt;height:14.25pt" o:ole="">
            <v:imagedata r:id="rId238" o:title=""/>
          </v:shape>
          <o:OLEObject Type="Embed" ProgID="Equation.DSMT4" ShapeID="_x0000_i1130" DrawAspect="Content" ObjectID="_1707493542" r:id="rId239"/>
        </w:object>
      </w:r>
      <w:r w:rsidR="00597D53" w:rsidRPr="00B73523">
        <w:rPr>
          <w:rFonts w:ascii="Tahoma" w:hAnsi="Tahoma" w:cs="B Nazanin" w:hint="cs"/>
          <w:sz w:val="28"/>
          <w:szCs w:val="28"/>
          <w:rtl/>
          <w:lang w:bidi="fa-IR"/>
        </w:rPr>
        <w:t xml:space="preserve">و </w:t>
      </w:r>
      <w:r w:rsidR="000855C3" w:rsidRPr="000855C3">
        <w:rPr>
          <w:rFonts w:ascii="Cambria" w:hAnsi="Cambria" w:cs="Cambria"/>
          <w:position w:val="-6"/>
          <w:sz w:val="28"/>
          <w:szCs w:val="28"/>
          <w:lang w:bidi="fa-IR"/>
        </w:rPr>
        <w:object w:dxaOrig="240" w:dyaOrig="220" w14:anchorId="66025BB5">
          <v:shape id="_x0000_i1131" type="#_x0000_t75" style="width:12pt;height:11.25pt" o:ole="">
            <v:imagedata r:id="rId240" o:title=""/>
          </v:shape>
          <o:OLEObject Type="Embed" ProgID="Equation.DSMT4" ShapeID="_x0000_i1131" DrawAspect="Content" ObjectID="_1707493543" r:id="rId241"/>
        </w:object>
      </w:r>
      <w:r w:rsidR="00597D53" w:rsidRPr="00B73523">
        <w:rPr>
          <w:rFonts w:ascii="Tahoma" w:hAnsi="Tahoma" w:cs="B Nazanin" w:hint="cs"/>
          <w:sz w:val="28"/>
          <w:szCs w:val="28"/>
          <w:rtl/>
          <w:lang w:bidi="fa-IR"/>
        </w:rPr>
        <w:t>را محاسبه می‌کند</w:t>
      </w:r>
      <w:r w:rsidR="00597D53">
        <w:rPr>
          <w:rFonts w:ascii="Tahoma" w:hAnsi="Tahoma" w:cs="B Nazanin"/>
          <w:sz w:val="28"/>
          <w:szCs w:val="28"/>
          <w:lang w:bidi="fa-IR"/>
        </w:rPr>
        <w:t>.</w:t>
      </w:r>
    </w:p>
    <w:p w14:paraId="5F0A69E0" w14:textId="5B354498" w:rsidR="00597D53" w:rsidRDefault="00152A15" w:rsidP="00E4168D">
      <w:pPr>
        <w:bidi/>
        <w:spacing w:line="276" w:lineRule="auto"/>
        <w:jc w:val="lowKashida"/>
        <w:rPr>
          <w:rFonts w:ascii="Tahoma" w:hAnsi="Tahoma" w:cs="B Nazanin"/>
          <w:sz w:val="28"/>
          <w:szCs w:val="28"/>
          <w:lang w:bidi="fa-IR"/>
        </w:rPr>
      </w:pPr>
      <w:r>
        <w:rPr>
          <w:rFonts w:ascii="Tahoma" w:hAnsi="Tahoma"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6E7B7D71" wp14:editId="100738D7">
                <wp:simplePos x="0" y="0"/>
                <wp:positionH relativeFrom="column">
                  <wp:posOffset>4442460</wp:posOffset>
                </wp:positionH>
                <wp:positionV relativeFrom="paragraph">
                  <wp:posOffset>173355</wp:posOffset>
                </wp:positionV>
                <wp:extent cx="388620" cy="266700"/>
                <wp:effectExtent l="0" t="0" r="0" b="0"/>
                <wp:wrapNone/>
                <wp:docPr id="638" name="Text Box 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64891EE" w14:textId="674CD6EA" w:rsidR="002F3FC5" w:rsidRDefault="002F3FC5" w:rsidP="00152A15">
                            <w:r w:rsidRPr="00152A15">
                              <w:rPr>
                                <w:position w:val="-6"/>
                              </w:rPr>
                              <w:object w:dxaOrig="400" w:dyaOrig="279" w14:anchorId="678E2B8C">
                                <v:shape id="_x0000_i1133" type="#_x0000_t75" style="width:19.5pt;height:13.5pt" o:ole="">
                                  <v:imagedata r:id="rId242" o:title=""/>
                                </v:shape>
                                <o:OLEObject Type="Embed" ProgID="Equation.DSMT4" ShapeID="_x0000_i1133" DrawAspect="Content" ObjectID="_1707493584" r:id="rId243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6E7B7D71" id="Text Box 638" o:spid="_x0000_s1113" type="#_x0000_t202" style="position:absolute;left:0;text-align:left;margin-left:349.8pt;margin-top:13.65pt;width:30.6pt;height:21pt;z-index:2522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" fillcolor="white [3201]" stroked="f" strokeweight=".5pt">
                <v:textbox>
                  <w:txbxContent>
                    <w:p w14:paraId="164891EE" w14:textId="674CD6EA" w:rsidR="002F3FC5" w:rsidRDefault="002F3FC5" w:rsidP="00152A15">
                      <w:r w:rsidRPr="00152A15">
                        <w:rPr>
                          <w:position w:val="-6"/>
                        </w:rPr>
                        <w:object w:dxaOrig="400" w:dyaOrig="279" w14:anchorId="678E2B8C">
                          <v:shape id="_x0000_i1132" type="#_x0000_t75" style="width:19.8pt;height:13.8pt" o:ole="">
                            <v:imagedata r:id="rId244" o:title=""/>
                          </v:shape>
                          <o:OLEObject Type="Embed" ProgID="Equation.DSMT4" ShapeID="_x0000_i1132" DrawAspect="Content" ObjectID="_1707417883" r:id="rId245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ahoma" w:hAnsi="Tahoma"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3272ED17" wp14:editId="63DC4283">
                <wp:simplePos x="0" y="0"/>
                <wp:positionH relativeFrom="column">
                  <wp:posOffset>3718560</wp:posOffset>
                </wp:positionH>
                <wp:positionV relativeFrom="paragraph">
                  <wp:posOffset>295275</wp:posOffset>
                </wp:positionV>
                <wp:extent cx="693420" cy="0"/>
                <wp:effectExtent l="0" t="76200" r="11430" b="95250"/>
                <wp:wrapNone/>
                <wp:docPr id="637" name="Straight Arrow Connector 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42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469A9318" id="Straight Arrow Connector 637" o:spid="_x0000_s1026" type="#_x0000_t32" style="position:absolute;margin-left:292.8pt;margin-top:23.25pt;width:54.6pt;height:0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ahoma" w:hAnsi="Tahoma"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0B0BE01A" wp14:editId="154FBC6E">
                <wp:simplePos x="0" y="0"/>
                <wp:positionH relativeFrom="column">
                  <wp:posOffset>3726180</wp:posOffset>
                </wp:positionH>
                <wp:positionV relativeFrom="paragraph">
                  <wp:posOffset>97155</wp:posOffset>
                </wp:positionV>
                <wp:extent cx="693420" cy="0"/>
                <wp:effectExtent l="0" t="76200" r="11430" b="95250"/>
                <wp:wrapNone/>
                <wp:docPr id="635" name="Straight Arrow Connector 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42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6C848DFE" id="Straight Arrow Connector 635" o:spid="_x0000_s1026" type="#_x0000_t32" style="position:absolute;margin-left:293.4pt;margin-top:7.65pt;width:54.6pt;height:0;z-index:25224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ahoma" w:hAnsi="Tahoma"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74955027" wp14:editId="0B71AD9A">
                <wp:simplePos x="0" y="0"/>
                <wp:positionH relativeFrom="column">
                  <wp:posOffset>1653540</wp:posOffset>
                </wp:positionH>
                <wp:positionV relativeFrom="paragraph">
                  <wp:posOffset>173355</wp:posOffset>
                </wp:positionV>
                <wp:extent cx="365760" cy="525780"/>
                <wp:effectExtent l="0" t="0" r="0" b="7620"/>
                <wp:wrapNone/>
                <wp:docPr id="634" name="Text Box 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" cy="5257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19D1E47" w14:textId="03EE165D" w:rsidR="002F3FC5" w:rsidRDefault="002F3FC5" w:rsidP="00152A15">
                            <w:r w:rsidRPr="00152A15">
                              <w:rPr>
                                <w:position w:val="-24"/>
                              </w:rPr>
                              <w:object w:dxaOrig="360" w:dyaOrig="620" w14:anchorId="350AFE23">
                                <v:shape id="_x0000_i1135" type="#_x0000_t75" style="width:18pt;height:30.75pt" o:ole="">
                                  <v:imagedata r:id="rId246" o:title=""/>
                                </v:shape>
                                <o:OLEObject Type="Embed" ProgID="Equation.DSMT4" ShapeID="_x0000_i1135" DrawAspect="Content" ObjectID="_1707493585" r:id="rId247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74955027" id="Text Box 634" o:spid="_x0000_s1114" type="#_x0000_t202" style="position:absolute;left:0;text-align:left;margin-left:130.2pt;margin-top:13.65pt;width:28.8pt;height:41.4pt;z-index:2522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" fillcolor="white [3201]" stroked="f" strokeweight=".5pt">
                <v:textbox>
                  <w:txbxContent>
                    <w:p w14:paraId="319D1E47" w14:textId="03EE165D" w:rsidR="002F3FC5" w:rsidRDefault="002F3FC5" w:rsidP="00152A15">
                      <w:r w:rsidRPr="00152A15">
                        <w:rPr>
                          <w:position w:val="-24"/>
                        </w:rPr>
                        <w:object w:dxaOrig="360" w:dyaOrig="620" w14:anchorId="350AFE23">
                          <v:shape id="_x0000_i1134" type="#_x0000_t75" style="width:18pt;height:30.6pt" o:ole="">
                            <v:imagedata r:id="rId248" o:title=""/>
                          </v:shape>
                          <o:OLEObject Type="Embed" ProgID="Equation.DSMT4" ShapeID="_x0000_i1134" DrawAspect="Content" ObjectID="_1707417884" r:id="rId249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 w:rsidR="00CA04EF">
        <w:rPr>
          <w:rFonts w:ascii="Tahoma" w:hAnsi="Tahoma"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50AA6F6C" wp14:editId="278FF621">
                <wp:simplePos x="0" y="0"/>
                <wp:positionH relativeFrom="column">
                  <wp:posOffset>2034540</wp:posOffset>
                </wp:positionH>
                <wp:positionV relativeFrom="paragraph">
                  <wp:posOffset>142875</wp:posOffset>
                </wp:positionV>
                <wp:extent cx="815340" cy="0"/>
                <wp:effectExtent l="0" t="76200" r="22860" b="95250"/>
                <wp:wrapNone/>
                <wp:docPr id="631" name="Straight Arrow Connector 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534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4A230C47" id="Straight Arrow Connector 631" o:spid="_x0000_s1026" type="#_x0000_t32" style="position:absolute;margin-left:160.2pt;margin-top:11.25pt;width:64.2pt;height:0;z-index:25223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" strokecolor="black [3200]" strokeweight=".5pt">
                <v:stroke endarrow="block" joinstyle="miter"/>
              </v:shape>
            </w:pict>
          </mc:Fallback>
        </mc:AlternateContent>
      </w:r>
      <w:r w:rsidR="00CA04EF">
        <w:rPr>
          <w:rFonts w:ascii="Tahoma" w:hAnsi="Tahoma"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42649D11" wp14:editId="2515E64D">
                <wp:simplePos x="0" y="0"/>
                <wp:positionH relativeFrom="column">
                  <wp:posOffset>2849880</wp:posOffset>
                </wp:positionH>
                <wp:positionV relativeFrom="paragraph">
                  <wp:posOffset>5715</wp:posOffset>
                </wp:positionV>
                <wp:extent cx="868680" cy="586740"/>
                <wp:effectExtent l="0" t="0" r="26670" b="22860"/>
                <wp:wrapNone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8680" cy="5867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0C9D06" w14:textId="1979CF01" w:rsidR="002F3FC5" w:rsidRPr="00CA04EF" w:rsidRDefault="002F3FC5">
                            <w:pPr>
                              <w:rPr>
                                <w:rFonts w:asciiTheme="majorBidi" w:hAnsiTheme="majorBidi" w:cstheme="majorBidi"/>
                                <w:sz w:val="56"/>
                                <w:szCs w:val="56"/>
                              </w:rPr>
                            </w:pPr>
                            <w:r w:rsidRPr="00CA04EF">
                              <w:rPr>
                                <w:rFonts w:asciiTheme="majorBidi" w:hAnsiTheme="majorBidi" w:cstheme="majorBidi"/>
                                <w:sz w:val="56"/>
                                <w:szCs w:val="56"/>
                              </w:rPr>
                              <w:t>FLC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42649D11" id="Text Box 113" o:spid="_x0000_s1115" type="#_x0000_t202" style="position:absolute;left:0;text-align:left;margin-left:224.4pt;margin-top:.45pt;width:68.4pt;height:46.2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" fillcolor="white [3201]" strokeweight=".5pt">
                <v:textbox>
                  <w:txbxContent>
                    <w:p w14:paraId="150C9D06" w14:textId="1979CF01" w:rsidR="002F3FC5" w:rsidRPr="00CA04EF" w:rsidRDefault="002F3FC5">
                      <w:pPr>
                        <w:rPr>
                          <w:rFonts w:asciiTheme="majorBidi" w:hAnsiTheme="majorBidi" w:cstheme="majorBidi"/>
                          <w:sz w:val="56"/>
                          <w:szCs w:val="56"/>
                        </w:rPr>
                      </w:pPr>
                      <w:r w:rsidRPr="00CA04EF">
                        <w:rPr>
                          <w:rFonts w:asciiTheme="majorBidi" w:hAnsiTheme="majorBidi" w:cstheme="majorBidi"/>
                          <w:sz w:val="56"/>
                          <w:szCs w:val="56"/>
                        </w:rPr>
                        <w:t>FLC</w:t>
                      </w:r>
                    </w:p>
                  </w:txbxContent>
                </v:textbox>
              </v:shape>
            </w:pict>
          </mc:Fallback>
        </mc:AlternateContent>
      </w:r>
    </w:p>
    <w:p w14:paraId="041FBFC2" w14:textId="64BF5DD0" w:rsidR="00B73523" w:rsidRDefault="00152A15" w:rsidP="00E4168D">
      <w:pPr>
        <w:bidi/>
        <w:spacing w:line="276" w:lineRule="auto"/>
        <w:jc w:val="lowKashida"/>
        <w:rPr>
          <w:rFonts w:ascii="Tahoma" w:hAnsi="Tahoma" w:cs="B Nazanin"/>
          <w:sz w:val="28"/>
          <w:szCs w:val="28"/>
          <w:rtl/>
          <w:lang w:bidi="fa-IR"/>
        </w:rPr>
      </w:pPr>
      <w:r>
        <w:rPr>
          <w:rFonts w:ascii="Tahoma" w:hAnsi="Tahoma"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DA4928E" wp14:editId="5DC72CF5">
                <wp:simplePos x="0" y="0"/>
                <wp:positionH relativeFrom="margin">
                  <wp:posOffset>4488180</wp:posOffset>
                </wp:positionH>
                <wp:positionV relativeFrom="paragraph">
                  <wp:posOffset>38100</wp:posOffset>
                </wp:positionV>
                <wp:extent cx="297180" cy="259080"/>
                <wp:effectExtent l="0" t="0" r="7620" b="7620"/>
                <wp:wrapNone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8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0098E88" w14:textId="1D9BE521" w:rsidR="002F3FC5" w:rsidRDefault="002F3FC5" w:rsidP="00152A15">
                            <w:r w:rsidRPr="00152A15">
                              <w:rPr>
                                <w:rFonts w:ascii="Cambria" w:hAnsi="Cambria" w:cs="Cambria"/>
                                <w:position w:val="-6"/>
                                <w:sz w:val="28"/>
                                <w:szCs w:val="28"/>
                                <w:lang w:bidi="fa-IR"/>
                              </w:rPr>
                              <w:object w:dxaOrig="240" w:dyaOrig="220" w14:anchorId="5E5D6D27">
                                <v:shape id="_x0000_i1137" type="#_x0000_t75" style="width:15pt;height:13.5pt" o:ole="">
                                  <v:imagedata r:id="rId250" o:title=""/>
                                </v:shape>
                                <o:OLEObject Type="Embed" ProgID="Equation.DSMT4" ShapeID="_x0000_i1137" DrawAspect="Content" ObjectID="_1707493586" r:id="rId251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7DA4928E" id="Text Box 125" o:spid="_x0000_s1116" type="#_x0000_t202" style="position:absolute;left:0;text-align:left;margin-left:353.4pt;margin-top:3pt;width:23.4pt;height:20.4pt;z-index:251781120;visibility:visible;mso-wrap-style:non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" fillcolor="white [3201]" stroked="f" strokeweight=".5pt">
                <v:textbox style="mso-fit-shape-to-text:t">
                  <w:txbxContent>
                    <w:p w14:paraId="10098E88" w14:textId="1D9BE521" w:rsidR="002F3FC5" w:rsidRDefault="002F3FC5" w:rsidP="00152A15">
                      <w:r w:rsidRPr="00152A15">
                        <w:rPr>
                          <w:rFonts w:ascii="Cambria" w:hAnsi="Cambria" w:cs="Cambria"/>
                          <w:position w:val="-6"/>
                          <w:sz w:val="28"/>
                          <w:szCs w:val="28"/>
                          <w:lang w:bidi="fa-IR"/>
                        </w:rPr>
                        <w:object w:dxaOrig="240" w:dyaOrig="220" w14:anchorId="5E5D6D27">
                          <v:shape id="_x0000_i1136" type="#_x0000_t75" style="width:15pt;height:13.2pt" o:ole="">
                            <v:imagedata r:id="rId252" o:title=""/>
                          </v:shape>
                          <o:OLEObject Type="Embed" ProgID="Equation.DSMT4" ShapeID="_x0000_i1136" DrawAspect="Content" ObjectID="_1707417885" r:id="rId253"/>
                        </w:objec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ahoma" w:hAnsi="Tahoma"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7FCB64CF" wp14:editId="31291643">
                <wp:simplePos x="0" y="0"/>
                <wp:positionH relativeFrom="column">
                  <wp:posOffset>3726180</wp:posOffset>
                </wp:positionH>
                <wp:positionV relativeFrom="paragraph">
                  <wp:posOffset>137160</wp:posOffset>
                </wp:positionV>
                <wp:extent cx="678180" cy="15240"/>
                <wp:effectExtent l="0" t="57150" r="26670" b="99060"/>
                <wp:wrapNone/>
                <wp:docPr id="639" name="Straight Arrow Connector 6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8180" cy="152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3D9F42A1" id="Straight Arrow Connector 639" o:spid="_x0000_s1026" type="#_x0000_t32" style="position:absolute;margin-left:293.4pt;margin-top:10.8pt;width:53.4pt;height:1.2pt;z-index:25224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" strokecolor="black [3200]" strokeweight=".5pt">
                <v:stroke endarrow="block" joinstyle="miter"/>
              </v:shape>
            </w:pict>
          </mc:Fallback>
        </mc:AlternateContent>
      </w:r>
      <w:r w:rsidR="00CA04EF">
        <w:rPr>
          <w:rFonts w:ascii="Tahoma" w:hAnsi="Tahoma"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39872" behindDoc="0" locked="0" layoutInCell="1" allowOverlap="1" wp14:anchorId="03A104E6" wp14:editId="6A3BA0A2">
                <wp:simplePos x="0" y="0"/>
                <wp:positionH relativeFrom="column">
                  <wp:posOffset>2026920</wp:posOffset>
                </wp:positionH>
                <wp:positionV relativeFrom="paragraph">
                  <wp:posOffset>83820</wp:posOffset>
                </wp:positionV>
                <wp:extent cx="815340" cy="0"/>
                <wp:effectExtent l="0" t="76200" r="22860" b="95250"/>
                <wp:wrapNone/>
                <wp:docPr id="632" name="Straight Arrow Connector 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534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498EAC79" id="Straight Arrow Connector 632" o:spid="_x0000_s1026" type="#_x0000_t32" style="position:absolute;margin-left:159.6pt;margin-top:6.6pt;width:64.2pt;height:0;z-index:25223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" strokecolor="black [3200]" strokeweight=".5pt">
                <v:stroke endarrow="block" joinstyle="miter"/>
              </v:shape>
            </w:pict>
          </mc:Fallback>
        </mc:AlternateContent>
      </w:r>
    </w:p>
    <w:p w14:paraId="480E7F7A" w14:textId="0DA7D086" w:rsidR="000F1CC9" w:rsidRPr="00CA04EF" w:rsidRDefault="0007004E" w:rsidP="00CA04EF">
      <w:pPr>
        <w:tabs>
          <w:tab w:val="left" w:pos="6684"/>
        </w:tabs>
        <w:bidi/>
        <w:spacing w:line="276" w:lineRule="auto"/>
        <w:jc w:val="center"/>
        <w:rPr>
          <w:rFonts w:ascii="Tahoma" w:hAnsi="Tahoma" w:cs="B Nazanin"/>
          <w:sz w:val="28"/>
          <w:szCs w:val="28"/>
          <w:lang w:bidi="fa-IR"/>
        </w:rPr>
      </w:pPr>
      <w:bookmarkStart w:id="718" w:name="_Hlk96694754"/>
      <w:commentRangeStart w:id="719"/>
      <w:r w:rsidRPr="00597D53">
        <w:rPr>
          <w:rFonts w:ascii="Tahoma" w:hAnsi="Tahoma" w:cs="B Nazanin" w:hint="cs"/>
          <w:sz w:val="24"/>
          <w:szCs w:val="24"/>
          <w:rtl/>
          <w:lang w:bidi="fa-IR"/>
        </w:rPr>
        <w:t>شکل</w:t>
      </w:r>
      <w:r w:rsidR="00735FED">
        <w:rPr>
          <w:rFonts w:ascii="Tahoma" w:hAnsi="Tahoma" w:cs="B Nazanin" w:hint="cs"/>
          <w:sz w:val="24"/>
          <w:szCs w:val="24"/>
          <w:rtl/>
          <w:lang w:bidi="fa-IR"/>
        </w:rPr>
        <w:t>4-8</w:t>
      </w:r>
      <w:r w:rsidRPr="00597D53">
        <w:rPr>
          <w:rFonts w:ascii="Tahoma" w:hAnsi="Tahoma" w:cs="B Nazanin" w:hint="cs"/>
          <w:sz w:val="24"/>
          <w:szCs w:val="24"/>
          <w:rtl/>
          <w:lang w:bidi="fa-IR"/>
        </w:rPr>
        <w:t>: ساختار</w:t>
      </w:r>
      <w:r w:rsidRPr="0007004E">
        <w:rPr>
          <w:rFonts w:ascii="Tahoma" w:hAnsi="Tahoma" w:cs="B Nazanin"/>
          <w:lang w:bidi="fa-IR"/>
        </w:rPr>
        <w:t xml:space="preserve"> </w:t>
      </w:r>
      <w:r w:rsidRPr="00597D53">
        <w:rPr>
          <w:rFonts w:asciiTheme="majorBidi" w:hAnsiTheme="majorBidi" w:cstheme="majorBidi"/>
          <w:lang w:bidi="fa-IR"/>
        </w:rPr>
        <w:t>FLC</w:t>
      </w:r>
      <w:commentRangeEnd w:id="719"/>
      <w:r w:rsidR="00C160D1">
        <w:rPr>
          <w:rStyle w:val="CommentReference"/>
          <w:rtl/>
        </w:rPr>
        <w:commentReference w:id="719"/>
      </w:r>
    </w:p>
    <w:bookmarkEnd w:id="718"/>
    <w:p w14:paraId="196C4D2B" w14:textId="5C1085C3" w:rsidR="0007004E" w:rsidRPr="002B174E" w:rsidRDefault="0007004E" w:rsidP="00E4168D">
      <w:pPr>
        <w:bidi/>
        <w:spacing w:line="276" w:lineRule="auto"/>
        <w:jc w:val="lowKashida"/>
        <w:rPr>
          <w:rFonts w:ascii="Tahoma" w:hAnsi="Tahoma" w:cs="B Nazanin"/>
          <w:sz w:val="28"/>
          <w:szCs w:val="28"/>
          <w:rtl/>
          <w:lang w:bidi="fa-IR"/>
        </w:rPr>
      </w:pPr>
      <w:r w:rsidRPr="002B174E">
        <w:rPr>
          <w:rFonts w:ascii="Tahoma" w:hAnsi="Tahoma" w:cs="B Nazanin" w:hint="cs"/>
          <w:sz w:val="28"/>
          <w:szCs w:val="28"/>
          <w:rtl/>
          <w:lang w:bidi="fa-IR"/>
        </w:rPr>
        <w:t>که</w:t>
      </w:r>
      <w:r w:rsidR="000855C3" w:rsidRPr="000855C3">
        <w:rPr>
          <w:rFonts w:ascii="Tahoma" w:hAnsi="Tahoma" w:cs="B Nazanin"/>
          <w:position w:val="-8"/>
          <w:sz w:val="28"/>
          <w:szCs w:val="28"/>
          <w:lang w:bidi="fa-IR"/>
        </w:rPr>
        <w:object w:dxaOrig="380" w:dyaOrig="300" w14:anchorId="53A59552">
          <v:shape id="_x0000_i1138" type="#_x0000_t75" style="width:18.75pt;height:15pt" o:ole="">
            <v:imagedata r:id="rId236" o:title=""/>
          </v:shape>
          <o:OLEObject Type="Embed" ProgID="Equation.DSMT4" ShapeID="_x0000_i1138" DrawAspect="Content" ObjectID="_1707493544" r:id="rId254"/>
        </w:object>
      </w:r>
      <w:r w:rsidR="000855C3" w:rsidRPr="00B73523">
        <w:rPr>
          <w:rFonts w:ascii="Tahoma" w:hAnsi="Tahoma" w:cs="B Nazanin" w:hint="cs"/>
          <w:sz w:val="28"/>
          <w:szCs w:val="28"/>
          <w:rtl/>
          <w:lang w:bidi="fa-IR"/>
        </w:rPr>
        <w:t xml:space="preserve"> و</w:t>
      </w:r>
      <w:r w:rsidRPr="002B174E">
        <w:rPr>
          <w:rFonts w:ascii="Tahoma" w:hAnsi="Tahoma" w:cs="B Nazanin" w:hint="cs"/>
          <w:sz w:val="28"/>
          <w:szCs w:val="28"/>
          <w:rtl/>
          <w:lang w:bidi="fa-IR"/>
        </w:rPr>
        <w:t xml:space="preserve"> </w:t>
      </w:r>
      <w:r w:rsidR="000855C3" w:rsidRPr="000855C3">
        <w:rPr>
          <w:rFonts w:asciiTheme="majorBidi" w:hAnsiTheme="majorBidi" w:cstheme="majorBidi"/>
          <w:position w:val="-6"/>
          <w:sz w:val="24"/>
          <w:szCs w:val="24"/>
          <w:lang w:bidi="fa-IR"/>
        </w:rPr>
        <w:object w:dxaOrig="400" w:dyaOrig="279" w14:anchorId="68CC694E">
          <v:shape id="_x0000_i1139" type="#_x0000_t75" style="width:20.25pt;height:14.25pt" o:ole="">
            <v:imagedata r:id="rId238" o:title=""/>
          </v:shape>
          <o:OLEObject Type="Embed" ProgID="Equation.DSMT4" ShapeID="_x0000_i1139" DrawAspect="Content" ObjectID="_1707493545" r:id="rId255"/>
        </w:object>
      </w:r>
      <w:r w:rsidR="00B47E93">
        <w:rPr>
          <w:rFonts w:ascii="Tahoma" w:hAnsi="Tahoma" w:cs="B Nazanin" w:hint="cs"/>
          <w:sz w:val="28"/>
          <w:szCs w:val="28"/>
          <w:rtl/>
          <w:lang w:bidi="fa-IR"/>
        </w:rPr>
        <w:t>مقادیر نرمالایزشده هستند و</w:t>
      </w:r>
      <w:r w:rsidR="002B174E" w:rsidRPr="002B174E">
        <w:rPr>
          <w:rFonts w:ascii="Tahoma" w:hAnsi="Tahoma" w:cs="B Nazanin" w:hint="cs"/>
          <w:sz w:val="28"/>
          <w:szCs w:val="28"/>
          <w:rtl/>
          <w:lang w:bidi="fa-IR"/>
        </w:rPr>
        <w:t xml:space="preserve"> از روابط زیر محاسبه می</w:t>
      </w:r>
      <w:r w:rsidR="0046677B">
        <w:rPr>
          <w:rFonts w:ascii="Tahoma" w:hAnsi="Tahoma" w:cs="B Nazanin" w:hint="eastAsia"/>
          <w:sz w:val="28"/>
          <w:szCs w:val="28"/>
          <w:lang w:bidi="fa-IR"/>
        </w:rPr>
        <w:t>‌</w:t>
      </w:r>
      <w:r w:rsidR="002B174E" w:rsidRPr="002B174E">
        <w:rPr>
          <w:rFonts w:ascii="Tahoma" w:hAnsi="Tahoma" w:cs="B Nazanin" w:hint="cs"/>
          <w:sz w:val="28"/>
          <w:szCs w:val="28"/>
          <w:rtl/>
          <w:lang w:bidi="fa-IR"/>
        </w:rPr>
        <w:t>شوند:</w:t>
      </w:r>
    </w:p>
    <w:p w14:paraId="05C1CE90" w14:textId="66A9A4DF" w:rsidR="002B174E" w:rsidRPr="00775B53" w:rsidRDefault="002B174E" w:rsidP="00E4168D">
      <w:pPr>
        <w:bidi/>
        <w:spacing w:line="276" w:lineRule="auto"/>
        <w:jc w:val="lowKashida"/>
        <w:rPr>
          <w:rFonts w:ascii="Tahoma" w:hAnsi="Tahoma" w:cs="B Nazanin"/>
          <w:sz w:val="28"/>
          <w:szCs w:val="28"/>
          <w:lang w:bidi="fa-IR"/>
        </w:rPr>
      </w:pPr>
      <w:r w:rsidRPr="00083E13">
        <w:rPr>
          <w:rFonts w:ascii="Tahoma" w:hAnsi="Tahoma" w:cs="B Nazanin" w:hint="cs"/>
          <w:sz w:val="28"/>
          <w:szCs w:val="28"/>
          <w:rtl/>
          <w:lang w:bidi="fa-IR"/>
        </w:rPr>
        <w:lastRenderedPageBreak/>
        <w:t>(</w:t>
      </w:r>
      <w:r w:rsidRPr="00083E13">
        <w:rPr>
          <w:rFonts w:asciiTheme="majorBidi" w:hAnsiTheme="majorBidi" w:cs="B Nazanin"/>
          <w:sz w:val="28"/>
          <w:szCs w:val="28"/>
          <w:rtl/>
          <w:lang w:bidi="fa-IR"/>
        </w:rPr>
        <w:t>4-2</w:t>
      </w:r>
      <w:r w:rsidRPr="00083E13">
        <w:rPr>
          <w:rFonts w:ascii="Tahoma" w:hAnsi="Tahoma" w:cs="B Nazanin" w:hint="cs"/>
          <w:sz w:val="28"/>
          <w:szCs w:val="28"/>
          <w:rtl/>
          <w:lang w:bidi="fa-IR"/>
        </w:rPr>
        <w:t>):</w:t>
      </w:r>
      <w:r w:rsidR="000855C3">
        <w:rPr>
          <w:rFonts w:ascii="Tahoma" w:hAnsi="Tahoma" w:cs="B Nazanin" w:hint="cs"/>
          <w:sz w:val="28"/>
          <w:szCs w:val="28"/>
          <w:rtl/>
          <w:lang w:bidi="fa-IR"/>
        </w:rPr>
        <w:t xml:space="preserve">                     </w:t>
      </w:r>
      <w:r w:rsidR="000855C3">
        <w:rPr>
          <w:rFonts w:ascii="Tahoma" w:hAnsi="Tahoma" w:cs="B Nazanin"/>
          <w:sz w:val="28"/>
          <w:szCs w:val="28"/>
          <w:rtl/>
          <w:lang w:bidi="fa-IR"/>
        </w:rPr>
        <w:tab/>
      </w:r>
      <w:r w:rsidR="000855C3">
        <w:rPr>
          <w:rFonts w:ascii="Tahoma" w:hAnsi="Tahoma" w:cs="B Nazanin"/>
          <w:sz w:val="28"/>
          <w:szCs w:val="28"/>
          <w:rtl/>
          <w:lang w:bidi="fa-IR"/>
        </w:rPr>
        <w:tab/>
      </w:r>
      <w:r w:rsidR="0071749C" w:rsidRPr="00083E13">
        <w:rPr>
          <w:rFonts w:ascii="Tahoma" w:hAnsi="Tahoma" w:cs="B Nazanin"/>
          <w:sz w:val="28"/>
          <w:szCs w:val="28"/>
          <w:rtl/>
          <w:lang w:bidi="fa-IR"/>
        </w:rPr>
        <w:tab/>
      </w:r>
      <w:r w:rsidR="000855C3">
        <w:rPr>
          <w:rFonts w:ascii="Tahoma" w:hAnsi="Tahoma" w:cs="B Nazanin"/>
          <w:sz w:val="28"/>
          <w:szCs w:val="28"/>
          <w:lang w:bidi="fa-IR"/>
        </w:rPr>
        <w:t xml:space="preserve"> </w:t>
      </w:r>
      <w:r w:rsidR="00D1527A" w:rsidRPr="00D1527A">
        <w:rPr>
          <w:rFonts w:ascii="Tahoma" w:hAnsi="Tahoma" w:cs="B Nazanin"/>
          <w:position w:val="-26"/>
          <w:sz w:val="28"/>
          <w:szCs w:val="28"/>
          <w:lang w:bidi="fa-IR"/>
        </w:rPr>
        <w:object w:dxaOrig="2220" w:dyaOrig="639" w14:anchorId="3C2D1C57">
          <v:shape id="_x0000_i1140" type="#_x0000_t75" style="width:111pt;height:32.25pt" o:ole="">
            <v:imagedata r:id="rId256" o:title=""/>
          </v:shape>
          <o:OLEObject Type="Embed" ProgID="Equation.DSMT4" ShapeID="_x0000_i1140" DrawAspect="Content" ObjectID="_1707493546" r:id="rId257"/>
        </w:object>
      </w:r>
      <w:r w:rsidR="0071749C">
        <w:rPr>
          <w:rFonts w:ascii="Tahoma" w:hAnsi="Tahoma" w:cs="B Nazanin"/>
          <w:sz w:val="28"/>
          <w:szCs w:val="28"/>
          <w:rtl/>
          <w:lang w:bidi="fa-IR"/>
        </w:rPr>
        <w:tab/>
      </w:r>
      <w:r w:rsidR="0071749C">
        <w:rPr>
          <w:rFonts w:ascii="Tahoma" w:hAnsi="Tahoma" w:cs="B Nazanin"/>
          <w:sz w:val="28"/>
          <w:szCs w:val="28"/>
          <w:rtl/>
          <w:lang w:bidi="fa-IR"/>
        </w:rPr>
        <w:tab/>
      </w:r>
      <w:r w:rsidR="0071749C">
        <w:rPr>
          <w:rFonts w:ascii="Tahoma" w:hAnsi="Tahoma" w:cs="B Nazanin"/>
          <w:sz w:val="28"/>
          <w:szCs w:val="28"/>
          <w:rtl/>
          <w:lang w:bidi="fa-IR"/>
        </w:rPr>
        <w:tab/>
      </w:r>
      <w:r w:rsidR="0071749C">
        <w:rPr>
          <w:rFonts w:ascii="Tahoma" w:hAnsi="Tahoma" w:cs="B Nazanin"/>
          <w:sz w:val="28"/>
          <w:szCs w:val="28"/>
          <w:rtl/>
          <w:lang w:bidi="fa-IR"/>
        </w:rPr>
        <w:tab/>
      </w:r>
      <w:r w:rsidR="0071749C">
        <w:rPr>
          <w:rFonts w:ascii="Tahoma" w:hAnsi="Tahoma" w:cs="B Nazanin"/>
          <w:sz w:val="28"/>
          <w:szCs w:val="28"/>
          <w:rtl/>
          <w:lang w:bidi="fa-IR"/>
        </w:rPr>
        <w:tab/>
      </w:r>
    </w:p>
    <w:p w14:paraId="19F5504C" w14:textId="0950645E" w:rsidR="00D1527A" w:rsidRPr="00C86D92" w:rsidRDefault="00D1527A" w:rsidP="00E4168D">
      <w:pPr>
        <w:bidi/>
        <w:spacing w:line="276" w:lineRule="auto"/>
        <w:jc w:val="lowKashida"/>
        <w:rPr>
          <w:rFonts w:ascii="Tahoma" w:eastAsiaTheme="minorEastAsia" w:hAnsi="Tahoma" w:cs="B Nazanin"/>
          <w:sz w:val="28"/>
          <w:szCs w:val="28"/>
          <w:rtl/>
          <w:lang w:bidi="fa-IR"/>
        </w:rPr>
      </w:pPr>
      <w:r w:rsidRPr="00C86D92">
        <w:rPr>
          <w:rFonts w:ascii="Tahoma" w:eastAsiaTheme="minorEastAsia" w:hAnsi="Tahoma" w:cs="B Nazanin" w:hint="cs"/>
          <w:sz w:val="28"/>
          <w:szCs w:val="28"/>
          <w:rtl/>
          <w:lang w:bidi="fa-IR"/>
        </w:rPr>
        <w:t>که در آن</w:t>
      </w:r>
      <w:r w:rsidR="00C86D92" w:rsidRPr="00C86D92">
        <w:rPr>
          <w:rFonts w:ascii="Tahoma" w:eastAsiaTheme="minorEastAsia" w:hAnsi="Tahoma" w:cs="B Nazanin"/>
          <w:position w:val="-8"/>
          <w:sz w:val="28"/>
          <w:szCs w:val="28"/>
          <w:lang w:bidi="fa-IR"/>
        </w:rPr>
        <w:object w:dxaOrig="740" w:dyaOrig="300" w14:anchorId="27247541">
          <v:shape id="_x0000_i1141" type="#_x0000_t75" style="width:36.75pt;height:15pt" o:ole="">
            <v:imagedata r:id="rId258" o:title=""/>
          </v:shape>
          <o:OLEObject Type="Embed" ProgID="Equation.DSMT4" ShapeID="_x0000_i1141" DrawAspect="Content" ObjectID="_1707493547" r:id="rId259"/>
        </w:object>
      </w:r>
      <w:r w:rsidR="00C86D92" w:rsidRPr="00C86D92">
        <w:rPr>
          <w:rFonts w:ascii="Tahoma" w:eastAsiaTheme="minorEastAsia" w:hAnsi="Tahoma" w:cs="B Nazanin" w:hint="cs"/>
          <w:sz w:val="28"/>
          <w:szCs w:val="28"/>
          <w:rtl/>
          <w:lang w:bidi="fa-IR"/>
        </w:rPr>
        <w:t>حد پایین ضریب تناسبی و</w:t>
      </w:r>
      <w:r w:rsidR="00C86D92" w:rsidRPr="00C86D92">
        <w:rPr>
          <w:rFonts w:ascii="Tahoma" w:eastAsiaTheme="minorEastAsia" w:hAnsi="Tahoma" w:cs="B Nazanin"/>
          <w:position w:val="-8"/>
          <w:sz w:val="28"/>
          <w:szCs w:val="28"/>
          <w:lang w:bidi="fa-IR"/>
        </w:rPr>
        <w:object w:dxaOrig="780" w:dyaOrig="300" w14:anchorId="4437BA79">
          <v:shape id="_x0000_i1142" type="#_x0000_t75" style="width:39pt;height:15pt" o:ole="">
            <v:imagedata r:id="rId260" o:title=""/>
          </v:shape>
          <o:OLEObject Type="Embed" ProgID="Equation.DSMT4" ShapeID="_x0000_i1142" DrawAspect="Content" ObjectID="_1707493548" r:id="rId261"/>
        </w:object>
      </w:r>
      <w:r w:rsidR="00C86D92" w:rsidRPr="00C86D92">
        <w:rPr>
          <w:rFonts w:ascii="Tahoma" w:eastAsiaTheme="minorEastAsia" w:hAnsi="Tahoma" w:cs="B Nazanin"/>
          <w:sz w:val="28"/>
          <w:szCs w:val="28"/>
          <w:lang w:bidi="fa-IR"/>
        </w:rPr>
        <w:t xml:space="preserve"> </w:t>
      </w:r>
      <w:r w:rsidR="00C86D92" w:rsidRPr="00C86D92">
        <w:rPr>
          <w:rFonts w:ascii="Tahoma" w:eastAsiaTheme="minorEastAsia" w:hAnsi="Tahoma" w:cs="B Nazanin" w:hint="cs"/>
          <w:sz w:val="28"/>
          <w:szCs w:val="28"/>
          <w:rtl/>
          <w:lang w:bidi="fa-IR"/>
        </w:rPr>
        <w:t xml:space="preserve">حد بالای ضریب تناسبی است. </w:t>
      </w:r>
      <w:r w:rsidRPr="00C86D92">
        <w:rPr>
          <w:rFonts w:ascii="Tahoma" w:eastAsiaTheme="minorEastAsia" w:hAnsi="Tahoma" w:cs="B Nazanin" w:hint="cs"/>
          <w:sz w:val="28"/>
          <w:szCs w:val="28"/>
          <w:rtl/>
          <w:lang w:bidi="fa-IR"/>
        </w:rPr>
        <w:t xml:space="preserve"> </w:t>
      </w:r>
    </w:p>
    <w:p w14:paraId="2A7E5BA1" w14:textId="18268CD4" w:rsidR="002B174E" w:rsidRPr="002B174E" w:rsidRDefault="002B174E" w:rsidP="00D1527A">
      <w:pPr>
        <w:bidi/>
        <w:spacing w:line="276" w:lineRule="auto"/>
        <w:jc w:val="lowKashida"/>
        <w:rPr>
          <w:rFonts w:ascii="Tahoma" w:eastAsiaTheme="minorEastAsia" w:hAnsi="Tahoma" w:cs="B Nazanin"/>
          <w:lang w:bidi="fa-IR"/>
        </w:rPr>
      </w:pPr>
      <w:r w:rsidRPr="00083E13">
        <w:rPr>
          <w:rFonts w:ascii="Tahoma" w:eastAsiaTheme="minorEastAsia" w:hAnsi="Tahoma" w:cs="B Nazanin" w:hint="cs"/>
          <w:sz w:val="28"/>
          <w:szCs w:val="28"/>
          <w:rtl/>
          <w:lang w:bidi="fa-IR"/>
        </w:rPr>
        <w:t>(</w:t>
      </w:r>
      <w:r w:rsidRPr="00083E13">
        <w:rPr>
          <w:rFonts w:asciiTheme="majorBidi" w:eastAsiaTheme="minorEastAsia" w:hAnsiTheme="majorBidi" w:cs="B Nazanin"/>
          <w:sz w:val="28"/>
          <w:szCs w:val="28"/>
          <w:rtl/>
          <w:lang w:bidi="fa-IR"/>
        </w:rPr>
        <w:t>3-4</w:t>
      </w:r>
      <w:r w:rsidRPr="00083E13">
        <w:rPr>
          <w:rFonts w:ascii="Tahoma" w:eastAsiaTheme="minorEastAsia" w:hAnsi="Tahoma" w:cs="B Nazanin" w:hint="cs"/>
          <w:sz w:val="28"/>
          <w:szCs w:val="28"/>
          <w:rtl/>
          <w:lang w:bidi="fa-IR"/>
        </w:rPr>
        <w:t>):</w:t>
      </w:r>
      <w:r w:rsidR="00D1527A">
        <w:rPr>
          <w:rFonts w:ascii="Tahoma" w:eastAsiaTheme="minorEastAsia" w:hAnsi="Tahoma" w:cs="B Nazanin" w:hint="cs"/>
          <w:sz w:val="28"/>
          <w:szCs w:val="28"/>
          <w:rtl/>
          <w:lang w:bidi="fa-IR"/>
        </w:rPr>
        <w:t xml:space="preserve">     </w:t>
      </w:r>
      <w:r w:rsidR="00D1527A">
        <w:rPr>
          <w:rFonts w:ascii="Tahoma" w:eastAsiaTheme="minorEastAsia" w:hAnsi="Tahoma" w:cs="B Nazanin"/>
          <w:sz w:val="28"/>
          <w:szCs w:val="28"/>
          <w:rtl/>
          <w:lang w:bidi="fa-IR"/>
        </w:rPr>
        <w:tab/>
      </w:r>
      <w:r w:rsidR="00D1527A">
        <w:rPr>
          <w:rFonts w:ascii="Tahoma" w:eastAsiaTheme="minorEastAsia" w:hAnsi="Tahoma" w:cs="B Nazanin"/>
          <w:sz w:val="28"/>
          <w:szCs w:val="28"/>
          <w:rtl/>
          <w:lang w:bidi="fa-IR"/>
        </w:rPr>
        <w:tab/>
      </w:r>
      <w:r w:rsidR="00D1527A">
        <w:rPr>
          <w:rFonts w:ascii="Tahoma" w:eastAsiaTheme="minorEastAsia" w:hAnsi="Tahoma" w:cs="B Nazanin"/>
          <w:sz w:val="28"/>
          <w:szCs w:val="28"/>
          <w:rtl/>
          <w:lang w:bidi="fa-IR"/>
        </w:rPr>
        <w:tab/>
      </w:r>
      <w:r w:rsidR="0071749C" w:rsidRPr="00083E13">
        <w:rPr>
          <w:rFonts w:ascii="Tahoma" w:eastAsiaTheme="minorEastAsia" w:hAnsi="Tahoma" w:cs="B Nazanin"/>
          <w:sz w:val="28"/>
          <w:szCs w:val="28"/>
          <w:rtl/>
          <w:lang w:bidi="fa-IR"/>
        </w:rPr>
        <w:tab/>
      </w:r>
      <w:r w:rsidR="00D1527A" w:rsidRPr="00D1527A">
        <w:rPr>
          <w:rFonts w:ascii="Tahoma" w:eastAsiaTheme="minorEastAsia" w:hAnsi="Tahoma" w:cs="B Nazanin"/>
          <w:position w:val="-24"/>
          <w:sz w:val="28"/>
          <w:szCs w:val="28"/>
          <w:lang w:bidi="fa-IR"/>
        </w:rPr>
        <w:object w:dxaOrig="2260" w:dyaOrig="620" w14:anchorId="4F616692">
          <v:shape id="_x0000_i1143" type="#_x0000_t75" style="width:113.25pt;height:30.75pt" o:ole="">
            <v:imagedata r:id="rId262" o:title=""/>
          </v:shape>
          <o:OLEObject Type="Embed" ProgID="Equation.DSMT4" ShapeID="_x0000_i1143" DrawAspect="Content" ObjectID="_1707493549" r:id="rId263"/>
        </w:object>
      </w:r>
      <w:r w:rsidR="0071749C">
        <w:rPr>
          <w:rFonts w:ascii="Tahoma" w:eastAsiaTheme="minorEastAsia" w:hAnsi="Tahoma" w:cs="B Nazanin"/>
          <w:sz w:val="28"/>
          <w:szCs w:val="28"/>
          <w:rtl/>
          <w:lang w:bidi="fa-IR"/>
        </w:rPr>
        <w:tab/>
      </w:r>
      <w:r w:rsidR="0071749C">
        <w:rPr>
          <w:rFonts w:ascii="Tahoma" w:eastAsiaTheme="minorEastAsia" w:hAnsi="Tahoma" w:cs="B Nazanin"/>
          <w:sz w:val="28"/>
          <w:szCs w:val="28"/>
          <w:rtl/>
          <w:lang w:bidi="fa-IR"/>
        </w:rPr>
        <w:tab/>
      </w:r>
      <w:r w:rsidR="0071749C">
        <w:rPr>
          <w:rFonts w:ascii="Tahoma" w:eastAsiaTheme="minorEastAsia" w:hAnsi="Tahoma" w:cs="B Nazanin"/>
          <w:sz w:val="28"/>
          <w:szCs w:val="28"/>
          <w:rtl/>
          <w:lang w:bidi="fa-IR"/>
        </w:rPr>
        <w:tab/>
      </w:r>
      <w:r w:rsidR="0071749C">
        <w:rPr>
          <w:rFonts w:ascii="Tahoma" w:eastAsiaTheme="minorEastAsia" w:hAnsi="Tahoma" w:cs="B Nazanin"/>
          <w:sz w:val="28"/>
          <w:szCs w:val="28"/>
          <w:rtl/>
          <w:lang w:bidi="fa-IR"/>
        </w:rPr>
        <w:tab/>
      </w:r>
      <w:r w:rsidR="0071749C">
        <w:rPr>
          <w:rFonts w:ascii="Tahoma" w:eastAsiaTheme="minorEastAsia" w:hAnsi="Tahoma" w:cs="B Nazanin"/>
          <w:sz w:val="28"/>
          <w:szCs w:val="28"/>
          <w:rtl/>
          <w:lang w:bidi="fa-IR"/>
        </w:rPr>
        <w:tab/>
      </w:r>
    </w:p>
    <w:p w14:paraId="3E5C6F7C" w14:textId="5D1A71A9" w:rsidR="00C86D92" w:rsidRPr="00C86D92" w:rsidRDefault="00C86D92" w:rsidP="00C86D92">
      <w:pPr>
        <w:bidi/>
        <w:spacing w:line="276" w:lineRule="auto"/>
        <w:jc w:val="lowKashida"/>
        <w:rPr>
          <w:rFonts w:ascii="Tahoma" w:eastAsiaTheme="minorEastAsia" w:hAnsi="Tahoma" w:cs="B Nazanin"/>
          <w:sz w:val="28"/>
          <w:szCs w:val="28"/>
          <w:rtl/>
          <w:lang w:bidi="fa-IR"/>
        </w:rPr>
      </w:pPr>
      <w:commentRangeStart w:id="720"/>
      <w:r w:rsidRPr="00C86D92">
        <w:rPr>
          <w:rFonts w:ascii="Tahoma" w:eastAsiaTheme="minorEastAsia" w:hAnsi="Tahoma" w:cs="B Nazanin" w:hint="cs"/>
          <w:sz w:val="28"/>
          <w:szCs w:val="28"/>
          <w:rtl/>
          <w:lang w:bidi="fa-IR"/>
        </w:rPr>
        <w:t>که در آن</w:t>
      </w:r>
      <w:r w:rsidRPr="00C86D92">
        <w:rPr>
          <w:rFonts w:ascii="Tahoma" w:eastAsiaTheme="minorEastAsia" w:hAnsi="Tahoma" w:cs="B Nazanin"/>
          <w:position w:val="-6"/>
          <w:sz w:val="28"/>
          <w:szCs w:val="28"/>
          <w:lang w:bidi="fa-IR"/>
        </w:rPr>
        <w:object w:dxaOrig="760" w:dyaOrig="279" w14:anchorId="1979F294">
          <v:shape id="_x0000_i1144" type="#_x0000_t75" style="width:38.25pt;height:14.25pt" o:ole="">
            <v:imagedata r:id="rId264" o:title=""/>
          </v:shape>
          <o:OLEObject Type="Embed" ProgID="Equation.DSMT4" ShapeID="_x0000_i1144" DrawAspect="Content" ObjectID="_1707493550" r:id="rId265"/>
        </w:object>
      </w:r>
      <w:r w:rsidRPr="00C86D92">
        <w:rPr>
          <w:rFonts w:ascii="Tahoma" w:eastAsiaTheme="minorEastAsia" w:hAnsi="Tahoma" w:cs="B Nazanin" w:hint="cs"/>
          <w:sz w:val="28"/>
          <w:szCs w:val="28"/>
          <w:rtl/>
          <w:lang w:bidi="fa-IR"/>
        </w:rPr>
        <w:t xml:space="preserve">حد پایین ضریب </w:t>
      </w:r>
      <w:r>
        <w:rPr>
          <w:rFonts w:ascii="Tahoma" w:eastAsiaTheme="minorEastAsia" w:hAnsi="Tahoma" w:cs="B Nazanin" w:hint="cs"/>
          <w:sz w:val="28"/>
          <w:szCs w:val="28"/>
          <w:rtl/>
          <w:lang w:bidi="fa-IR"/>
        </w:rPr>
        <w:t>مشتق‌گیر</w:t>
      </w:r>
      <w:r w:rsidRPr="00C86D92">
        <w:rPr>
          <w:rFonts w:ascii="Tahoma" w:eastAsiaTheme="minorEastAsia" w:hAnsi="Tahoma" w:cs="B Nazanin" w:hint="cs"/>
          <w:sz w:val="28"/>
          <w:szCs w:val="28"/>
          <w:rtl/>
          <w:lang w:bidi="fa-IR"/>
        </w:rPr>
        <w:t xml:space="preserve"> و</w:t>
      </w:r>
      <w:r w:rsidRPr="00C86D92">
        <w:rPr>
          <w:rFonts w:ascii="Tahoma" w:eastAsiaTheme="minorEastAsia" w:hAnsi="Tahoma" w:cs="B Nazanin"/>
          <w:position w:val="-6"/>
          <w:sz w:val="28"/>
          <w:szCs w:val="28"/>
          <w:lang w:bidi="fa-IR"/>
        </w:rPr>
        <w:object w:dxaOrig="800" w:dyaOrig="279" w14:anchorId="765BE490">
          <v:shape id="_x0000_i1145" type="#_x0000_t75" style="width:39.75pt;height:14.25pt" o:ole="">
            <v:imagedata r:id="rId266" o:title=""/>
          </v:shape>
          <o:OLEObject Type="Embed" ProgID="Equation.DSMT4" ShapeID="_x0000_i1145" DrawAspect="Content" ObjectID="_1707493551" r:id="rId267"/>
        </w:object>
      </w:r>
      <w:r w:rsidRPr="00C86D92">
        <w:rPr>
          <w:rFonts w:ascii="Tahoma" w:eastAsiaTheme="minorEastAsia" w:hAnsi="Tahoma" w:cs="B Nazanin"/>
          <w:sz w:val="28"/>
          <w:szCs w:val="28"/>
          <w:lang w:bidi="fa-IR"/>
        </w:rPr>
        <w:t xml:space="preserve"> </w:t>
      </w:r>
      <w:r w:rsidRPr="00C86D92">
        <w:rPr>
          <w:rFonts w:ascii="Tahoma" w:eastAsiaTheme="minorEastAsia" w:hAnsi="Tahoma" w:cs="B Nazanin" w:hint="cs"/>
          <w:sz w:val="28"/>
          <w:szCs w:val="28"/>
          <w:rtl/>
          <w:lang w:bidi="fa-IR"/>
        </w:rPr>
        <w:t xml:space="preserve">حد بالای ضریب </w:t>
      </w:r>
      <w:r>
        <w:rPr>
          <w:rFonts w:ascii="Tahoma" w:eastAsiaTheme="minorEastAsia" w:hAnsi="Tahoma" w:cs="B Nazanin" w:hint="cs"/>
          <w:sz w:val="28"/>
          <w:szCs w:val="28"/>
          <w:rtl/>
          <w:lang w:bidi="fa-IR"/>
        </w:rPr>
        <w:t>مشتق‌گیر</w:t>
      </w:r>
      <w:r w:rsidRPr="00C86D92">
        <w:rPr>
          <w:rFonts w:ascii="Tahoma" w:eastAsiaTheme="minorEastAsia" w:hAnsi="Tahoma" w:cs="B Nazanin" w:hint="cs"/>
          <w:sz w:val="28"/>
          <w:szCs w:val="28"/>
          <w:rtl/>
          <w:lang w:bidi="fa-IR"/>
        </w:rPr>
        <w:t xml:space="preserve"> است.  </w:t>
      </w:r>
      <w:commentRangeEnd w:id="720"/>
      <w:r w:rsidR="00F4345F">
        <w:rPr>
          <w:rStyle w:val="CommentReference"/>
          <w:rtl/>
        </w:rPr>
        <w:commentReference w:id="720"/>
      </w:r>
    </w:p>
    <w:p w14:paraId="3E25495B" w14:textId="77777777" w:rsidR="00D1527A" w:rsidRDefault="002B174E" w:rsidP="00D1527A">
      <w:pPr>
        <w:bidi/>
        <w:spacing w:line="276" w:lineRule="auto"/>
        <w:jc w:val="lowKashida"/>
        <w:rPr>
          <w:rFonts w:ascii="Tahoma" w:eastAsiaTheme="minorEastAsia" w:hAnsi="Tahoma" w:cs="B Nazanin"/>
          <w:sz w:val="28"/>
          <w:szCs w:val="28"/>
          <w:rtl/>
          <w:lang w:bidi="fa-IR"/>
        </w:rPr>
      </w:pPr>
      <w:r w:rsidRPr="00083E13">
        <w:rPr>
          <w:rFonts w:ascii="Tahoma" w:eastAsiaTheme="minorEastAsia" w:hAnsi="Tahoma" w:cs="B Nazanin" w:hint="cs"/>
          <w:sz w:val="28"/>
          <w:szCs w:val="28"/>
          <w:rtl/>
          <w:lang w:bidi="fa-IR"/>
        </w:rPr>
        <w:t>(</w:t>
      </w:r>
      <w:r w:rsidRPr="00083E13">
        <w:rPr>
          <w:rFonts w:asciiTheme="majorBidi" w:eastAsiaTheme="minorEastAsia" w:hAnsiTheme="majorBidi" w:cs="B Nazanin"/>
          <w:sz w:val="28"/>
          <w:szCs w:val="28"/>
          <w:rtl/>
          <w:lang w:bidi="fa-IR"/>
        </w:rPr>
        <w:t>4-4</w:t>
      </w:r>
      <w:r w:rsidRPr="00083E13">
        <w:rPr>
          <w:rFonts w:ascii="Tahoma" w:eastAsiaTheme="minorEastAsia" w:hAnsi="Tahoma" w:cs="B Nazanin" w:hint="cs"/>
          <w:sz w:val="28"/>
          <w:szCs w:val="28"/>
          <w:rtl/>
          <w:lang w:bidi="fa-IR"/>
        </w:rPr>
        <w:t>):</w:t>
      </w:r>
      <w:r w:rsidR="00D1527A">
        <w:rPr>
          <w:rFonts w:ascii="Tahoma" w:eastAsiaTheme="minorEastAsia" w:hAnsi="Tahoma" w:cs="B Nazanin" w:hint="cs"/>
          <w:sz w:val="28"/>
          <w:szCs w:val="28"/>
          <w:rtl/>
          <w:lang w:bidi="fa-IR"/>
        </w:rPr>
        <w:t xml:space="preserve">                                                         </w:t>
      </w:r>
      <w:r w:rsidR="00D1527A" w:rsidRPr="00D1527A">
        <w:rPr>
          <w:rFonts w:ascii="Tahoma" w:eastAsiaTheme="minorEastAsia" w:hAnsi="Tahoma" w:cs="B Nazanin"/>
          <w:position w:val="-24"/>
          <w:sz w:val="28"/>
          <w:szCs w:val="28"/>
          <w:lang w:bidi="fa-IR"/>
        </w:rPr>
        <w:object w:dxaOrig="1060" w:dyaOrig="620" w14:anchorId="670D9AE4">
          <v:shape id="_x0000_i1146" type="#_x0000_t75" style="width:53.25pt;height:30.75pt" o:ole="">
            <v:imagedata r:id="rId268" o:title=""/>
          </v:shape>
          <o:OLEObject Type="Embed" ProgID="Equation.DSMT4" ShapeID="_x0000_i1146" DrawAspect="Content" ObjectID="_1707493552" r:id="rId269"/>
        </w:object>
      </w:r>
      <w:r w:rsidR="0071749C" w:rsidRPr="00083E13">
        <w:rPr>
          <w:rFonts w:ascii="Tahoma" w:eastAsiaTheme="minorEastAsia" w:hAnsi="Tahoma" w:cs="B Nazanin"/>
          <w:sz w:val="28"/>
          <w:szCs w:val="28"/>
          <w:rtl/>
          <w:lang w:bidi="fa-IR"/>
        </w:rPr>
        <w:tab/>
      </w:r>
      <w:r w:rsidR="0071749C">
        <w:rPr>
          <w:rFonts w:ascii="Tahoma" w:eastAsiaTheme="minorEastAsia" w:hAnsi="Tahoma" w:cs="B Nazanin"/>
          <w:sz w:val="28"/>
          <w:szCs w:val="28"/>
          <w:rtl/>
          <w:lang w:bidi="fa-IR"/>
        </w:rPr>
        <w:tab/>
      </w:r>
      <w:r w:rsidR="0071749C">
        <w:rPr>
          <w:rFonts w:ascii="Tahoma" w:eastAsiaTheme="minorEastAsia" w:hAnsi="Tahoma" w:cs="B Nazanin"/>
          <w:sz w:val="28"/>
          <w:szCs w:val="28"/>
          <w:rtl/>
          <w:lang w:bidi="fa-IR"/>
        </w:rPr>
        <w:tab/>
      </w:r>
      <w:r w:rsidR="0071749C" w:rsidRPr="00D1527A">
        <w:rPr>
          <w:rFonts w:ascii="Tahoma" w:eastAsiaTheme="minorEastAsia" w:hAnsi="Tahoma" w:cs="B Nazanin"/>
          <w:sz w:val="28"/>
          <w:szCs w:val="28"/>
          <w:rtl/>
          <w:lang w:bidi="fa-IR"/>
        </w:rPr>
        <w:tab/>
      </w:r>
      <w:r w:rsidR="0071749C" w:rsidRPr="00D1527A">
        <w:rPr>
          <w:rFonts w:ascii="Tahoma" w:eastAsiaTheme="minorEastAsia" w:hAnsi="Tahoma" w:cs="B Nazanin"/>
          <w:sz w:val="28"/>
          <w:szCs w:val="28"/>
          <w:rtl/>
          <w:lang w:bidi="fa-IR"/>
        </w:rPr>
        <w:tab/>
      </w:r>
    </w:p>
    <w:p w14:paraId="1317E3A4" w14:textId="1D62E6A2" w:rsidR="002B174E" w:rsidRPr="00B47E93" w:rsidRDefault="00D1527A" w:rsidP="00D1527A">
      <w:pPr>
        <w:bidi/>
        <w:spacing w:line="276" w:lineRule="auto"/>
        <w:jc w:val="lowKashida"/>
        <w:rPr>
          <w:rFonts w:ascii="Tahoma" w:eastAsiaTheme="minorEastAsia" w:hAnsi="Tahoma" w:cs="B Nazanin"/>
          <w:sz w:val="28"/>
          <w:szCs w:val="28"/>
          <w:lang w:bidi="fa-IR"/>
        </w:rPr>
      </w:pPr>
      <w:commentRangeStart w:id="721"/>
      <w:r w:rsidRPr="00FE6473">
        <w:rPr>
          <w:rFonts w:ascii="Tahoma" w:eastAsiaTheme="minorEastAsia" w:hAnsi="Tahoma" w:cs="B Nazanin" w:hint="cs"/>
          <w:sz w:val="28"/>
          <w:szCs w:val="28"/>
          <w:rtl/>
          <w:lang w:bidi="fa-IR"/>
        </w:rPr>
        <w:t xml:space="preserve">که در آن </w:t>
      </w:r>
      <w:r w:rsidR="00FE6473">
        <w:rPr>
          <w:rFonts w:ascii="Tahoma" w:eastAsiaTheme="minorEastAsia" w:hAnsi="Tahoma" w:cs="B Nazanin"/>
          <w:sz w:val="28"/>
          <w:szCs w:val="28"/>
          <w:lang w:bidi="fa-IR"/>
        </w:rPr>
        <w:t xml:space="preserve"> </w:t>
      </w:r>
      <w:r w:rsidR="00FE6473" w:rsidRPr="00FE6473">
        <w:rPr>
          <w:rFonts w:ascii="Tahoma" w:eastAsiaTheme="minorEastAsia" w:hAnsi="Tahoma" w:cs="B Nazanin"/>
          <w:position w:val="-6"/>
          <w:sz w:val="28"/>
          <w:szCs w:val="28"/>
          <w:lang w:bidi="fa-IR"/>
        </w:rPr>
        <w:object w:dxaOrig="240" w:dyaOrig="220" w14:anchorId="455B2AC2">
          <v:shape id="_x0000_i1147" type="#_x0000_t75" style="width:12pt;height:11.25pt" o:ole="">
            <v:imagedata r:id="rId270" o:title=""/>
          </v:shape>
          <o:OLEObject Type="Embed" ProgID="Equation.DSMT4" ShapeID="_x0000_i1147" DrawAspect="Content" ObjectID="_1707493553" r:id="rId271"/>
        </w:object>
      </w:r>
      <w:r w:rsidR="00FE6473" w:rsidRPr="00FE6473">
        <w:rPr>
          <w:rFonts w:ascii="Tahoma" w:eastAsiaTheme="minorEastAsia" w:hAnsi="Tahoma" w:cs="B Nazanin" w:hint="cs"/>
          <w:sz w:val="28"/>
          <w:szCs w:val="28"/>
          <w:rtl/>
          <w:lang w:bidi="fa-IR"/>
        </w:rPr>
        <w:t>بهره انتگرالی می‌باشد.</w:t>
      </w:r>
      <w:r w:rsidR="00F04730">
        <w:rPr>
          <w:rFonts w:ascii="Tahoma" w:eastAsiaTheme="minorEastAsia" w:hAnsi="Tahoma" w:cs="B Nazanin"/>
          <w:sz w:val="28"/>
          <w:szCs w:val="28"/>
          <w:lang w:bidi="fa-IR"/>
        </w:rPr>
        <w:t>]</w:t>
      </w:r>
      <w:commentRangeEnd w:id="721"/>
      <w:r w:rsidR="00EB59C3">
        <w:rPr>
          <w:rStyle w:val="CommentReference"/>
          <w:rtl/>
        </w:rPr>
        <w:commentReference w:id="721"/>
      </w:r>
      <w:r w:rsidR="00F04730">
        <w:rPr>
          <w:rFonts w:ascii="Tahoma" w:eastAsiaTheme="minorEastAsia" w:hAnsi="Tahoma" w:cs="B Nazanin" w:hint="cs"/>
          <w:sz w:val="28"/>
          <w:szCs w:val="28"/>
          <w:rtl/>
          <w:lang w:bidi="fa-IR"/>
        </w:rPr>
        <w:t>10</w:t>
      </w:r>
      <w:r w:rsidR="00F04730">
        <w:rPr>
          <w:rFonts w:ascii="Tahoma" w:eastAsiaTheme="minorEastAsia" w:hAnsi="Tahoma" w:cs="B Nazanin"/>
          <w:sz w:val="28"/>
          <w:szCs w:val="28"/>
          <w:lang w:bidi="fa-IR"/>
        </w:rPr>
        <w:t>[</w:t>
      </w:r>
      <w:r w:rsidR="0071749C" w:rsidRPr="00D1527A">
        <w:rPr>
          <w:rFonts w:ascii="Tahoma" w:eastAsiaTheme="minorEastAsia" w:hAnsi="Tahoma" w:cs="B Nazanin"/>
          <w:sz w:val="28"/>
          <w:szCs w:val="28"/>
          <w:rtl/>
          <w:lang w:bidi="fa-IR"/>
        </w:rPr>
        <w:tab/>
      </w:r>
      <w:r w:rsidR="0071749C">
        <w:rPr>
          <w:rFonts w:ascii="Tahoma" w:eastAsiaTheme="minorEastAsia" w:hAnsi="Tahoma" w:cs="B Nazanin"/>
          <w:sz w:val="28"/>
          <w:szCs w:val="28"/>
          <w:rtl/>
          <w:lang w:bidi="fa-IR"/>
        </w:rPr>
        <w:tab/>
      </w:r>
      <w:r w:rsidR="0071749C">
        <w:rPr>
          <w:rFonts w:ascii="Tahoma" w:eastAsiaTheme="minorEastAsia" w:hAnsi="Tahoma" w:cs="B Nazanin"/>
          <w:sz w:val="28"/>
          <w:szCs w:val="28"/>
          <w:rtl/>
          <w:lang w:bidi="fa-IR"/>
        </w:rPr>
        <w:tab/>
      </w:r>
      <w:r w:rsidR="0071749C">
        <w:rPr>
          <w:rFonts w:ascii="Tahoma" w:eastAsiaTheme="minorEastAsia" w:hAnsi="Tahoma" w:cs="B Nazanin"/>
          <w:sz w:val="28"/>
          <w:szCs w:val="28"/>
          <w:rtl/>
          <w:lang w:bidi="fa-IR"/>
        </w:rPr>
        <w:tab/>
      </w:r>
      <w:r w:rsidR="00BD5672">
        <w:rPr>
          <w:rFonts w:ascii="Tahoma" w:eastAsiaTheme="minorEastAsia" w:hAnsi="Tahoma" w:cs="B Nazanin" w:hint="cs"/>
          <w:sz w:val="28"/>
          <w:szCs w:val="28"/>
          <w:rtl/>
          <w:lang w:bidi="fa-IR"/>
        </w:rPr>
        <w:t xml:space="preserve">        </w:t>
      </w:r>
    </w:p>
    <w:p w14:paraId="056767B8" w14:textId="5F6E6E5B" w:rsidR="002B174E" w:rsidRDefault="00284C1A" w:rsidP="00E4168D">
      <w:pPr>
        <w:bidi/>
        <w:spacing w:line="276" w:lineRule="auto"/>
        <w:ind w:firstLine="720"/>
        <w:jc w:val="lowKashida"/>
        <w:rPr>
          <w:rFonts w:ascii="Tahoma" w:eastAsiaTheme="minorEastAsia" w:hAnsi="Tahoma" w:cs="B Nazanin"/>
          <w:sz w:val="28"/>
          <w:szCs w:val="28"/>
          <w:lang w:bidi="fa-IR"/>
        </w:rPr>
      </w:pPr>
      <w:r>
        <w:rPr>
          <w:rFonts w:ascii="Tahoma" w:hAnsi="Tahoma" w:cs="B Nazanin" w:hint="cs"/>
          <w:sz w:val="28"/>
          <w:szCs w:val="28"/>
          <w:rtl/>
          <w:lang w:bidi="fa-IR"/>
        </w:rPr>
        <w:t xml:space="preserve">در شکل </w:t>
      </w:r>
      <w:r w:rsidR="00735FED">
        <w:rPr>
          <w:rFonts w:ascii="Tahoma" w:hAnsi="Tahoma" w:cs="B Nazanin" w:hint="cs"/>
          <w:sz w:val="28"/>
          <w:szCs w:val="28"/>
          <w:rtl/>
          <w:lang w:bidi="fa-IR"/>
        </w:rPr>
        <w:t>4-9</w:t>
      </w:r>
      <w:r>
        <w:rPr>
          <w:rFonts w:ascii="Tahoma" w:hAnsi="Tahoma" w:cs="B Nazanin" w:hint="cs"/>
          <w:sz w:val="28"/>
          <w:szCs w:val="28"/>
          <w:rtl/>
          <w:lang w:bidi="fa-IR"/>
        </w:rPr>
        <w:t xml:space="preserve"> شمای کلی سیستم فازی مشاهده می</w:t>
      </w:r>
      <w:r>
        <w:rPr>
          <w:rFonts w:ascii="Arial" w:hAnsi="Arial" w:cs="Arial" w:hint="cs"/>
          <w:sz w:val="28"/>
          <w:szCs w:val="28"/>
          <w:rtl/>
          <w:lang w:bidi="fa-IR"/>
        </w:rPr>
        <w:t>‌</w:t>
      </w:r>
      <w:r>
        <w:rPr>
          <w:rFonts w:ascii="Tahoma" w:hAnsi="Tahoma" w:cs="B Nazanin" w:hint="cs"/>
          <w:sz w:val="28"/>
          <w:szCs w:val="28"/>
          <w:rtl/>
          <w:lang w:bidi="fa-IR"/>
        </w:rPr>
        <w:t xml:space="preserve">شود که از توابع عضویت مثلثی برای ورودی سیستم فازی، توابع عضویت </w:t>
      </w:r>
      <w:r w:rsidR="008A71B9">
        <w:rPr>
          <w:rFonts w:ascii="Tahoma" w:hAnsi="Tahoma" w:cs="B Nazanin" w:hint="cs"/>
          <w:sz w:val="28"/>
          <w:szCs w:val="28"/>
          <w:rtl/>
          <w:lang w:bidi="fa-IR"/>
        </w:rPr>
        <w:t>مثلثی</w:t>
      </w:r>
      <w:r>
        <w:rPr>
          <w:rFonts w:ascii="Tahoma" w:hAnsi="Tahoma" w:cs="B Nazanin" w:hint="cs"/>
          <w:sz w:val="28"/>
          <w:szCs w:val="28"/>
          <w:rtl/>
          <w:lang w:bidi="fa-IR"/>
        </w:rPr>
        <w:t xml:space="preserve"> برای خروجی سیستم فازی، موتور استنتاج ضرب ممدانی، فازی‌گر تکین و فازی</w:t>
      </w:r>
      <w:r w:rsidR="0046677B">
        <w:rPr>
          <w:rFonts w:ascii="Tahoma" w:hAnsi="Tahoma" w:cs="B Nazanin"/>
          <w:sz w:val="28"/>
          <w:szCs w:val="28"/>
          <w:lang w:bidi="fa-IR"/>
        </w:rPr>
        <w:t>‌</w:t>
      </w:r>
      <w:r>
        <w:rPr>
          <w:rFonts w:ascii="Tahoma" w:hAnsi="Tahoma" w:cs="B Nazanin" w:hint="cs"/>
          <w:sz w:val="28"/>
          <w:szCs w:val="28"/>
          <w:rtl/>
          <w:lang w:bidi="fa-IR"/>
        </w:rPr>
        <w:t>زدای میانگین مرکز استفاده</w:t>
      </w:r>
      <w:r w:rsidR="0046677B">
        <w:rPr>
          <w:rFonts w:ascii="Tahoma" w:hAnsi="Tahoma" w:cs="B Nazanin" w:hint="eastAsia"/>
          <w:sz w:val="28"/>
          <w:szCs w:val="28"/>
          <w:lang w:bidi="fa-IR"/>
        </w:rPr>
        <w:t>‌</w:t>
      </w:r>
      <w:r>
        <w:rPr>
          <w:rFonts w:ascii="Tahoma" w:hAnsi="Tahoma" w:cs="B Nazanin" w:hint="cs"/>
          <w:sz w:val="28"/>
          <w:szCs w:val="28"/>
          <w:rtl/>
          <w:lang w:bidi="fa-IR"/>
        </w:rPr>
        <w:t>شده</w:t>
      </w:r>
      <w:ins w:id="722" w:author="MF" w:date="2022-02-26T15:09:00Z">
        <w:r w:rsidR="00EB59C3">
          <w:rPr>
            <w:rFonts w:ascii="Tahoma" w:hAnsi="Tahoma" w:cs="B Nazanin" w:hint="cs"/>
            <w:sz w:val="28"/>
            <w:szCs w:val="28"/>
            <w:rtl/>
            <w:lang w:bidi="fa-IR"/>
          </w:rPr>
          <w:t xml:space="preserve"> </w:t>
        </w:r>
      </w:ins>
      <w:r w:rsidR="00A52B15">
        <w:rPr>
          <w:rFonts w:ascii="Tahoma" w:hAnsi="Tahoma" w:cs="B Nazanin" w:hint="eastAsia"/>
          <w:sz w:val="28"/>
          <w:szCs w:val="28"/>
          <w:lang w:bidi="fa-IR"/>
        </w:rPr>
        <w:t>‌</w:t>
      </w:r>
      <w:r>
        <w:rPr>
          <w:rFonts w:ascii="Tahoma" w:hAnsi="Tahoma" w:cs="B Nazanin" w:hint="cs"/>
          <w:sz w:val="28"/>
          <w:szCs w:val="28"/>
          <w:rtl/>
          <w:lang w:bidi="fa-IR"/>
        </w:rPr>
        <w:t>است.</w:t>
      </w:r>
    </w:p>
    <w:p w14:paraId="68DE32F1" w14:textId="549614D8" w:rsidR="00284C1A" w:rsidRPr="002B174E" w:rsidRDefault="00284C1A" w:rsidP="00F21BD8">
      <w:pPr>
        <w:bidi/>
        <w:spacing w:line="276" w:lineRule="auto"/>
        <w:jc w:val="center"/>
        <w:rPr>
          <w:rFonts w:ascii="Tahoma" w:eastAsiaTheme="minorEastAsia" w:hAnsi="Tahoma"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1CAA7DCF" wp14:editId="7DF2CB6B">
            <wp:extent cx="3840480" cy="3017520"/>
            <wp:effectExtent l="0" t="0" r="7620" b="0"/>
            <wp:docPr id="209" name="Picture 2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3F230" w14:textId="71E43C69" w:rsidR="00284C1A" w:rsidRPr="00A52B15" w:rsidRDefault="006B1501" w:rsidP="00AE464C">
      <w:pPr>
        <w:bidi/>
        <w:spacing w:line="276" w:lineRule="auto"/>
        <w:jc w:val="center"/>
        <w:rPr>
          <w:rFonts w:ascii="Tahoma" w:eastAsiaTheme="minorEastAsia" w:hAnsi="Tahoma" w:cs="B Nazanin"/>
          <w:sz w:val="24"/>
          <w:szCs w:val="24"/>
          <w:rtl/>
          <w:lang w:bidi="fa-IR"/>
        </w:rPr>
      </w:pPr>
      <w:bookmarkStart w:id="723" w:name="_Hlk96694761"/>
      <w:commentRangeStart w:id="724"/>
      <w:r w:rsidRPr="00A52B15">
        <w:rPr>
          <w:rFonts w:ascii="Tahoma" w:hAnsi="Tahoma" w:cs="B Nazanin" w:hint="cs"/>
          <w:sz w:val="24"/>
          <w:szCs w:val="24"/>
          <w:rtl/>
          <w:lang w:bidi="fa-IR"/>
        </w:rPr>
        <w:t>شکل</w:t>
      </w:r>
      <w:r w:rsidR="00735FED">
        <w:rPr>
          <w:rFonts w:ascii="Tahoma" w:hAnsi="Tahoma" w:cs="B Nazanin" w:hint="cs"/>
          <w:sz w:val="24"/>
          <w:szCs w:val="24"/>
          <w:rtl/>
          <w:lang w:bidi="fa-IR"/>
        </w:rPr>
        <w:t>4-9:</w:t>
      </w:r>
      <w:r w:rsidRPr="00A52B15">
        <w:rPr>
          <w:rFonts w:ascii="Tahoma" w:hAnsi="Tahoma" w:cs="B Nazanin" w:hint="cs"/>
          <w:sz w:val="24"/>
          <w:szCs w:val="24"/>
          <w:rtl/>
          <w:lang w:bidi="fa-IR"/>
        </w:rPr>
        <w:t xml:space="preserve"> ساختار کلی سیستم فازی</w:t>
      </w:r>
      <w:commentRangeEnd w:id="724"/>
      <w:r w:rsidR="00E81C0F">
        <w:rPr>
          <w:rStyle w:val="CommentReference"/>
          <w:rtl/>
        </w:rPr>
        <w:commentReference w:id="724"/>
      </w:r>
    </w:p>
    <w:bookmarkEnd w:id="723"/>
    <w:p w14:paraId="7D5B2138" w14:textId="213B7F90" w:rsidR="002B174E" w:rsidRPr="0075664B" w:rsidRDefault="00B47E93" w:rsidP="00E4168D">
      <w:pPr>
        <w:bidi/>
        <w:spacing w:line="276" w:lineRule="auto"/>
        <w:jc w:val="lowKashida"/>
        <w:rPr>
          <w:rFonts w:ascii="Tahoma" w:eastAsiaTheme="minorEastAsia" w:hAnsi="Tahoma" w:cs="B Nazanin"/>
          <w:sz w:val="28"/>
          <w:szCs w:val="28"/>
          <w:rtl/>
          <w:lang w:bidi="fa-IR"/>
        </w:rPr>
      </w:pPr>
      <w:r w:rsidRPr="0075664B">
        <w:rPr>
          <w:rFonts w:ascii="Tahoma" w:eastAsiaTheme="minorEastAsia" w:hAnsi="Tahoma" w:cs="B Nazanin" w:hint="cs"/>
          <w:sz w:val="28"/>
          <w:szCs w:val="28"/>
          <w:rtl/>
          <w:lang w:bidi="fa-IR"/>
        </w:rPr>
        <w:t>سپس به تعریف توابع عضویت برای خطا و مشتق خطا می‌پردازیم. توابع عضویت می‌توانند به صورت مثلثی، گوسی و یا ذوزنقه‌ای باشند</w:t>
      </w:r>
      <w:r w:rsidR="00D21EBC">
        <w:rPr>
          <w:rFonts w:ascii="Tahoma" w:eastAsiaTheme="minorEastAsia" w:hAnsi="Tahoma" w:cs="B Nazanin" w:hint="cs"/>
          <w:sz w:val="28"/>
          <w:szCs w:val="28"/>
          <w:rtl/>
          <w:lang w:bidi="fa-IR"/>
        </w:rPr>
        <w:t>.</w:t>
      </w:r>
    </w:p>
    <w:p w14:paraId="1FDACEEB" w14:textId="4D494B4E" w:rsidR="000F1CC9" w:rsidRDefault="00284C1A" w:rsidP="0033784D">
      <w:pPr>
        <w:bidi/>
        <w:spacing w:line="276" w:lineRule="auto"/>
        <w:jc w:val="lowKashida"/>
        <w:rPr>
          <w:rFonts w:ascii="Tahoma" w:eastAsiaTheme="minorEastAsia" w:hAnsi="Tahoma" w:cs="B Nazanin"/>
          <w:sz w:val="28"/>
          <w:szCs w:val="28"/>
          <w:rtl/>
          <w:lang w:bidi="fa-IR"/>
        </w:rPr>
      </w:pPr>
      <w:r>
        <w:rPr>
          <w:rFonts w:ascii="Tahoma" w:eastAsiaTheme="minorEastAsia" w:hAnsi="Tahoma" w:cs="B Nazanin" w:hint="cs"/>
          <w:sz w:val="28"/>
          <w:szCs w:val="28"/>
          <w:rtl/>
          <w:lang w:bidi="fa-IR"/>
        </w:rPr>
        <w:lastRenderedPageBreak/>
        <w:t xml:space="preserve">در اینجا توابع عضویت مثلثی هستند </w:t>
      </w:r>
      <w:r w:rsidRPr="00B177CA">
        <w:rPr>
          <w:rFonts w:ascii="Tahoma" w:eastAsiaTheme="minorEastAsia" w:hAnsi="Tahoma" w:cs="B Nazanin" w:hint="cs"/>
          <w:sz w:val="28"/>
          <w:szCs w:val="28"/>
          <w:rtl/>
          <w:lang w:bidi="fa-IR"/>
        </w:rPr>
        <w:t>و در باز</w:t>
      </w:r>
      <w:r w:rsidR="0046677B" w:rsidRPr="00B177CA">
        <w:rPr>
          <w:rFonts w:ascii="Tahoma" w:eastAsiaTheme="minorEastAsia" w:hAnsi="Tahoma" w:cs="B Nazanin" w:hint="cs"/>
          <w:sz w:val="28"/>
          <w:szCs w:val="28"/>
          <w:rtl/>
          <w:lang w:bidi="fa-IR"/>
        </w:rPr>
        <w:t>ه 0.</w:t>
      </w:r>
      <w:r w:rsidR="0033784D" w:rsidRPr="00B177CA">
        <w:rPr>
          <w:rFonts w:ascii="Tahoma" w:eastAsiaTheme="minorEastAsia" w:hAnsi="Tahoma" w:cs="B Nazanin" w:hint="cs"/>
          <w:sz w:val="28"/>
          <w:szCs w:val="28"/>
          <w:rtl/>
          <w:lang w:bidi="fa-IR"/>
        </w:rPr>
        <w:t>25</w:t>
      </w:r>
      <w:r w:rsidR="0046677B" w:rsidRPr="00B177CA">
        <w:rPr>
          <w:rFonts w:ascii="Tahoma" w:eastAsiaTheme="minorEastAsia" w:hAnsi="Tahoma" w:cs="B Nazanin" w:hint="cs"/>
          <w:sz w:val="28"/>
          <w:szCs w:val="28"/>
          <w:rtl/>
          <w:lang w:bidi="fa-IR"/>
        </w:rPr>
        <w:t>-</w:t>
      </w:r>
      <w:r w:rsidRPr="00B177CA">
        <w:rPr>
          <w:rFonts w:ascii="Tahoma" w:eastAsiaTheme="minorEastAsia" w:hAnsi="Tahoma" w:cs="B Nazanin" w:hint="cs"/>
          <w:sz w:val="28"/>
          <w:szCs w:val="28"/>
          <w:rtl/>
          <w:lang w:bidi="fa-IR"/>
        </w:rPr>
        <w:t xml:space="preserve"> تا 0.</w:t>
      </w:r>
      <w:r w:rsidR="0033784D" w:rsidRPr="00B177CA">
        <w:rPr>
          <w:rFonts w:ascii="Tahoma" w:eastAsiaTheme="minorEastAsia" w:hAnsi="Tahoma" w:cs="B Nazanin" w:hint="cs"/>
          <w:sz w:val="28"/>
          <w:szCs w:val="28"/>
          <w:rtl/>
          <w:lang w:bidi="fa-IR"/>
        </w:rPr>
        <w:t>25</w:t>
      </w:r>
      <w:r w:rsidR="0046677B" w:rsidRPr="00981338">
        <w:rPr>
          <w:rFonts w:ascii="Tahoma" w:eastAsiaTheme="minorEastAsia" w:hAnsi="Tahoma" w:cs="B Nazanin" w:hint="cs"/>
          <w:color w:val="C00000"/>
          <w:sz w:val="28"/>
          <w:szCs w:val="28"/>
          <w:rtl/>
          <w:lang w:bidi="fa-IR"/>
        </w:rPr>
        <w:t xml:space="preserve"> </w:t>
      </w:r>
      <w:r>
        <w:rPr>
          <w:rFonts w:ascii="Tahoma" w:eastAsiaTheme="minorEastAsia" w:hAnsi="Tahoma" w:cs="B Nazanin" w:hint="cs"/>
          <w:sz w:val="28"/>
          <w:szCs w:val="28"/>
          <w:rtl/>
          <w:lang w:bidi="fa-IR"/>
        </w:rPr>
        <w:t>در نظرگرفته</w:t>
      </w:r>
      <w:r w:rsidR="0046677B">
        <w:rPr>
          <w:rFonts w:ascii="Tahoma" w:eastAsiaTheme="minorEastAsia" w:hAnsi="Tahoma" w:cs="B Nazanin" w:hint="eastAsia"/>
          <w:sz w:val="28"/>
          <w:szCs w:val="28"/>
          <w:rtl/>
          <w:lang w:bidi="fa-IR"/>
        </w:rPr>
        <w:t>‌</w:t>
      </w:r>
      <w:r>
        <w:rPr>
          <w:rFonts w:ascii="Tahoma" w:eastAsiaTheme="minorEastAsia" w:hAnsi="Tahoma" w:cs="B Nazanin" w:hint="cs"/>
          <w:sz w:val="28"/>
          <w:szCs w:val="28"/>
          <w:rtl/>
          <w:lang w:bidi="fa-IR"/>
        </w:rPr>
        <w:t>شده</w:t>
      </w:r>
      <w:r w:rsidR="0046677B">
        <w:rPr>
          <w:rFonts w:ascii="Tahoma" w:eastAsiaTheme="minorEastAsia" w:hAnsi="Tahoma" w:cs="B Nazanin" w:hint="eastAsia"/>
          <w:sz w:val="28"/>
          <w:szCs w:val="28"/>
          <w:rtl/>
          <w:lang w:bidi="fa-IR"/>
        </w:rPr>
        <w:t>‌</w:t>
      </w:r>
      <w:r>
        <w:rPr>
          <w:rFonts w:ascii="Tahoma" w:eastAsiaTheme="minorEastAsia" w:hAnsi="Tahoma" w:cs="B Nazanin" w:hint="cs"/>
          <w:sz w:val="28"/>
          <w:szCs w:val="28"/>
          <w:rtl/>
          <w:lang w:bidi="fa-IR"/>
        </w:rPr>
        <w:t>اند.</w:t>
      </w:r>
      <w:r w:rsidR="00735FED">
        <w:rPr>
          <w:rFonts w:ascii="Tahoma" w:eastAsiaTheme="minorEastAsia" w:hAnsi="Tahoma" w:cs="B Nazanin" w:hint="cs"/>
          <w:sz w:val="28"/>
          <w:szCs w:val="28"/>
          <w:rtl/>
          <w:lang w:bidi="fa-IR"/>
        </w:rPr>
        <w:t xml:space="preserve"> در شکل 4-10 توابع عضویت ورودی سیستم فازی نشان‌داده شده‌است.</w:t>
      </w:r>
    </w:p>
    <w:p w14:paraId="27EEC919" w14:textId="35694E95" w:rsidR="00284C1A" w:rsidRDefault="0033784D" w:rsidP="0033784D">
      <w:pPr>
        <w:bidi/>
        <w:spacing w:line="276" w:lineRule="auto"/>
        <w:jc w:val="center"/>
        <w:rPr>
          <w:rFonts w:ascii="Tahoma" w:eastAsiaTheme="minorEastAsia" w:hAnsi="Tahoma" w:cs="B Nazanin"/>
          <w:sz w:val="28"/>
          <w:szCs w:val="28"/>
          <w:rtl/>
          <w:lang w:bidi="fa-IR"/>
        </w:rPr>
      </w:pPr>
      <w:r w:rsidRPr="0033784D">
        <w:rPr>
          <w:rFonts w:ascii="Tahoma" w:eastAsiaTheme="minorEastAsia" w:hAnsi="Tahoma" w:cs="B Nazanin"/>
          <w:noProof/>
          <w:sz w:val="28"/>
          <w:szCs w:val="28"/>
        </w:rPr>
        <w:drawing>
          <wp:inline distT="0" distB="0" distL="0" distR="0" wp14:anchorId="23F87715" wp14:editId="0DFD2903">
            <wp:extent cx="3829050" cy="1990725"/>
            <wp:effectExtent l="0" t="0" r="0" b="9525"/>
            <wp:docPr id="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7471B" w14:textId="5E88F660" w:rsidR="00284C1A" w:rsidRPr="00B177CA" w:rsidRDefault="006B1501" w:rsidP="00106848">
      <w:pPr>
        <w:bidi/>
        <w:spacing w:line="276" w:lineRule="auto"/>
        <w:jc w:val="center"/>
        <w:rPr>
          <w:rFonts w:ascii="Tahoma" w:eastAsiaTheme="minorEastAsia" w:hAnsi="Tahoma" w:cs="B Nazanin"/>
          <w:sz w:val="24"/>
          <w:szCs w:val="24"/>
          <w:rtl/>
          <w:lang w:bidi="fa-IR"/>
        </w:rPr>
      </w:pPr>
      <w:bookmarkStart w:id="725" w:name="_Hlk96694768"/>
      <w:r w:rsidRPr="00B177CA">
        <w:rPr>
          <w:rFonts w:ascii="Tahoma" w:hAnsi="Tahoma" w:cs="B Nazanin" w:hint="cs"/>
          <w:sz w:val="24"/>
          <w:szCs w:val="24"/>
          <w:rtl/>
          <w:lang w:bidi="fa-IR"/>
        </w:rPr>
        <w:t>شکل</w:t>
      </w:r>
      <w:r w:rsidR="00735FED" w:rsidRPr="00B177CA">
        <w:rPr>
          <w:rFonts w:ascii="Tahoma" w:hAnsi="Tahoma" w:cs="B Nazanin" w:hint="cs"/>
          <w:sz w:val="24"/>
          <w:szCs w:val="24"/>
          <w:rtl/>
          <w:lang w:bidi="fa-IR"/>
        </w:rPr>
        <w:t>4-10</w:t>
      </w:r>
      <w:r w:rsidRPr="00B177CA">
        <w:rPr>
          <w:rFonts w:ascii="Tahoma" w:hAnsi="Tahoma" w:cs="B Nazanin" w:hint="cs"/>
          <w:sz w:val="24"/>
          <w:szCs w:val="24"/>
          <w:rtl/>
          <w:lang w:bidi="fa-IR"/>
        </w:rPr>
        <w:t>: توابع عضویت ورودی سیستم فازی</w:t>
      </w:r>
    </w:p>
    <w:bookmarkEnd w:id="725"/>
    <w:p w14:paraId="579DBC1D" w14:textId="725F2DAB" w:rsidR="00284C1A" w:rsidRDefault="00284C1A" w:rsidP="00E4168D">
      <w:pPr>
        <w:bidi/>
        <w:spacing w:line="276" w:lineRule="auto"/>
        <w:jc w:val="lowKashida"/>
        <w:rPr>
          <w:rFonts w:ascii="Tahoma" w:eastAsiaTheme="minorEastAsia" w:hAnsi="Tahoma" w:cs="B Nazanin"/>
          <w:sz w:val="28"/>
          <w:szCs w:val="28"/>
          <w:rtl/>
          <w:lang w:bidi="fa-IR"/>
        </w:rPr>
      </w:pPr>
      <w:r>
        <w:rPr>
          <w:rFonts w:ascii="Tahoma" w:eastAsiaTheme="minorEastAsia" w:hAnsi="Tahoma" w:cs="B Nazanin" w:hint="cs"/>
          <w:sz w:val="28"/>
          <w:szCs w:val="28"/>
          <w:rtl/>
          <w:lang w:bidi="fa-IR"/>
        </w:rPr>
        <w:t>خروجی</w:t>
      </w:r>
      <w:r w:rsidR="00A52B15">
        <w:rPr>
          <w:rFonts w:ascii="Tahoma" w:eastAsiaTheme="minorEastAsia" w:hAnsi="Tahoma" w:cs="B Nazanin" w:hint="eastAsia"/>
          <w:sz w:val="28"/>
          <w:szCs w:val="28"/>
          <w:rtl/>
          <w:lang w:bidi="fa-IR"/>
        </w:rPr>
        <w:t>‌</w:t>
      </w:r>
      <w:r w:rsidR="009B2E15">
        <w:rPr>
          <w:rFonts w:ascii="Tahoma" w:eastAsiaTheme="minorEastAsia" w:hAnsi="Tahoma" w:cs="B Nazanin" w:hint="cs"/>
          <w:sz w:val="28"/>
          <w:szCs w:val="28"/>
          <w:rtl/>
          <w:lang w:bidi="fa-IR"/>
        </w:rPr>
        <w:t>ها</w:t>
      </w:r>
      <w:r>
        <w:rPr>
          <w:rFonts w:ascii="Tahoma" w:eastAsiaTheme="minorEastAsia" w:hAnsi="Tahoma" w:cs="B Nazanin" w:hint="cs"/>
          <w:sz w:val="28"/>
          <w:szCs w:val="28"/>
          <w:rtl/>
          <w:lang w:bidi="fa-IR"/>
        </w:rPr>
        <w:t xml:space="preserve"> که ضرایب کنترل‌کننده </w:t>
      </w:r>
      <w:r w:rsidR="00A52B15" w:rsidRPr="00A52B15">
        <w:rPr>
          <w:rFonts w:asciiTheme="majorBidi" w:eastAsiaTheme="minorEastAsia" w:hAnsiTheme="majorBidi" w:cstheme="majorBidi"/>
          <w:sz w:val="24"/>
          <w:szCs w:val="24"/>
          <w:lang w:bidi="fa-IR"/>
        </w:rPr>
        <w:t>PD</w:t>
      </w:r>
      <w:r w:rsidRPr="00A52B15">
        <w:rPr>
          <w:rFonts w:asciiTheme="majorBidi" w:eastAsiaTheme="minorEastAsia" w:hAnsiTheme="majorBidi" w:cstheme="majorBidi"/>
          <w:sz w:val="24"/>
          <w:szCs w:val="24"/>
          <w:rtl/>
          <w:lang w:bidi="fa-IR"/>
        </w:rPr>
        <w:t xml:space="preserve"> </w:t>
      </w:r>
      <w:r>
        <w:rPr>
          <w:rFonts w:ascii="Tahoma" w:eastAsiaTheme="minorEastAsia" w:hAnsi="Tahoma" w:cs="B Nazanin" w:hint="cs"/>
          <w:sz w:val="28"/>
          <w:szCs w:val="28"/>
          <w:rtl/>
          <w:lang w:bidi="fa-IR"/>
        </w:rPr>
        <w:t xml:space="preserve">هستند توابع عضویت </w:t>
      </w:r>
      <w:r w:rsidR="008A71B9">
        <w:rPr>
          <w:rFonts w:ascii="Tahoma" w:eastAsiaTheme="minorEastAsia" w:hAnsi="Tahoma" w:cs="B Nazanin" w:hint="cs"/>
          <w:sz w:val="28"/>
          <w:szCs w:val="28"/>
          <w:rtl/>
          <w:lang w:bidi="fa-IR"/>
        </w:rPr>
        <w:t>مثلثی</w:t>
      </w:r>
      <w:r>
        <w:rPr>
          <w:rFonts w:ascii="Tahoma" w:eastAsiaTheme="minorEastAsia" w:hAnsi="Tahoma" w:cs="B Nazanin" w:hint="cs"/>
          <w:sz w:val="28"/>
          <w:szCs w:val="28"/>
          <w:rtl/>
          <w:lang w:bidi="fa-IR"/>
        </w:rPr>
        <w:t xml:space="preserve"> انتخاب</w:t>
      </w:r>
      <w:r w:rsidR="00A52B15">
        <w:rPr>
          <w:rFonts w:ascii="Tahoma" w:eastAsiaTheme="minorEastAsia" w:hAnsi="Tahoma" w:cs="B Nazanin" w:hint="eastAsia"/>
          <w:sz w:val="28"/>
          <w:szCs w:val="28"/>
          <w:rtl/>
          <w:lang w:bidi="fa-IR"/>
        </w:rPr>
        <w:t>‌</w:t>
      </w:r>
      <w:r>
        <w:rPr>
          <w:rFonts w:ascii="Tahoma" w:eastAsiaTheme="minorEastAsia" w:hAnsi="Tahoma" w:cs="B Nazanin" w:hint="cs"/>
          <w:sz w:val="28"/>
          <w:szCs w:val="28"/>
          <w:rtl/>
          <w:lang w:bidi="fa-IR"/>
        </w:rPr>
        <w:t>شده</w:t>
      </w:r>
      <w:r w:rsidR="00A52B15">
        <w:rPr>
          <w:rFonts w:ascii="Tahoma" w:eastAsiaTheme="minorEastAsia" w:hAnsi="Tahoma" w:cs="B Nazanin" w:hint="eastAsia"/>
          <w:sz w:val="28"/>
          <w:szCs w:val="28"/>
          <w:rtl/>
          <w:lang w:bidi="fa-IR"/>
        </w:rPr>
        <w:t>‌</w:t>
      </w:r>
      <w:r>
        <w:rPr>
          <w:rFonts w:ascii="Tahoma" w:eastAsiaTheme="minorEastAsia" w:hAnsi="Tahoma" w:cs="B Nazanin" w:hint="cs"/>
          <w:sz w:val="28"/>
          <w:szCs w:val="28"/>
          <w:rtl/>
          <w:lang w:bidi="fa-IR"/>
        </w:rPr>
        <w:t xml:space="preserve">است و در بازه </w:t>
      </w:r>
      <w:r w:rsidR="00A52B15">
        <w:rPr>
          <w:rFonts w:ascii="Tahoma" w:eastAsiaTheme="minorEastAsia" w:hAnsi="Tahoma" w:cs="B Nazanin" w:hint="cs"/>
          <w:sz w:val="28"/>
          <w:szCs w:val="28"/>
          <w:rtl/>
          <w:lang w:bidi="fa-IR"/>
        </w:rPr>
        <w:t xml:space="preserve">1- </w:t>
      </w:r>
      <w:r>
        <w:rPr>
          <w:rFonts w:ascii="Tahoma" w:eastAsiaTheme="minorEastAsia" w:hAnsi="Tahoma" w:cs="B Nazanin" w:hint="cs"/>
          <w:sz w:val="28"/>
          <w:szCs w:val="28"/>
          <w:rtl/>
          <w:lang w:bidi="fa-IR"/>
        </w:rPr>
        <w:t>تا 1 است.</w:t>
      </w:r>
      <w:r w:rsidR="00735FED">
        <w:rPr>
          <w:rFonts w:ascii="Tahoma" w:eastAsiaTheme="minorEastAsia" w:hAnsi="Tahoma" w:cs="B Nazanin" w:hint="cs"/>
          <w:sz w:val="28"/>
          <w:szCs w:val="28"/>
          <w:rtl/>
          <w:lang w:bidi="fa-IR"/>
        </w:rPr>
        <w:t xml:space="preserve"> در شکل 4-11 توابع عضویت خروجی سیستم فازی نشان‌داده‌شده‌است.</w:t>
      </w:r>
    </w:p>
    <w:p w14:paraId="60251174" w14:textId="0824B675" w:rsidR="00284C1A" w:rsidRDefault="002830D8" w:rsidP="00F21BD8">
      <w:pPr>
        <w:bidi/>
        <w:spacing w:line="276" w:lineRule="auto"/>
        <w:jc w:val="center"/>
        <w:rPr>
          <w:rFonts w:ascii="Tahoma" w:eastAsiaTheme="minorEastAsia" w:hAnsi="Tahoma"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18B851F5" wp14:editId="5664802F">
            <wp:extent cx="3908350" cy="209550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956278" cy="212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6203A" w14:textId="3AF43DB6" w:rsidR="00284C1A" w:rsidRPr="00A52B15" w:rsidRDefault="006B1501" w:rsidP="00106848">
      <w:pPr>
        <w:bidi/>
        <w:spacing w:line="276" w:lineRule="auto"/>
        <w:jc w:val="center"/>
        <w:rPr>
          <w:rFonts w:ascii="Tahoma" w:eastAsiaTheme="minorEastAsia" w:hAnsi="Tahoma" w:cs="B Nazanin"/>
          <w:sz w:val="24"/>
          <w:szCs w:val="24"/>
          <w:rtl/>
          <w:lang w:bidi="fa-IR"/>
        </w:rPr>
      </w:pPr>
      <w:bookmarkStart w:id="726" w:name="_Hlk96694774"/>
      <w:r w:rsidRPr="00A52B15">
        <w:rPr>
          <w:rFonts w:ascii="Tahoma" w:hAnsi="Tahoma" w:cs="B Nazanin" w:hint="cs"/>
          <w:sz w:val="24"/>
          <w:szCs w:val="24"/>
          <w:rtl/>
          <w:lang w:bidi="fa-IR"/>
        </w:rPr>
        <w:t>شکل</w:t>
      </w:r>
      <w:r w:rsidR="00735FED">
        <w:rPr>
          <w:rFonts w:ascii="Tahoma" w:hAnsi="Tahoma" w:cs="B Nazanin" w:hint="cs"/>
          <w:sz w:val="24"/>
          <w:szCs w:val="24"/>
          <w:rtl/>
          <w:lang w:bidi="fa-IR"/>
        </w:rPr>
        <w:t>4-11</w:t>
      </w:r>
      <w:r w:rsidRPr="00A52B15">
        <w:rPr>
          <w:rFonts w:ascii="Tahoma" w:hAnsi="Tahoma" w:cs="B Nazanin" w:hint="cs"/>
          <w:sz w:val="24"/>
          <w:szCs w:val="24"/>
          <w:rtl/>
          <w:lang w:bidi="fa-IR"/>
        </w:rPr>
        <w:t>: توابع عضویت خروجی سیستم فازی</w:t>
      </w:r>
    </w:p>
    <w:bookmarkEnd w:id="726"/>
    <w:p w14:paraId="2CC5451E" w14:textId="4DA9529D" w:rsidR="00106848" w:rsidRDefault="009B2E15" w:rsidP="00FE6473">
      <w:pPr>
        <w:bidi/>
        <w:spacing w:line="276" w:lineRule="auto"/>
        <w:jc w:val="lowKashida"/>
        <w:rPr>
          <w:rFonts w:ascii="Tahoma" w:eastAsiaTheme="minorEastAsia" w:hAnsi="Tahoma" w:cs="B Nazanin"/>
          <w:sz w:val="28"/>
          <w:szCs w:val="28"/>
          <w:lang w:bidi="fa-IR"/>
        </w:rPr>
      </w:pPr>
      <w:r>
        <w:rPr>
          <w:rFonts w:ascii="Tahoma" w:eastAsiaTheme="minorEastAsia" w:hAnsi="Tahoma" w:cs="B Nazanin" w:hint="cs"/>
          <w:sz w:val="28"/>
          <w:szCs w:val="28"/>
          <w:rtl/>
          <w:lang w:bidi="fa-IR"/>
        </w:rPr>
        <w:t>برای قواعد سیستم فازی نیز 49 قاعده در نظرگرفته</w:t>
      </w:r>
      <w:r w:rsidR="00A52B15">
        <w:rPr>
          <w:rFonts w:ascii="Tahoma" w:eastAsiaTheme="minorEastAsia" w:hAnsi="Tahoma" w:cs="B Nazanin" w:hint="eastAsia"/>
          <w:sz w:val="28"/>
          <w:szCs w:val="28"/>
          <w:rtl/>
          <w:lang w:bidi="fa-IR"/>
        </w:rPr>
        <w:t>‌</w:t>
      </w:r>
      <w:r>
        <w:rPr>
          <w:rFonts w:ascii="Tahoma" w:eastAsiaTheme="minorEastAsia" w:hAnsi="Tahoma" w:cs="B Nazanin" w:hint="cs"/>
          <w:sz w:val="28"/>
          <w:szCs w:val="28"/>
          <w:rtl/>
          <w:lang w:bidi="fa-IR"/>
        </w:rPr>
        <w:t>شده</w:t>
      </w:r>
      <w:r w:rsidR="00A52B15">
        <w:rPr>
          <w:rFonts w:ascii="Tahoma" w:eastAsiaTheme="minorEastAsia" w:hAnsi="Tahoma" w:cs="B Nazanin" w:hint="eastAsia"/>
          <w:sz w:val="28"/>
          <w:szCs w:val="28"/>
          <w:rtl/>
          <w:lang w:bidi="fa-IR"/>
        </w:rPr>
        <w:t>‌</w:t>
      </w:r>
      <w:r>
        <w:rPr>
          <w:rFonts w:ascii="Tahoma" w:eastAsiaTheme="minorEastAsia" w:hAnsi="Tahoma" w:cs="B Nazanin" w:hint="cs"/>
          <w:sz w:val="28"/>
          <w:szCs w:val="28"/>
          <w:rtl/>
          <w:lang w:bidi="fa-IR"/>
        </w:rPr>
        <w:t xml:space="preserve">است که به صورت جدول </w:t>
      </w:r>
      <w:r w:rsidR="00106848">
        <w:rPr>
          <w:rFonts w:ascii="Tahoma" w:eastAsiaTheme="minorEastAsia" w:hAnsi="Tahoma" w:cs="B Nazanin" w:hint="cs"/>
          <w:sz w:val="28"/>
          <w:szCs w:val="28"/>
          <w:rtl/>
          <w:lang w:bidi="fa-IR"/>
        </w:rPr>
        <w:t>4-4</w:t>
      </w:r>
      <w:r>
        <w:rPr>
          <w:rFonts w:ascii="Tahoma" w:eastAsiaTheme="minorEastAsia" w:hAnsi="Tahoma" w:cs="B Nazanin" w:hint="cs"/>
          <w:sz w:val="28"/>
          <w:szCs w:val="28"/>
          <w:rtl/>
          <w:lang w:bidi="fa-IR"/>
        </w:rPr>
        <w:t>است.</w:t>
      </w:r>
    </w:p>
    <w:p w14:paraId="73D33A75" w14:textId="544069A9" w:rsidR="00E108E7" w:rsidRDefault="00E108E7" w:rsidP="00E108E7">
      <w:pPr>
        <w:bidi/>
        <w:spacing w:line="276" w:lineRule="auto"/>
        <w:jc w:val="lowKashida"/>
        <w:rPr>
          <w:rFonts w:ascii="Tahoma" w:eastAsiaTheme="minorEastAsia" w:hAnsi="Tahoma" w:cs="B Nazanin"/>
          <w:sz w:val="28"/>
          <w:szCs w:val="28"/>
          <w:lang w:bidi="fa-IR"/>
        </w:rPr>
      </w:pPr>
    </w:p>
    <w:p w14:paraId="46224D83" w14:textId="77777777" w:rsidR="00E108E7" w:rsidRDefault="00E108E7" w:rsidP="00E108E7">
      <w:pPr>
        <w:bidi/>
        <w:spacing w:line="276" w:lineRule="auto"/>
        <w:jc w:val="lowKashida"/>
        <w:rPr>
          <w:rFonts w:ascii="Tahoma" w:eastAsiaTheme="minorEastAsia" w:hAnsi="Tahoma" w:cs="B Nazanin"/>
          <w:sz w:val="28"/>
          <w:szCs w:val="28"/>
          <w:rtl/>
          <w:lang w:bidi="fa-IR"/>
        </w:rPr>
      </w:pPr>
      <w:bookmarkStart w:id="727" w:name="_GoBack"/>
      <w:bookmarkEnd w:id="727"/>
    </w:p>
    <w:p w14:paraId="78838382" w14:textId="37F38E7C" w:rsidR="00FE6473" w:rsidRPr="00FE6473" w:rsidRDefault="00FE6473" w:rsidP="00FE6473">
      <w:pPr>
        <w:bidi/>
        <w:spacing w:line="276" w:lineRule="auto"/>
        <w:jc w:val="lowKashida"/>
        <w:rPr>
          <w:rFonts w:ascii="Tahoma" w:eastAsiaTheme="minorEastAsia" w:hAnsi="Tahoma" w:cs="B Nazanin"/>
          <w:sz w:val="28"/>
          <w:szCs w:val="28"/>
          <w:rtl/>
          <w:lang w:bidi="fa-IR"/>
        </w:rPr>
      </w:pPr>
    </w:p>
    <w:p w14:paraId="3ADD3BAD" w14:textId="442D6A39" w:rsidR="009B2E15" w:rsidRPr="00A52B15" w:rsidRDefault="00106848" w:rsidP="00106848">
      <w:pPr>
        <w:bidi/>
        <w:spacing w:line="276" w:lineRule="auto"/>
        <w:jc w:val="center"/>
        <w:rPr>
          <w:rFonts w:ascii="Tahoma" w:eastAsiaTheme="minorEastAsia" w:hAnsi="Tahoma" w:cs="B Nazanin"/>
          <w:sz w:val="24"/>
          <w:szCs w:val="24"/>
          <w:rtl/>
          <w:lang w:bidi="fa-IR"/>
        </w:rPr>
      </w:pPr>
      <w:r>
        <w:rPr>
          <w:noProof/>
        </w:rPr>
        <w:lastRenderedPageBreak/>
        <w:drawing>
          <wp:anchor distT="0" distB="0" distL="114300" distR="114300" simplePos="0" relativeHeight="252248064" behindDoc="0" locked="0" layoutInCell="1" allowOverlap="1" wp14:anchorId="740664E1" wp14:editId="4EF4097D">
            <wp:simplePos x="0" y="0"/>
            <wp:positionH relativeFrom="margin">
              <wp:posOffset>1580515</wp:posOffset>
            </wp:positionH>
            <wp:positionV relativeFrom="paragraph">
              <wp:posOffset>266296</wp:posOffset>
            </wp:positionV>
            <wp:extent cx="2962275" cy="2143112"/>
            <wp:effectExtent l="0" t="0" r="0" b="0"/>
            <wp:wrapNone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1431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728" w:name="_Hlk96696009"/>
      <w:r w:rsidR="00A52B15" w:rsidRPr="00A52B15">
        <w:rPr>
          <w:rFonts w:ascii="Tahoma" w:eastAsiaTheme="minorEastAsia" w:hAnsi="Tahoma" w:cs="B Nazanin" w:hint="cs"/>
          <w:sz w:val="24"/>
          <w:szCs w:val="24"/>
          <w:rtl/>
          <w:lang w:bidi="fa-IR"/>
        </w:rPr>
        <w:t>جدول4-4:جدول قواعد فازی</w:t>
      </w:r>
      <w:bookmarkEnd w:id="728"/>
    </w:p>
    <w:p w14:paraId="05381053" w14:textId="7803C870" w:rsidR="00106848" w:rsidRDefault="00106848" w:rsidP="00E4168D">
      <w:pPr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rtl/>
          <w:lang w:bidi="fa-IR"/>
        </w:rPr>
      </w:pPr>
    </w:p>
    <w:p w14:paraId="1E0D797A" w14:textId="4A56133A" w:rsidR="00106848" w:rsidRDefault="00106848" w:rsidP="00106848">
      <w:pPr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rtl/>
          <w:lang w:bidi="fa-IR"/>
        </w:rPr>
      </w:pPr>
    </w:p>
    <w:p w14:paraId="6471876C" w14:textId="77777777" w:rsidR="00106848" w:rsidRDefault="00106848" w:rsidP="00106848">
      <w:pPr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rtl/>
          <w:lang w:bidi="fa-IR"/>
        </w:rPr>
      </w:pPr>
    </w:p>
    <w:p w14:paraId="2B91C523" w14:textId="77777777" w:rsidR="00106848" w:rsidRDefault="00106848" w:rsidP="00106848">
      <w:pPr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rtl/>
          <w:lang w:bidi="fa-IR"/>
        </w:rPr>
      </w:pPr>
    </w:p>
    <w:p w14:paraId="1E4E13E6" w14:textId="1D50D82A" w:rsidR="00106848" w:rsidRDefault="00106848" w:rsidP="00106848">
      <w:pPr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rtl/>
          <w:lang w:bidi="fa-IR"/>
        </w:rPr>
      </w:pPr>
    </w:p>
    <w:p w14:paraId="4181735D" w14:textId="77777777" w:rsidR="00106848" w:rsidRDefault="00106848" w:rsidP="00106848">
      <w:pPr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rtl/>
          <w:lang w:bidi="fa-IR"/>
        </w:rPr>
      </w:pPr>
    </w:p>
    <w:p w14:paraId="18074297" w14:textId="0CC347A7" w:rsidR="009B2E15" w:rsidRDefault="000E122D" w:rsidP="00106848">
      <w:pPr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rtl/>
          <w:lang w:bidi="fa-IR"/>
        </w:rPr>
      </w:pPr>
      <w:r w:rsidRPr="00014206">
        <w:rPr>
          <w:rFonts w:ascii="IRANSansWeb_Light" w:hAnsi="IRANSansWeb_Light" w:cs="B Nazanin" w:hint="cs"/>
          <w:sz w:val="28"/>
          <w:szCs w:val="28"/>
          <w:rtl/>
          <w:lang w:bidi="fa-IR"/>
        </w:rPr>
        <w:t>پس از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تعیین حدبالا و حدپایین ضرایب کنترل‌کننده </w:t>
      </w:r>
      <w:r w:rsidR="00A52B15" w:rsidRPr="00A52B15">
        <w:rPr>
          <w:rFonts w:asciiTheme="majorBidi" w:hAnsiTheme="majorBidi" w:cstheme="majorBidi"/>
          <w:sz w:val="24"/>
          <w:szCs w:val="24"/>
          <w:lang w:bidi="fa-IR"/>
        </w:rPr>
        <w:t>P</w:t>
      </w:r>
      <w:r w:rsidR="00981338">
        <w:rPr>
          <w:rFonts w:asciiTheme="majorBidi" w:hAnsiTheme="majorBidi" w:cstheme="majorBidi"/>
          <w:sz w:val="24"/>
          <w:szCs w:val="24"/>
          <w:lang w:bidi="fa-IR"/>
        </w:rPr>
        <w:t>I</w:t>
      </w:r>
      <w:r w:rsidR="00A52B15" w:rsidRPr="00A52B15">
        <w:rPr>
          <w:rFonts w:asciiTheme="majorBidi" w:hAnsiTheme="majorBidi" w:cstheme="majorBidi"/>
          <w:sz w:val="24"/>
          <w:szCs w:val="24"/>
          <w:lang w:bidi="fa-IR"/>
        </w:rPr>
        <w:t>D</w:t>
      </w:r>
      <w:r w:rsidR="003F0DE2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، 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نتایج شبیه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سازی به صورت </w:t>
      </w:r>
      <w:r w:rsidR="00735FED">
        <w:rPr>
          <w:rFonts w:ascii="IRANSansWeb_Light" w:hAnsi="IRANSansWeb_Light" w:cs="B Nazanin" w:hint="cs"/>
          <w:sz w:val="28"/>
          <w:szCs w:val="28"/>
          <w:rtl/>
          <w:lang w:bidi="fa-IR"/>
        </w:rPr>
        <w:t>شکل 4-12، 4-13،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</w:t>
      </w:r>
      <w:r w:rsidR="00735FED">
        <w:rPr>
          <w:rFonts w:ascii="IRANSansWeb_Light" w:hAnsi="IRANSansWeb_Light" w:cs="B Nazanin" w:hint="cs"/>
          <w:sz w:val="28"/>
          <w:szCs w:val="28"/>
          <w:rtl/>
          <w:lang w:bidi="fa-IR"/>
        </w:rPr>
        <w:t>4-14، 4-15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به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دست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می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آیند:</w:t>
      </w:r>
    </w:p>
    <w:p w14:paraId="61E04337" w14:textId="0F2ED87F" w:rsidR="000E122D" w:rsidRDefault="00153E81" w:rsidP="0033784D">
      <w:pPr>
        <w:bidi/>
        <w:spacing w:line="276" w:lineRule="auto"/>
        <w:jc w:val="center"/>
        <w:rPr>
          <w:rFonts w:ascii="Tahoma" w:eastAsiaTheme="minorEastAsia" w:hAnsi="Tahoma" w:cs="B Nazanin"/>
          <w:sz w:val="28"/>
          <w:szCs w:val="28"/>
          <w:rtl/>
          <w:lang w:bidi="fa-IR"/>
        </w:rPr>
      </w:pPr>
      <w:r w:rsidRPr="00153E81">
        <w:rPr>
          <w:rFonts w:ascii="Tahoma" w:eastAsiaTheme="minorEastAsia" w:hAnsi="Tahoma"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7753D206" wp14:editId="6033A9D1">
                <wp:simplePos x="0" y="0"/>
                <wp:positionH relativeFrom="column">
                  <wp:posOffset>2645410</wp:posOffset>
                </wp:positionH>
                <wp:positionV relativeFrom="paragraph">
                  <wp:posOffset>3068955</wp:posOffset>
                </wp:positionV>
                <wp:extent cx="746760" cy="243840"/>
                <wp:effectExtent l="0" t="0" r="0" b="3810"/>
                <wp:wrapNone/>
                <wp:docPr id="256" name="Text Box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676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665E90D" w14:textId="77777777" w:rsidR="002F3FC5" w:rsidRPr="00B93015" w:rsidRDefault="002F3FC5" w:rsidP="00153E81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93015">
                              <w:rPr>
                                <w:rFonts w:asciiTheme="majorBidi" w:hAnsiTheme="majorBidi" w:cstheme="majorBidi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7753D206" id="Text Box 256" o:spid="_x0000_s1117" type="#_x0000_t202" style="position:absolute;left:0;text-align:left;margin-left:208.3pt;margin-top:241.65pt;width:58.8pt;height:19.2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" fillcolor="white [3201]" stroked="f" strokeweight=".5pt">
                <v:textbox>
                  <w:txbxContent>
                    <w:p w14:paraId="4665E90D" w14:textId="77777777" w:rsidR="002F3FC5" w:rsidRPr="00B93015" w:rsidRDefault="002F3FC5" w:rsidP="00153E81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93015">
                        <w:rPr>
                          <w:rFonts w:asciiTheme="majorBidi" w:hAnsiTheme="majorBidi" w:cstheme="majorBidi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  <w:r w:rsidRPr="00153E81">
        <w:rPr>
          <w:rFonts w:ascii="Tahoma" w:eastAsiaTheme="minorEastAsia" w:hAnsi="Tahoma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7C50F7DC" wp14:editId="2305C2D3">
                <wp:simplePos x="0" y="0"/>
                <wp:positionH relativeFrom="column">
                  <wp:posOffset>116522</wp:posOffset>
                </wp:positionH>
                <wp:positionV relativeFrom="paragraph">
                  <wp:posOffset>1399222</wp:posOffset>
                </wp:positionV>
                <wp:extent cx="1073468" cy="267335"/>
                <wp:effectExtent l="2857" t="0" r="0" b="0"/>
                <wp:wrapNone/>
                <wp:docPr id="255" name="Text Box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73468" cy="2673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0066895" w14:textId="77777777" w:rsidR="002F3FC5" w:rsidRPr="00B93015" w:rsidRDefault="002F3FC5" w:rsidP="00153E81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93015">
                              <w:rPr>
                                <w:rFonts w:asciiTheme="majorBidi" w:hAnsiTheme="majorBidi" w:cstheme="majorBidi"/>
                              </w:rPr>
                              <w:t>Roll (degree)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7C50F7DC" id="Text Box 255" o:spid="_x0000_s1118" type="#_x0000_t202" style="position:absolute;left:0;text-align:left;margin-left:9.15pt;margin-top:110.15pt;width:84.55pt;height:21.05pt;rotation:-90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" fillcolor="white [3201]" stroked="f" strokeweight=".5pt">
                <v:textbox>
                  <w:txbxContent>
                    <w:p w14:paraId="40066895" w14:textId="77777777" w:rsidR="002F3FC5" w:rsidRPr="00B93015" w:rsidRDefault="002F3FC5" w:rsidP="00153E81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93015">
                        <w:rPr>
                          <w:rFonts w:asciiTheme="majorBidi" w:hAnsiTheme="majorBidi" w:cstheme="majorBidi"/>
                        </w:rPr>
                        <w:t>Roll (degree)</w:t>
                      </w:r>
                    </w:p>
                  </w:txbxContent>
                </v:textbox>
              </v:shape>
            </w:pict>
          </mc:Fallback>
        </mc:AlternateContent>
      </w:r>
      <w:r w:rsidR="0033784D" w:rsidRPr="0033784D">
        <w:rPr>
          <w:rFonts w:ascii="Tahoma" w:eastAsiaTheme="minorEastAsia" w:hAnsi="Tahoma" w:cs="B Nazanin"/>
          <w:noProof/>
          <w:sz w:val="28"/>
          <w:szCs w:val="28"/>
        </w:rPr>
        <w:drawing>
          <wp:inline distT="0" distB="0" distL="0" distR="0" wp14:anchorId="13343664" wp14:editId="42BA0D21">
            <wp:extent cx="4273550" cy="2990850"/>
            <wp:effectExtent l="0" t="0" r="0" b="0"/>
            <wp:docPr id="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286036" cy="299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4D07A" w14:textId="77777777" w:rsidR="00153E81" w:rsidRDefault="00153E81" w:rsidP="00E4168D">
      <w:pPr>
        <w:bidi/>
        <w:spacing w:line="276" w:lineRule="auto"/>
        <w:jc w:val="lowKashida"/>
        <w:rPr>
          <w:rFonts w:ascii="Tahoma" w:hAnsi="Tahoma" w:cs="B Nazanin"/>
          <w:rtl/>
          <w:lang w:bidi="fa-IR"/>
        </w:rPr>
      </w:pPr>
      <w:bookmarkStart w:id="729" w:name="_Hlk96694781"/>
    </w:p>
    <w:p w14:paraId="065E0A91" w14:textId="5C92EADA" w:rsidR="00A21827" w:rsidRPr="00A52B15" w:rsidRDefault="006B1501" w:rsidP="00106848">
      <w:pPr>
        <w:bidi/>
        <w:spacing w:line="276" w:lineRule="auto"/>
        <w:jc w:val="center"/>
        <w:rPr>
          <w:rFonts w:ascii="Tahoma" w:eastAsiaTheme="minorEastAsia" w:hAnsi="Tahoma" w:cs="B Nazanin"/>
          <w:sz w:val="24"/>
          <w:szCs w:val="24"/>
          <w:rtl/>
          <w:lang w:bidi="fa-IR"/>
        </w:rPr>
      </w:pPr>
      <w:r w:rsidRPr="00A52B15">
        <w:rPr>
          <w:rFonts w:ascii="Tahoma" w:hAnsi="Tahoma" w:cs="B Nazanin" w:hint="cs"/>
          <w:sz w:val="24"/>
          <w:szCs w:val="24"/>
          <w:rtl/>
          <w:lang w:bidi="fa-IR"/>
        </w:rPr>
        <w:t>شکل</w:t>
      </w:r>
      <w:r w:rsidR="00735FED">
        <w:rPr>
          <w:rFonts w:ascii="Tahoma" w:hAnsi="Tahoma" w:cs="B Nazanin" w:hint="cs"/>
          <w:sz w:val="24"/>
          <w:szCs w:val="24"/>
          <w:rtl/>
          <w:lang w:bidi="fa-IR"/>
        </w:rPr>
        <w:t>4-12:</w:t>
      </w:r>
      <w:r w:rsidRPr="00A52B15">
        <w:rPr>
          <w:rFonts w:ascii="IRANSansWeb_Light" w:hAnsi="IRANSansWeb_Light" w:cs="B Nazanin" w:hint="cs"/>
          <w:sz w:val="24"/>
          <w:szCs w:val="24"/>
          <w:rtl/>
          <w:lang w:bidi="fa-IR"/>
        </w:rPr>
        <w:t>شبیه سازی زاویه رول با کنترل</w:t>
      </w:r>
      <w:r w:rsidRPr="00A52B15">
        <w:rPr>
          <w:rFonts w:ascii="IRANSansWeb_Light" w:hAnsi="IRANSansWeb_Light" w:cs="B Nazanin" w:hint="eastAsia"/>
          <w:sz w:val="24"/>
          <w:szCs w:val="24"/>
          <w:rtl/>
          <w:lang w:bidi="fa-IR"/>
        </w:rPr>
        <w:t>‌</w:t>
      </w:r>
      <w:r w:rsidRPr="00A52B15">
        <w:rPr>
          <w:rFonts w:ascii="IRANSansWeb_Light" w:hAnsi="IRANSansWeb_Light" w:cs="B Nazanin" w:hint="cs"/>
          <w:sz w:val="24"/>
          <w:szCs w:val="24"/>
          <w:rtl/>
          <w:lang w:bidi="fa-IR"/>
        </w:rPr>
        <w:t xml:space="preserve">کننده </w:t>
      </w:r>
      <w:r w:rsidRPr="00A52B15">
        <w:rPr>
          <w:rFonts w:asciiTheme="majorBidi" w:hAnsiTheme="majorBidi" w:cstheme="majorBidi"/>
          <w:sz w:val="24"/>
          <w:szCs w:val="24"/>
          <w:lang w:bidi="fa-IR"/>
        </w:rPr>
        <w:t>PID</w:t>
      </w:r>
      <w:r w:rsidRPr="00A52B15">
        <w:rPr>
          <w:rFonts w:ascii="IRANSansWeb_Light" w:hAnsi="IRANSansWeb_Light" w:cs="B Nazanin" w:hint="cs"/>
          <w:sz w:val="24"/>
          <w:szCs w:val="24"/>
          <w:rtl/>
          <w:lang w:bidi="fa-IR"/>
        </w:rPr>
        <w:t xml:space="preserve"> به روش فازی</w:t>
      </w:r>
    </w:p>
    <w:bookmarkEnd w:id="729"/>
    <w:p w14:paraId="16334D52" w14:textId="48D67C5E" w:rsidR="00A21827" w:rsidRDefault="00153E81" w:rsidP="0033784D">
      <w:pPr>
        <w:bidi/>
        <w:spacing w:line="276" w:lineRule="auto"/>
        <w:jc w:val="center"/>
        <w:rPr>
          <w:rFonts w:ascii="Tahoma" w:eastAsiaTheme="minorEastAsia" w:hAnsi="Tahoma" w:cs="B Nazanin"/>
          <w:sz w:val="28"/>
          <w:szCs w:val="28"/>
          <w:rtl/>
          <w:lang w:bidi="fa-IR"/>
        </w:rPr>
      </w:pPr>
      <w:r w:rsidRPr="00153E81">
        <w:rPr>
          <w:rFonts w:ascii="Tahoma" w:eastAsiaTheme="minorEastAsia" w:hAnsi="Tahoma" w:cs="B Nazanin"/>
          <w:noProof/>
          <w:sz w:val="28"/>
          <w:szCs w:val="28"/>
          <w:rtl/>
        </w:rPr>
        <w:lastRenderedPageBreak/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3E06A9DE" wp14:editId="41E0C19A">
                <wp:simplePos x="0" y="0"/>
                <wp:positionH relativeFrom="column">
                  <wp:posOffset>155575</wp:posOffset>
                </wp:positionH>
                <wp:positionV relativeFrom="paragraph">
                  <wp:posOffset>1350010</wp:posOffset>
                </wp:positionV>
                <wp:extent cx="1013460" cy="266700"/>
                <wp:effectExtent l="0" t="7620" r="7620" b="7620"/>
                <wp:wrapNone/>
                <wp:docPr id="257" name="Text Box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1346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CF0062D" w14:textId="77777777" w:rsidR="002F3FC5" w:rsidRPr="00B93015" w:rsidRDefault="002F3FC5" w:rsidP="00153E81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93015">
                              <w:rPr>
                                <w:rFonts w:asciiTheme="majorBidi" w:hAnsiTheme="majorBidi" w:cstheme="majorBidi"/>
                              </w:rPr>
                              <w:t>Pitch (degree)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3E06A9DE" id="Text Box 257" o:spid="_x0000_s1119" type="#_x0000_t202" style="position:absolute;left:0;text-align:left;margin-left:12.25pt;margin-top:106.3pt;width:79.8pt;height:21pt;rotation:-90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" fillcolor="white [3201]" stroked="f" strokeweight=".5pt">
                <v:textbox>
                  <w:txbxContent>
                    <w:p w14:paraId="7CF0062D" w14:textId="77777777" w:rsidR="002F3FC5" w:rsidRPr="00B93015" w:rsidRDefault="002F3FC5" w:rsidP="00153E81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93015">
                        <w:rPr>
                          <w:rFonts w:asciiTheme="majorBidi" w:hAnsiTheme="majorBidi" w:cstheme="majorBidi"/>
                        </w:rPr>
                        <w:t>Pitch (degree)</w:t>
                      </w:r>
                    </w:p>
                  </w:txbxContent>
                </v:textbox>
              </v:shape>
            </w:pict>
          </mc:Fallback>
        </mc:AlternateContent>
      </w:r>
      <w:r w:rsidRPr="00153E81">
        <w:rPr>
          <w:rFonts w:ascii="Tahoma" w:eastAsiaTheme="minorEastAsia" w:hAnsi="Tahoma"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01A5A1FF" wp14:editId="1F9DE79C">
                <wp:simplePos x="0" y="0"/>
                <wp:positionH relativeFrom="margin">
                  <wp:align>center</wp:align>
                </wp:positionH>
                <wp:positionV relativeFrom="paragraph">
                  <wp:posOffset>3143250</wp:posOffset>
                </wp:positionV>
                <wp:extent cx="746760" cy="243840"/>
                <wp:effectExtent l="0" t="0" r="0" b="3810"/>
                <wp:wrapNone/>
                <wp:docPr id="260" name="Text Box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676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BEA97A6" w14:textId="77777777" w:rsidR="002F3FC5" w:rsidRPr="00B93015" w:rsidRDefault="002F3FC5" w:rsidP="00153E81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93015">
                              <w:rPr>
                                <w:rFonts w:asciiTheme="majorBidi" w:hAnsiTheme="majorBidi" w:cstheme="majorBidi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01A5A1FF" id="Text Box 260" o:spid="_x0000_s1120" type="#_x0000_t202" style="position:absolute;left:0;text-align:left;margin-left:0;margin-top:247.5pt;width:58.8pt;height:19.2pt;z-index:2519275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" fillcolor="white [3201]" stroked="f" strokeweight=".5pt">
                <v:textbox>
                  <w:txbxContent>
                    <w:p w14:paraId="0BEA97A6" w14:textId="77777777" w:rsidR="002F3FC5" w:rsidRPr="00B93015" w:rsidRDefault="002F3FC5" w:rsidP="00153E81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93015">
                        <w:rPr>
                          <w:rFonts w:asciiTheme="majorBidi" w:hAnsiTheme="majorBidi" w:cstheme="majorBidi"/>
                        </w:rPr>
                        <w:t>Time(s)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784D" w:rsidRPr="0033784D">
        <w:rPr>
          <w:rFonts w:ascii="Tahoma" w:eastAsiaTheme="minorEastAsia" w:hAnsi="Tahoma" w:cs="B Nazanin"/>
          <w:noProof/>
          <w:sz w:val="28"/>
          <w:szCs w:val="28"/>
        </w:rPr>
        <w:drawing>
          <wp:inline distT="0" distB="0" distL="0" distR="0" wp14:anchorId="676E1084" wp14:editId="2BC3E401">
            <wp:extent cx="4224655" cy="3038475"/>
            <wp:effectExtent l="0" t="0" r="4445" b="9525"/>
            <wp:docPr id="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234435" cy="304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6DC7" w14:textId="2190A48B" w:rsidR="00153E81" w:rsidRDefault="00153E81" w:rsidP="00E4168D">
      <w:pPr>
        <w:bidi/>
        <w:spacing w:line="276" w:lineRule="auto"/>
        <w:jc w:val="lowKashida"/>
        <w:rPr>
          <w:rFonts w:ascii="Tahoma" w:hAnsi="Tahoma" w:cs="B Nazanin"/>
          <w:rtl/>
          <w:lang w:bidi="fa-IR"/>
        </w:rPr>
      </w:pPr>
    </w:p>
    <w:p w14:paraId="5AA5A473" w14:textId="3E60D321" w:rsidR="00A21827" w:rsidRPr="00A52B15" w:rsidRDefault="006B1501" w:rsidP="00106848">
      <w:pPr>
        <w:bidi/>
        <w:spacing w:line="276" w:lineRule="auto"/>
        <w:jc w:val="center"/>
        <w:rPr>
          <w:rFonts w:ascii="Tahoma" w:eastAsiaTheme="minorEastAsia" w:hAnsi="Tahoma" w:cs="B Nazanin"/>
          <w:sz w:val="24"/>
          <w:szCs w:val="24"/>
          <w:rtl/>
          <w:lang w:bidi="fa-IR"/>
        </w:rPr>
      </w:pPr>
      <w:bookmarkStart w:id="730" w:name="_Hlk96694789"/>
      <w:r w:rsidRPr="00A52B15">
        <w:rPr>
          <w:rFonts w:ascii="Tahoma" w:hAnsi="Tahoma" w:cs="B Nazanin" w:hint="cs"/>
          <w:sz w:val="24"/>
          <w:szCs w:val="24"/>
          <w:rtl/>
          <w:lang w:bidi="fa-IR"/>
        </w:rPr>
        <w:t>شکل</w:t>
      </w:r>
      <w:r w:rsidR="00735FED">
        <w:rPr>
          <w:rFonts w:ascii="Tahoma" w:hAnsi="Tahoma" w:cs="B Nazanin" w:hint="cs"/>
          <w:sz w:val="24"/>
          <w:szCs w:val="24"/>
          <w:rtl/>
          <w:lang w:bidi="fa-IR"/>
        </w:rPr>
        <w:t>4-13:</w:t>
      </w:r>
      <w:r w:rsidRPr="00A52B15">
        <w:rPr>
          <w:rFonts w:ascii="Tahoma" w:hAnsi="Tahoma" w:cs="B Nazanin" w:hint="cs"/>
          <w:sz w:val="24"/>
          <w:szCs w:val="24"/>
          <w:rtl/>
          <w:lang w:bidi="fa-IR"/>
        </w:rPr>
        <w:t xml:space="preserve"> </w:t>
      </w:r>
      <w:r w:rsidRPr="00A52B15">
        <w:rPr>
          <w:rFonts w:ascii="IRANSansWeb_Light" w:hAnsi="IRANSansWeb_Light" w:cs="B Nazanin" w:hint="cs"/>
          <w:sz w:val="24"/>
          <w:szCs w:val="24"/>
          <w:rtl/>
          <w:lang w:bidi="fa-IR"/>
        </w:rPr>
        <w:t>شبیه سازی زاویه پیچ با کنترل</w:t>
      </w:r>
      <w:r w:rsidRPr="00A52B15">
        <w:rPr>
          <w:rFonts w:ascii="IRANSansWeb_Light" w:hAnsi="IRANSansWeb_Light" w:cs="B Nazanin" w:hint="eastAsia"/>
          <w:sz w:val="24"/>
          <w:szCs w:val="24"/>
          <w:rtl/>
          <w:lang w:bidi="fa-IR"/>
        </w:rPr>
        <w:t>‌</w:t>
      </w:r>
      <w:r w:rsidRPr="00A52B15">
        <w:rPr>
          <w:rFonts w:ascii="IRANSansWeb_Light" w:hAnsi="IRANSansWeb_Light" w:cs="B Nazanin" w:hint="cs"/>
          <w:sz w:val="24"/>
          <w:szCs w:val="24"/>
          <w:rtl/>
          <w:lang w:bidi="fa-IR"/>
        </w:rPr>
        <w:t xml:space="preserve">کننده </w:t>
      </w:r>
      <w:r w:rsidRPr="00A52B15">
        <w:rPr>
          <w:rFonts w:asciiTheme="majorBidi" w:hAnsiTheme="majorBidi" w:cstheme="majorBidi"/>
          <w:sz w:val="24"/>
          <w:szCs w:val="24"/>
          <w:lang w:bidi="fa-IR"/>
        </w:rPr>
        <w:t>PID</w:t>
      </w:r>
      <w:r w:rsidRPr="00A52B15">
        <w:rPr>
          <w:rFonts w:ascii="IRANSansWeb_Light" w:hAnsi="IRANSansWeb_Light" w:cs="B Nazanin" w:hint="cs"/>
          <w:sz w:val="24"/>
          <w:szCs w:val="24"/>
          <w:rtl/>
          <w:lang w:bidi="fa-IR"/>
        </w:rPr>
        <w:t xml:space="preserve"> به روش فازی</w:t>
      </w:r>
    </w:p>
    <w:bookmarkEnd w:id="730"/>
    <w:p w14:paraId="57A8E60A" w14:textId="2DD87AFD" w:rsidR="00A21827" w:rsidRDefault="00153E81" w:rsidP="00F21BD8">
      <w:pPr>
        <w:bidi/>
        <w:spacing w:line="276" w:lineRule="auto"/>
        <w:jc w:val="center"/>
        <w:rPr>
          <w:rFonts w:ascii="Tahoma" w:eastAsiaTheme="minorEastAsia" w:hAnsi="Tahoma" w:cs="B Nazanin"/>
          <w:sz w:val="28"/>
          <w:szCs w:val="28"/>
          <w:rtl/>
          <w:lang w:bidi="fa-IR"/>
        </w:rPr>
      </w:pPr>
      <w:r w:rsidRPr="00153E81">
        <w:rPr>
          <w:rFonts w:ascii="Tahoma" w:eastAsiaTheme="minorEastAsia" w:hAnsi="Tahoma"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E885B7F" wp14:editId="3BCE5291">
                <wp:simplePos x="0" y="0"/>
                <wp:positionH relativeFrom="margin">
                  <wp:align>center</wp:align>
                </wp:positionH>
                <wp:positionV relativeFrom="paragraph">
                  <wp:posOffset>3071553</wp:posOffset>
                </wp:positionV>
                <wp:extent cx="746760" cy="243840"/>
                <wp:effectExtent l="0" t="0" r="0" b="3810"/>
                <wp:wrapNone/>
                <wp:docPr id="261" name="Text Box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676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C2D9AEA" w14:textId="77777777" w:rsidR="002F3FC5" w:rsidRPr="00B93015" w:rsidRDefault="002F3FC5" w:rsidP="00153E81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93015">
                              <w:rPr>
                                <w:rFonts w:asciiTheme="majorBidi" w:hAnsiTheme="majorBidi" w:cstheme="majorBidi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3E885B7F" id="Text Box 261" o:spid="_x0000_s1121" type="#_x0000_t202" style="position:absolute;left:0;text-align:left;margin-left:0;margin-top:241.85pt;width:58.8pt;height:19.2pt;z-index:2519296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" fillcolor="white [3201]" stroked="f" strokeweight=".5pt">
                <v:textbox>
                  <w:txbxContent>
                    <w:p w14:paraId="4C2D9AEA" w14:textId="77777777" w:rsidR="002F3FC5" w:rsidRPr="00B93015" w:rsidRDefault="002F3FC5" w:rsidP="00153E81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93015">
                        <w:rPr>
                          <w:rFonts w:asciiTheme="majorBidi" w:hAnsiTheme="majorBidi" w:cstheme="majorBidi"/>
                        </w:rPr>
                        <w:t>Time(s)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53E81">
        <w:rPr>
          <w:rFonts w:ascii="Tahoma" w:eastAsiaTheme="minorEastAsia" w:hAnsi="Tahoma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06575AFA" wp14:editId="4D91D13F">
                <wp:simplePos x="0" y="0"/>
                <wp:positionH relativeFrom="margin">
                  <wp:posOffset>277495</wp:posOffset>
                </wp:positionH>
                <wp:positionV relativeFrom="paragraph">
                  <wp:posOffset>1180465</wp:posOffset>
                </wp:positionV>
                <wp:extent cx="960120" cy="251460"/>
                <wp:effectExtent l="0" t="7620" r="3810" b="3810"/>
                <wp:wrapNone/>
                <wp:docPr id="258" name="Text Box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96012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86CF77D" w14:textId="77777777" w:rsidR="002F3FC5" w:rsidRPr="00B1269E" w:rsidRDefault="002F3FC5" w:rsidP="00153E81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1269E">
                              <w:rPr>
                                <w:rFonts w:asciiTheme="majorBidi" w:hAnsiTheme="majorBidi" w:cstheme="majorBidi"/>
                              </w:rPr>
                              <w:t>Yaw (degree)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06575AFA" id="Text Box 258" o:spid="_x0000_s1122" type="#_x0000_t202" style="position:absolute;left:0;text-align:left;margin-left:21.85pt;margin-top:92.95pt;width:75.6pt;height:19.8pt;rotation:-90;z-index:251924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" fillcolor="white [3201]" stroked="f" strokeweight=".5pt">
                <v:textbox>
                  <w:txbxContent>
                    <w:p w14:paraId="286CF77D" w14:textId="77777777" w:rsidR="002F3FC5" w:rsidRPr="00B1269E" w:rsidRDefault="002F3FC5" w:rsidP="00153E81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1269E">
                        <w:rPr>
                          <w:rFonts w:asciiTheme="majorBidi" w:hAnsiTheme="majorBidi" w:cstheme="majorBidi"/>
                        </w:rPr>
                        <w:t>Yaw (degree)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21827">
        <w:rPr>
          <w:noProof/>
        </w:rPr>
        <w:drawing>
          <wp:inline distT="0" distB="0" distL="0" distR="0" wp14:anchorId="6A7FC04A" wp14:editId="3484B698">
            <wp:extent cx="4086225" cy="3000375"/>
            <wp:effectExtent l="0" t="0" r="9525" b="9525"/>
            <wp:docPr id="253" name="Picture 2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DB43F" w14:textId="77777777" w:rsidR="00106848" w:rsidRDefault="00106848" w:rsidP="00106848">
      <w:pPr>
        <w:bidi/>
        <w:spacing w:line="276" w:lineRule="auto"/>
        <w:rPr>
          <w:rFonts w:ascii="Tahoma" w:hAnsi="Tahoma" w:cs="B Nazanin"/>
          <w:rtl/>
          <w:lang w:bidi="fa-IR"/>
        </w:rPr>
      </w:pPr>
    </w:p>
    <w:p w14:paraId="3F7569F4" w14:textId="7542651B" w:rsidR="00A21827" w:rsidRPr="00A52B15" w:rsidRDefault="006B1501" w:rsidP="00106848">
      <w:pPr>
        <w:bidi/>
        <w:spacing w:line="276" w:lineRule="auto"/>
        <w:jc w:val="center"/>
        <w:rPr>
          <w:rFonts w:ascii="Tahoma" w:eastAsiaTheme="minorEastAsia" w:hAnsi="Tahoma" w:cs="B Nazanin"/>
          <w:sz w:val="24"/>
          <w:szCs w:val="24"/>
          <w:rtl/>
          <w:lang w:bidi="fa-IR"/>
        </w:rPr>
      </w:pPr>
      <w:bookmarkStart w:id="731" w:name="_Hlk96694794"/>
      <w:r w:rsidRPr="00A52B15">
        <w:rPr>
          <w:rFonts w:ascii="Tahoma" w:hAnsi="Tahoma" w:cs="B Nazanin" w:hint="cs"/>
          <w:sz w:val="24"/>
          <w:szCs w:val="24"/>
          <w:rtl/>
          <w:lang w:bidi="fa-IR"/>
        </w:rPr>
        <w:t>شکل</w:t>
      </w:r>
      <w:r w:rsidR="00735FED">
        <w:rPr>
          <w:rFonts w:ascii="Tahoma" w:hAnsi="Tahoma" w:cs="B Nazanin" w:hint="cs"/>
          <w:sz w:val="24"/>
          <w:szCs w:val="24"/>
          <w:rtl/>
          <w:lang w:bidi="fa-IR"/>
        </w:rPr>
        <w:t>4-14:</w:t>
      </w:r>
      <w:r w:rsidRPr="00A52B15">
        <w:rPr>
          <w:rFonts w:ascii="Tahoma" w:hAnsi="Tahoma" w:cs="B Nazanin" w:hint="cs"/>
          <w:sz w:val="24"/>
          <w:szCs w:val="24"/>
          <w:rtl/>
          <w:lang w:bidi="fa-IR"/>
        </w:rPr>
        <w:t xml:space="preserve"> </w:t>
      </w:r>
      <w:r w:rsidRPr="00A52B15">
        <w:rPr>
          <w:rFonts w:ascii="IRANSansWeb_Light" w:hAnsi="IRANSansWeb_Light" w:cs="B Nazanin" w:hint="cs"/>
          <w:sz w:val="24"/>
          <w:szCs w:val="24"/>
          <w:rtl/>
          <w:lang w:bidi="fa-IR"/>
        </w:rPr>
        <w:t>شبیه سازی زاویه یاو با کنترل</w:t>
      </w:r>
      <w:r w:rsidRPr="00A52B15">
        <w:rPr>
          <w:rFonts w:ascii="IRANSansWeb_Light" w:hAnsi="IRANSansWeb_Light" w:cs="B Nazanin" w:hint="eastAsia"/>
          <w:sz w:val="24"/>
          <w:szCs w:val="24"/>
          <w:rtl/>
          <w:lang w:bidi="fa-IR"/>
        </w:rPr>
        <w:t>‌</w:t>
      </w:r>
      <w:r w:rsidRPr="00A52B15">
        <w:rPr>
          <w:rFonts w:ascii="IRANSansWeb_Light" w:hAnsi="IRANSansWeb_Light" w:cs="B Nazanin" w:hint="cs"/>
          <w:sz w:val="24"/>
          <w:szCs w:val="24"/>
          <w:rtl/>
          <w:lang w:bidi="fa-IR"/>
        </w:rPr>
        <w:t xml:space="preserve">کننده </w:t>
      </w:r>
      <w:r w:rsidRPr="00A52B15">
        <w:rPr>
          <w:rFonts w:asciiTheme="majorBidi" w:hAnsiTheme="majorBidi" w:cstheme="majorBidi"/>
          <w:sz w:val="24"/>
          <w:szCs w:val="24"/>
          <w:lang w:bidi="fa-IR"/>
        </w:rPr>
        <w:t>PID</w:t>
      </w:r>
      <w:r w:rsidRPr="00A52B15">
        <w:rPr>
          <w:rFonts w:ascii="IRANSansWeb_Light" w:hAnsi="IRANSansWeb_Light" w:cs="B Nazanin" w:hint="cs"/>
          <w:sz w:val="24"/>
          <w:szCs w:val="24"/>
          <w:rtl/>
          <w:lang w:bidi="fa-IR"/>
        </w:rPr>
        <w:t xml:space="preserve"> به روش فازی</w:t>
      </w:r>
    </w:p>
    <w:bookmarkEnd w:id="731"/>
    <w:p w14:paraId="52352EAD" w14:textId="39CFA883" w:rsidR="003F0DE2" w:rsidRDefault="00A21827" w:rsidP="00106848">
      <w:pPr>
        <w:bidi/>
        <w:spacing w:line="276" w:lineRule="auto"/>
        <w:jc w:val="lowKashida"/>
        <w:rPr>
          <w:rFonts w:ascii="Tahoma" w:eastAsiaTheme="minorEastAsia" w:hAnsi="Tahoma" w:cs="B Nazanin"/>
          <w:sz w:val="28"/>
          <w:szCs w:val="28"/>
          <w:rtl/>
          <w:lang w:bidi="fa-IR"/>
        </w:rPr>
      </w:pPr>
      <w:r>
        <w:rPr>
          <w:rFonts w:ascii="Tahoma" w:eastAsiaTheme="minorEastAsia" w:hAnsi="Tahoma" w:cs="B Nazanin" w:hint="cs"/>
          <w:sz w:val="28"/>
          <w:szCs w:val="28"/>
          <w:rtl/>
          <w:lang w:bidi="fa-IR"/>
        </w:rPr>
        <w:lastRenderedPageBreak/>
        <w:t>برای ارتفاع نیز</w:t>
      </w:r>
      <w:r w:rsidR="00A52B15">
        <w:rPr>
          <w:rFonts w:ascii="Tahoma" w:eastAsiaTheme="minorEastAsia" w:hAnsi="Tahoma" w:cs="B Nazanin" w:hint="cs"/>
          <w:sz w:val="28"/>
          <w:szCs w:val="28"/>
          <w:rtl/>
          <w:lang w:bidi="fa-IR"/>
        </w:rPr>
        <w:t>،</w:t>
      </w:r>
      <w:r>
        <w:rPr>
          <w:rFonts w:ascii="Tahoma" w:eastAsiaTheme="minorEastAsia" w:hAnsi="Tahoma" w:cs="B Nazanin" w:hint="cs"/>
          <w:sz w:val="28"/>
          <w:szCs w:val="28"/>
          <w:rtl/>
          <w:lang w:bidi="fa-IR"/>
        </w:rPr>
        <w:t xml:space="preserve"> شبیه</w:t>
      </w:r>
      <w:r w:rsidR="00A52B15">
        <w:rPr>
          <w:rFonts w:ascii="Tahoma" w:eastAsiaTheme="minorEastAsia" w:hAnsi="Tahoma" w:cs="B Nazanin" w:hint="eastAsia"/>
          <w:sz w:val="28"/>
          <w:szCs w:val="28"/>
          <w:rtl/>
          <w:lang w:bidi="fa-IR"/>
        </w:rPr>
        <w:t>‌</w:t>
      </w:r>
      <w:r>
        <w:rPr>
          <w:rFonts w:ascii="Tahoma" w:eastAsiaTheme="minorEastAsia" w:hAnsi="Tahoma" w:cs="B Nazanin" w:hint="cs"/>
          <w:sz w:val="28"/>
          <w:szCs w:val="28"/>
          <w:rtl/>
          <w:lang w:bidi="fa-IR"/>
        </w:rPr>
        <w:t xml:space="preserve">سازی به صورت زیراست. در اینجا محدوده خطا و مشتق خطا بین </w:t>
      </w:r>
      <w:r w:rsidR="00A52B15">
        <w:rPr>
          <w:rFonts w:ascii="Tahoma" w:eastAsiaTheme="minorEastAsia" w:hAnsi="Tahoma" w:cs="B Nazanin" w:hint="cs"/>
          <w:sz w:val="28"/>
          <w:szCs w:val="28"/>
          <w:rtl/>
          <w:lang w:bidi="fa-IR"/>
        </w:rPr>
        <w:t>1-</w:t>
      </w:r>
      <w:r>
        <w:rPr>
          <w:rFonts w:ascii="Tahoma" w:eastAsiaTheme="minorEastAsia" w:hAnsi="Tahoma" w:cs="B Nazanin" w:hint="cs"/>
          <w:sz w:val="28"/>
          <w:szCs w:val="28"/>
          <w:rtl/>
          <w:lang w:bidi="fa-IR"/>
        </w:rPr>
        <w:t xml:space="preserve"> تا 1 در نظرگرفته</w:t>
      </w:r>
      <w:r w:rsidR="00A52B15">
        <w:rPr>
          <w:rFonts w:ascii="Tahoma" w:eastAsiaTheme="minorEastAsia" w:hAnsi="Tahoma" w:cs="B Nazanin" w:hint="eastAsia"/>
          <w:sz w:val="28"/>
          <w:szCs w:val="28"/>
          <w:rtl/>
          <w:lang w:bidi="fa-IR"/>
        </w:rPr>
        <w:t>‌</w:t>
      </w:r>
      <w:r>
        <w:rPr>
          <w:rFonts w:ascii="Tahoma" w:eastAsiaTheme="minorEastAsia" w:hAnsi="Tahoma" w:cs="B Nazanin" w:hint="cs"/>
          <w:sz w:val="28"/>
          <w:szCs w:val="28"/>
          <w:rtl/>
          <w:lang w:bidi="fa-IR"/>
        </w:rPr>
        <w:t>شده</w:t>
      </w:r>
      <w:r w:rsidR="00A52B15">
        <w:rPr>
          <w:rFonts w:ascii="Tahoma" w:eastAsiaTheme="minorEastAsia" w:hAnsi="Tahoma" w:cs="B Nazanin" w:hint="eastAsia"/>
          <w:sz w:val="28"/>
          <w:szCs w:val="28"/>
          <w:rtl/>
          <w:lang w:bidi="fa-IR"/>
        </w:rPr>
        <w:t>‌</w:t>
      </w:r>
      <w:r>
        <w:rPr>
          <w:rFonts w:ascii="Tahoma" w:eastAsiaTheme="minorEastAsia" w:hAnsi="Tahoma" w:cs="B Nazanin" w:hint="cs"/>
          <w:sz w:val="28"/>
          <w:szCs w:val="28"/>
          <w:rtl/>
          <w:lang w:bidi="fa-IR"/>
        </w:rPr>
        <w:t>است.</w:t>
      </w:r>
    </w:p>
    <w:p w14:paraId="50800546" w14:textId="7B38F6F6" w:rsidR="00A52B15" w:rsidRDefault="00106848" w:rsidP="00E4168D">
      <w:pPr>
        <w:bidi/>
        <w:spacing w:line="276" w:lineRule="auto"/>
        <w:jc w:val="lowKashida"/>
        <w:rPr>
          <w:rFonts w:ascii="Tahoma" w:eastAsiaTheme="minorEastAsia" w:hAnsi="Tahoma" w:cs="B Nazanin"/>
          <w:sz w:val="28"/>
          <w:szCs w:val="2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2064768" behindDoc="0" locked="0" layoutInCell="1" allowOverlap="1" wp14:anchorId="0759A8AA" wp14:editId="536737AC">
            <wp:simplePos x="0" y="0"/>
            <wp:positionH relativeFrom="margin">
              <wp:align>center</wp:align>
            </wp:positionH>
            <wp:positionV relativeFrom="paragraph">
              <wp:posOffset>6465</wp:posOffset>
            </wp:positionV>
            <wp:extent cx="3840480" cy="3017520"/>
            <wp:effectExtent l="0" t="0" r="7620" b="0"/>
            <wp:wrapNone/>
            <wp:docPr id="348" name="Picture 3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3541CF" w14:textId="38336AFF" w:rsidR="00A52B15" w:rsidRDefault="00A52B15" w:rsidP="00E4168D">
      <w:pPr>
        <w:bidi/>
        <w:spacing w:line="276" w:lineRule="auto"/>
        <w:jc w:val="lowKashida"/>
        <w:rPr>
          <w:rFonts w:ascii="Tahoma" w:eastAsiaTheme="minorEastAsia" w:hAnsi="Tahoma" w:cs="B Nazanin"/>
          <w:sz w:val="28"/>
          <w:szCs w:val="28"/>
          <w:rtl/>
          <w:lang w:bidi="fa-IR"/>
        </w:rPr>
      </w:pPr>
    </w:p>
    <w:p w14:paraId="6ADC922E" w14:textId="2E1B9293" w:rsidR="00A52B15" w:rsidRDefault="00A52B15" w:rsidP="00E4168D">
      <w:pPr>
        <w:bidi/>
        <w:spacing w:line="276" w:lineRule="auto"/>
        <w:jc w:val="lowKashida"/>
        <w:rPr>
          <w:rFonts w:ascii="Tahoma" w:eastAsiaTheme="minorEastAsia" w:hAnsi="Tahoma" w:cs="B Nazanin"/>
          <w:sz w:val="28"/>
          <w:szCs w:val="28"/>
          <w:rtl/>
          <w:lang w:bidi="fa-IR"/>
        </w:rPr>
      </w:pPr>
      <w:r w:rsidRPr="00153E81">
        <w:rPr>
          <w:rFonts w:ascii="Tahoma" w:eastAsiaTheme="minorEastAsia" w:hAnsi="Tahoma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63E76195" wp14:editId="0FF32A58">
                <wp:simplePos x="0" y="0"/>
                <wp:positionH relativeFrom="column">
                  <wp:posOffset>186690</wp:posOffset>
                </wp:positionH>
                <wp:positionV relativeFrom="paragraph">
                  <wp:posOffset>295910</wp:posOffset>
                </wp:positionV>
                <wp:extent cx="1219835" cy="267335"/>
                <wp:effectExtent l="0" t="0" r="0" b="0"/>
                <wp:wrapNone/>
                <wp:docPr id="259" name="Text Box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219835" cy="2673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2972B36" w14:textId="77777777" w:rsidR="002F3FC5" w:rsidRPr="00B93015" w:rsidRDefault="002F3FC5" w:rsidP="00153E81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Altitude</w:t>
                            </w:r>
                            <w:r w:rsidRPr="00B93015">
                              <w:rPr>
                                <w:rFonts w:asciiTheme="majorBidi" w:hAnsiTheme="majorBidi" w:cstheme="majorBidi"/>
                              </w:rPr>
                              <w:t xml:space="preserve"> (</w:t>
                            </w:r>
                            <w:r>
                              <w:rPr>
                                <w:rFonts w:asciiTheme="majorBidi" w:hAnsiTheme="majorBidi" w:cstheme="majorBidi"/>
                              </w:rPr>
                              <w:t>meters</w:t>
                            </w:r>
                            <w:r w:rsidRPr="00B93015">
                              <w:rPr>
                                <w:rFonts w:asciiTheme="majorBidi" w:hAnsiTheme="majorBidi" w:cstheme="majorBidi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63E76195" id="Text Box 259" o:spid="_x0000_s1123" type="#_x0000_t202" style="position:absolute;left:0;text-align:left;margin-left:14.7pt;margin-top:23.3pt;width:96.05pt;height:21.05pt;rotation:-90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" fillcolor="white [3201]" stroked="f" strokeweight=".5pt">
                <v:textbox>
                  <w:txbxContent>
                    <w:p w14:paraId="22972B36" w14:textId="77777777" w:rsidR="002F3FC5" w:rsidRPr="00B93015" w:rsidRDefault="002F3FC5" w:rsidP="00153E81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Altitude</w:t>
                      </w:r>
                      <w:r w:rsidRPr="00B93015">
                        <w:rPr>
                          <w:rFonts w:asciiTheme="majorBidi" w:hAnsiTheme="majorBidi" w:cstheme="majorBidi"/>
                        </w:rPr>
                        <w:t xml:space="preserve"> (</w:t>
                      </w:r>
                      <w:r>
                        <w:rPr>
                          <w:rFonts w:asciiTheme="majorBidi" w:hAnsiTheme="majorBidi" w:cstheme="majorBidi"/>
                        </w:rPr>
                        <w:t>meters</w:t>
                      </w:r>
                      <w:r w:rsidRPr="00B93015">
                        <w:rPr>
                          <w:rFonts w:asciiTheme="majorBidi" w:hAnsiTheme="majorBidi" w:cstheme="majorBidi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10CA6950" w14:textId="1D410086" w:rsidR="00A52B15" w:rsidRDefault="00A52B15" w:rsidP="00E4168D">
      <w:pPr>
        <w:bidi/>
        <w:spacing w:line="276" w:lineRule="auto"/>
        <w:jc w:val="lowKashida"/>
        <w:rPr>
          <w:rFonts w:ascii="Tahoma" w:eastAsiaTheme="minorEastAsia" w:hAnsi="Tahoma" w:cs="B Nazanin"/>
          <w:sz w:val="28"/>
          <w:szCs w:val="28"/>
          <w:rtl/>
          <w:lang w:bidi="fa-IR"/>
        </w:rPr>
      </w:pPr>
    </w:p>
    <w:p w14:paraId="1235061C" w14:textId="793C7872" w:rsidR="00A52B15" w:rsidRDefault="00A52B15" w:rsidP="00E4168D">
      <w:pPr>
        <w:bidi/>
        <w:spacing w:line="276" w:lineRule="auto"/>
        <w:jc w:val="lowKashida"/>
        <w:rPr>
          <w:rFonts w:ascii="Tahoma" w:eastAsiaTheme="minorEastAsia" w:hAnsi="Tahoma" w:cs="B Nazanin"/>
          <w:sz w:val="28"/>
          <w:szCs w:val="28"/>
          <w:rtl/>
          <w:lang w:bidi="fa-IR"/>
        </w:rPr>
      </w:pPr>
    </w:p>
    <w:p w14:paraId="0BD63422" w14:textId="033B3658" w:rsidR="00A21827" w:rsidRDefault="00A21827" w:rsidP="00E4168D">
      <w:pPr>
        <w:bidi/>
        <w:spacing w:line="276" w:lineRule="auto"/>
        <w:jc w:val="lowKashida"/>
        <w:rPr>
          <w:rFonts w:ascii="Tahoma" w:eastAsiaTheme="minorEastAsia" w:hAnsi="Tahoma" w:cs="B Nazanin"/>
          <w:sz w:val="28"/>
          <w:szCs w:val="28"/>
          <w:rtl/>
          <w:lang w:bidi="fa-IR"/>
        </w:rPr>
      </w:pPr>
    </w:p>
    <w:p w14:paraId="374DE244" w14:textId="4F24954D" w:rsidR="00153E81" w:rsidRDefault="00153E81" w:rsidP="00E4168D">
      <w:pPr>
        <w:bidi/>
        <w:spacing w:line="276" w:lineRule="auto"/>
        <w:jc w:val="lowKashida"/>
        <w:rPr>
          <w:rFonts w:ascii="Tahoma" w:hAnsi="Tahoma" w:cs="B Nazanin"/>
          <w:rtl/>
          <w:lang w:bidi="fa-IR"/>
        </w:rPr>
      </w:pPr>
    </w:p>
    <w:p w14:paraId="33113F78" w14:textId="49807779" w:rsidR="00106848" w:rsidRDefault="00106848" w:rsidP="00E4168D">
      <w:pPr>
        <w:bidi/>
        <w:spacing w:line="276" w:lineRule="auto"/>
        <w:jc w:val="lowKashida"/>
        <w:rPr>
          <w:rFonts w:ascii="Tahoma" w:hAnsi="Tahoma" w:cs="B Nazanin"/>
          <w:sz w:val="24"/>
          <w:szCs w:val="24"/>
          <w:rtl/>
          <w:lang w:bidi="fa-IR"/>
        </w:rPr>
      </w:pPr>
      <w:r>
        <w:rPr>
          <w:rFonts w:ascii="Tahoma" w:hAnsi="Tahoma" w:cs="B Nazanin"/>
          <w:noProof/>
          <w:rtl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485D2464" wp14:editId="062C8D01">
                <wp:simplePos x="0" y="0"/>
                <wp:positionH relativeFrom="column">
                  <wp:posOffset>2768831</wp:posOffset>
                </wp:positionH>
                <wp:positionV relativeFrom="paragraph">
                  <wp:posOffset>342553</wp:posOffset>
                </wp:positionV>
                <wp:extent cx="1028700" cy="297180"/>
                <wp:effectExtent l="0" t="0" r="0" b="7620"/>
                <wp:wrapNone/>
                <wp:docPr id="265" name="Text Box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8331394" w14:textId="4CCC719A" w:rsidR="002F3FC5" w:rsidRPr="00A52B15" w:rsidRDefault="002F3FC5">
                            <w:pPr>
                              <w:rPr>
                                <w:rFonts w:asciiTheme="majorBidi" w:hAnsiTheme="majorBidi" w:cstheme="majorBidi"/>
                                <w:lang w:bidi="fa-IR"/>
                              </w:rPr>
                            </w:pPr>
                            <w:r w:rsidRPr="00A52B15">
                              <w:rPr>
                                <w:rFonts w:asciiTheme="majorBidi" w:hAnsiTheme="majorBidi" w:cstheme="majorBidi"/>
                                <w:lang w:bidi="fa-IR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485D2464" id="Text Box 265" o:spid="_x0000_s1124" type="#_x0000_t202" style="position:absolute;left:0;text-align:left;margin-left:218pt;margin-top:26.95pt;width:81pt;height:23.4pt;z-index:25193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" fillcolor="white [3201]" stroked="f" strokeweight=".5pt">
                <v:textbox>
                  <w:txbxContent>
                    <w:p w14:paraId="08331394" w14:textId="4CCC719A" w:rsidR="002F3FC5" w:rsidRPr="00A52B15" w:rsidRDefault="002F3FC5">
                      <w:pPr>
                        <w:rPr>
                          <w:rFonts w:asciiTheme="majorBidi" w:hAnsiTheme="majorBidi" w:cstheme="majorBidi"/>
                          <w:lang w:bidi="fa-IR"/>
                        </w:rPr>
                      </w:pPr>
                      <w:r w:rsidRPr="00A52B15">
                        <w:rPr>
                          <w:rFonts w:asciiTheme="majorBidi" w:hAnsiTheme="majorBidi" w:cstheme="majorBidi"/>
                          <w:lang w:bidi="fa-IR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</w:p>
    <w:p w14:paraId="51D794CC" w14:textId="77777777" w:rsidR="00106848" w:rsidRDefault="00106848" w:rsidP="00106848">
      <w:pPr>
        <w:bidi/>
        <w:spacing w:line="276" w:lineRule="auto"/>
        <w:jc w:val="lowKashida"/>
        <w:rPr>
          <w:rFonts w:ascii="Tahoma" w:hAnsi="Tahoma" w:cs="B Nazanin"/>
          <w:sz w:val="24"/>
          <w:szCs w:val="24"/>
          <w:rtl/>
          <w:lang w:bidi="fa-IR"/>
        </w:rPr>
      </w:pPr>
    </w:p>
    <w:p w14:paraId="0CCEFDA0" w14:textId="6E807A0F" w:rsidR="00A21827" w:rsidRDefault="006B1501" w:rsidP="00106848">
      <w:pPr>
        <w:bidi/>
        <w:spacing w:line="276" w:lineRule="auto"/>
        <w:jc w:val="center"/>
        <w:rPr>
          <w:rFonts w:ascii="IRANSansWeb_Light" w:hAnsi="IRANSansWeb_Light" w:cs="B Nazanin"/>
          <w:sz w:val="24"/>
          <w:szCs w:val="24"/>
          <w:rtl/>
          <w:lang w:bidi="fa-IR"/>
        </w:rPr>
      </w:pPr>
      <w:bookmarkStart w:id="732" w:name="_Hlk96694802"/>
      <w:r w:rsidRPr="00A52B15">
        <w:rPr>
          <w:rFonts w:ascii="Tahoma" w:hAnsi="Tahoma" w:cs="B Nazanin" w:hint="cs"/>
          <w:sz w:val="24"/>
          <w:szCs w:val="24"/>
          <w:rtl/>
          <w:lang w:bidi="fa-IR"/>
        </w:rPr>
        <w:t>شکل</w:t>
      </w:r>
      <w:r w:rsidR="00735FED">
        <w:rPr>
          <w:rFonts w:ascii="Tahoma" w:hAnsi="Tahoma" w:cs="B Nazanin" w:hint="cs"/>
          <w:sz w:val="24"/>
          <w:szCs w:val="24"/>
          <w:rtl/>
          <w:lang w:bidi="fa-IR"/>
        </w:rPr>
        <w:t>4-15</w:t>
      </w:r>
      <w:r w:rsidRPr="00A52B15">
        <w:rPr>
          <w:rFonts w:ascii="Tahoma" w:hAnsi="Tahoma" w:cs="B Nazanin" w:hint="cs"/>
          <w:sz w:val="24"/>
          <w:szCs w:val="24"/>
          <w:rtl/>
          <w:lang w:bidi="fa-IR"/>
        </w:rPr>
        <w:t xml:space="preserve">: </w:t>
      </w:r>
      <w:r w:rsidRPr="00A52B15">
        <w:rPr>
          <w:rFonts w:ascii="IRANSansWeb_Light" w:hAnsi="IRANSansWeb_Light" w:cs="B Nazanin" w:hint="cs"/>
          <w:sz w:val="24"/>
          <w:szCs w:val="24"/>
          <w:rtl/>
          <w:lang w:bidi="fa-IR"/>
        </w:rPr>
        <w:t>شبیه سازی ارتفاع با کنترل</w:t>
      </w:r>
      <w:r w:rsidRPr="00A52B15">
        <w:rPr>
          <w:rFonts w:ascii="IRANSansWeb_Light" w:hAnsi="IRANSansWeb_Light" w:cs="B Nazanin" w:hint="eastAsia"/>
          <w:sz w:val="24"/>
          <w:szCs w:val="24"/>
          <w:rtl/>
          <w:lang w:bidi="fa-IR"/>
        </w:rPr>
        <w:t>‌</w:t>
      </w:r>
      <w:r w:rsidRPr="00A52B15">
        <w:rPr>
          <w:rFonts w:ascii="IRANSansWeb_Light" w:hAnsi="IRANSansWeb_Light" w:cs="B Nazanin" w:hint="cs"/>
          <w:sz w:val="24"/>
          <w:szCs w:val="24"/>
          <w:rtl/>
          <w:lang w:bidi="fa-IR"/>
        </w:rPr>
        <w:t xml:space="preserve">کننده </w:t>
      </w:r>
      <w:r w:rsidRPr="00A52B15">
        <w:rPr>
          <w:rFonts w:asciiTheme="majorBidi" w:hAnsiTheme="majorBidi" w:cstheme="majorBidi"/>
          <w:sz w:val="24"/>
          <w:szCs w:val="24"/>
          <w:lang w:bidi="fa-IR"/>
        </w:rPr>
        <w:t>PID</w:t>
      </w:r>
      <w:r w:rsidRPr="00A52B15">
        <w:rPr>
          <w:rFonts w:ascii="IRANSansWeb_Light" w:hAnsi="IRANSansWeb_Light" w:cs="B Nazanin" w:hint="cs"/>
          <w:sz w:val="24"/>
          <w:szCs w:val="24"/>
          <w:rtl/>
          <w:lang w:bidi="fa-IR"/>
        </w:rPr>
        <w:t xml:space="preserve"> به روش فازی</w:t>
      </w:r>
    </w:p>
    <w:bookmarkEnd w:id="732"/>
    <w:p w14:paraId="5A926046" w14:textId="79D93375" w:rsidR="0035182A" w:rsidRDefault="0035182A" w:rsidP="00E4168D">
      <w:pPr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rtl/>
          <w:lang w:bidi="fa-IR"/>
        </w:rPr>
      </w:pPr>
      <w:r w:rsidRPr="0035182A">
        <w:rPr>
          <w:rFonts w:ascii="IRANSansWeb_Light" w:hAnsi="IRANSansWeb_Light" w:cs="B Nazanin" w:hint="cs"/>
          <w:sz w:val="28"/>
          <w:szCs w:val="28"/>
          <w:rtl/>
          <w:lang w:bidi="fa-IR"/>
        </w:rPr>
        <w:t>به منظور بهبود عملک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ر</w:t>
      </w:r>
      <w:r w:rsidRPr="0035182A">
        <w:rPr>
          <w:rFonts w:ascii="IRANSansWeb_Light" w:hAnsi="IRANSansWeb_Light" w:cs="B Nazanin" w:hint="cs"/>
          <w:sz w:val="28"/>
          <w:szCs w:val="28"/>
          <w:rtl/>
          <w:lang w:bidi="fa-IR"/>
        </w:rPr>
        <w:t>د سیستم از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روش کنترل آبشاری استفاده</w:t>
      </w:r>
      <w:r w:rsidR="00517D79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کردیم که بلوک</w:t>
      </w:r>
      <w:r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دیاگرام آن در شکل</w:t>
      </w:r>
      <w:r w:rsidR="00735FED">
        <w:rPr>
          <w:rFonts w:ascii="IRANSansWeb_Light" w:hAnsi="IRANSansWeb_Light" w:cs="B Nazanin" w:hint="cs"/>
          <w:sz w:val="28"/>
          <w:szCs w:val="28"/>
          <w:rtl/>
          <w:lang w:bidi="fa-IR"/>
        </w:rPr>
        <w:t>4-16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</w:t>
      </w:r>
    </w:p>
    <w:p w14:paraId="46576B1B" w14:textId="26247021" w:rsidR="0035182A" w:rsidRDefault="00665B2E" w:rsidP="00E4168D">
      <w:pPr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lang w:bidi="fa-IR"/>
        </w:rPr>
      </w:pPr>
      <w:r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349440" behindDoc="0" locked="0" layoutInCell="1" allowOverlap="1" wp14:anchorId="66B77437" wp14:editId="10E9A71D">
                <wp:simplePos x="0" y="0"/>
                <wp:positionH relativeFrom="column">
                  <wp:posOffset>2659842</wp:posOffset>
                </wp:positionH>
                <wp:positionV relativeFrom="paragraph">
                  <wp:posOffset>398837</wp:posOffset>
                </wp:positionV>
                <wp:extent cx="332509" cy="221672"/>
                <wp:effectExtent l="0" t="0" r="0" b="6985"/>
                <wp:wrapNone/>
                <wp:docPr id="199" name="Text Box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2509" cy="2216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B403BA9" w14:textId="1A9B48F8" w:rsidR="002F3FC5" w:rsidRPr="00665B2E" w:rsidRDefault="002F3FC5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</w:pPr>
                            <w:r w:rsidRPr="00665B2E"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  <w:t>U1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66B77437" id="Text Box 199" o:spid="_x0000_s1125" type="#_x0000_t202" style="position:absolute;left:0;text-align:left;margin-left:209.45pt;margin-top:31.4pt;width:26.2pt;height:17.45pt;z-index:2523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" fillcolor="white [3201]" stroked="f" strokeweight=".5pt">
                <v:textbox>
                  <w:txbxContent>
                    <w:p w14:paraId="3B403BA9" w14:textId="1A9B48F8" w:rsidR="002F3FC5" w:rsidRPr="00665B2E" w:rsidRDefault="002F3FC5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</w:pPr>
                      <w:r w:rsidRPr="00665B2E"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  <w:t>U1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7B45C00A" wp14:editId="741A692F">
                <wp:simplePos x="0" y="0"/>
                <wp:positionH relativeFrom="column">
                  <wp:posOffset>422564</wp:posOffset>
                </wp:positionH>
                <wp:positionV relativeFrom="paragraph">
                  <wp:posOffset>405997</wp:posOffset>
                </wp:positionV>
                <wp:extent cx="255905" cy="214572"/>
                <wp:effectExtent l="0" t="0" r="0" b="0"/>
                <wp:wrapNone/>
                <wp:docPr id="193" name="Text Box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905" cy="2145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F502099" w14:textId="78E6F8E9" w:rsidR="002F3FC5" w:rsidRPr="00665B2E" w:rsidRDefault="002F3FC5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</w:pPr>
                            <w:r w:rsidRPr="00665B2E"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  <w:t>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7B45C00A" id="Text Box 193" o:spid="_x0000_s1126" type="#_x0000_t202" style="position:absolute;left:0;text-align:left;margin-left:33.25pt;margin-top:31.95pt;width:20.15pt;height:16.9pt;z-index:252347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" fillcolor="white [3201]" stroked="f" strokeweight=".5pt">
                <v:textbox>
                  <w:txbxContent>
                    <w:p w14:paraId="1F502099" w14:textId="78E6F8E9" w:rsidR="002F3FC5" w:rsidRPr="00665B2E" w:rsidRDefault="002F3FC5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</w:pPr>
                      <w:r w:rsidRPr="00665B2E"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  <w:r w:rsidR="0035182A">
        <w:rPr>
          <w:rFonts w:ascii="IRANSansWeb_Light" w:hAnsi="IRANSansWeb_Light" w:cs="B Nazanin" w:hint="cs"/>
          <w:sz w:val="28"/>
          <w:szCs w:val="28"/>
          <w:rtl/>
          <w:lang w:bidi="fa-IR"/>
        </w:rPr>
        <w:t>مشاهده</w:t>
      </w:r>
      <w:r w:rsidR="0035182A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35182A">
        <w:rPr>
          <w:rFonts w:ascii="IRANSansWeb_Light" w:hAnsi="IRANSansWeb_Light" w:cs="B Nazanin" w:hint="cs"/>
          <w:sz w:val="28"/>
          <w:szCs w:val="28"/>
          <w:rtl/>
          <w:lang w:bidi="fa-IR"/>
        </w:rPr>
        <w:t>می</w:t>
      </w:r>
      <w:r w:rsidR="0035182A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="0035182A">
        <w:rPr>
          <w:rFonts w:ascii="IRANSansWeb_Light" w:hAnsi="IRANSansWeb_Light" w:cs="B Nazanin" w:hint="cs"/>
          <w:sz w:val="28"/>
          <w:szCs w:val="28"/>
          <w:rtl/>
          <w:lang w:bidi="fa-IR"/>
        </w:rPr>
        <w:t>کنید</w:t>
      </w:r>
      <w:r w:rsidR="00FE6473">
        <w:rPr>
          <w:rFonts w:ascii="IRANSansWeb_Light" w:hAnsi="IRANSansWeb_Light" w:cs="B Nazanin" w:hint="cs"/>
          <w:sz w:val="28"/>
          <w:szCs w:val="28"/>
          <w:rtl/>
          <w:lang w:bidi="fa-IR"/>
        </w:rPr>
        <w:t>.</w:t>
      </w:r>
      <w:r w:rsidR="00F04730">
        <w:rPr>
          <w:rFonts w:ascii="IRANSansWeb_Light" w:hAnsi="IRANSansWeb_Light" w:cs="B Nazanin"/>
          <w:sz w:val="28"/>
          <w:szCs w:val="28"/>
          <w:lang w:bidi="fa-IR"/>
        </w:rPr>
        <w:t>]</w:t>
      </w:r>
      <w:r w:rsidR="00F04730">
        <w:rPr>
          <w:rFonts w:ascii="IRANSansWeb_Light" w:hAnsi="IRANSansWeb_Light" w:cs="B Nazanin" w:hint="cs"/>
          <w:sz w:val="28"/>
          <w:szCs w:val="28"/>
          <w:rtl/>
          <w:lang w:bidi="fa-IR"/>
        </w:rPr>
        <w:t>11</w:t>
      </w:r>
      <w:r w:rsidR="00F04730">
        <w:rPr>
          <w:rFonts w:ascii="IRANSansWeb_Light" w:hAnsi="IRANSansWeb_Light" w:cs="B Nazanin"/>
          <w:sz w:val="28"/>
          <w:szCs w:val="28"/>
          <w:lang w:bidi="fa-IR"/>
        </w:rPr>
        <w:t>[</w:t>
      </w:r>
    </w:p>
    <w:p w14:paraId="11B64791" w14:textId="2C5E4119" w:rsidR="00FE6473" w:rsidRDefault="00665B2E" w:rsidP="00FE6473">
      <w:pPr>
        <w:bidi/>
        <w:spacing w:before="120" w:after="120" w:line="276" w:lineRule="auto"/>
        <w:ind w:firstLine="720"/>
        <w:jc w:val="lowKashida"/>
        <w:rPr>
          <w:rFonts w:ascii="IRANSansWeb_Light" w:hAnsi="IRANSansWeb_Light" w:cs="B Nazanin"/>
          <w:sz w:val="28"/>
          <w:szCs w:val="28"/>
          <w:rtl/>
          <w:lang w:bidi="fa-IR"/>
        </w:rPr>
      </w:pPr>
      <w:r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36F41EC5" wp14:editId="44046E66">
                <wp:simplePos x="0" y="0"/>
                <wp:positionH relativeFrom="column">
                  <wp:posOffset>5659293</wp:posOffset>
                </wp:positionH>
                <wp:positionV relativeFrom="paragraph">
                  <wp:posOffset>315018</wp:posOffset>
                </wp:positionV>
                <wp:extent cx="256598" cy="254519"/>
                <wp:effectExtent l="0" t="0" r="10160" b="12700"/>
                <wp:wrapNone/>
                <wp:docPr id="343" name="Text Box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598" cy="2545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3784EF6" w14:textId="790C1C90" w:rsidR="002F3FC5" w:rsidRPr="00665B2E" w:rsidRDefault="002F3FC5">
                            <w:pPr>
                              <w:rPr>
                                <w:rFonts w:cs="B Nazanin"/>
                                <w:sz w:val="18"/>
                                <w:szCs w:val="18"/>
                                <w:rtl/>
                                <w:lang w:bidi="fa-IR"/>
                              </w:rPr>
                            </w:pPr>
                            <w:r w:rsidRPr="00665B2E">
                              <w:rPr>
                                <w:rFonts w:cs="B Nazanin" w:hint="cs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shape w14:anchorId="36F41EC5" id="Text Box 343" o:spid="_x0000_s1127" type="#_x0000_t202" style="position:absolute;left:0;text-align:left;margin-left:445.6pt;margin-top:24.8pt;width:20.2pt;height:20.05pt;z-index:2523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" fillcolor="white [3201]" strokeweight=".5pt">
                <v:textbox>
                  <w:txbxContent>
                    <w:p w14:paraId="03784EF6" w14:textId="790C1C90" w:rsidR="002F3FC5" w:rsidRPr="00665B2E" w:rsidRDefault="002F3FC5">
                      <w:pPr>
                        <w:rPr>
                          <w:rFonts w:cs="B Nazanin"/>
                          <w:sz w:val="18"/>
                          <w:szCs w:val="18"/>
                          <w:rtl/>
                          <w:lang w:bidi="fa-IR"/>
                        </w:rPr>
                      </w:pPr>
                      <w:r w:rsidRPr="00665B2E">
                        <w:rPr>
                          <w:rFonts w:cs="B Nazanin" w:hint="cs"/>
                          <w:sz w:val="18"/>
                          <w:szCs w:val="18"/>
                          <w:rtl/>
                          <w:lang w:bidi="fa-IR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3C83FAC3" wp14:editId="41EAE0A6">
                <wp:simplePos x="0" y="0"/>
                <wp:positionH relativeFrom="column">
                  <wp:posOffset>4488873</wp:posOffset>
                </wp:positionH>
                <wp:positionV relativeFrom="paragraph">
                  <wp:posOffset>299374</wp:posOffset>
                </wp:positionV>
                <wp:extent cx="748145" cy="401781"/>
                <wp:effectExtent l="0" t="0" r="13970" b="17780"/>
                <wp:wrapNone/>
                <wp:docPr id="262" name="Text Box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8145" cy="4017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19A63C7" w14:textId="00527764" w:rsidR="002F3FC5" w:rsidRPr="00665B2E" w:rsidRDefault="002F3FC5">
                            <w:pPr>
                              <w:rPr>
                                <w:rFonts w:cs="B Nazanin"/>
                                <w:rtl/>
                                <w:lang w:bidi="fa-IR"/>
                              </w:rPr>
                            </w:pPr>
                            <w:r w:rsidRPr="00665B2E">
                              <w:rPr>
                                <w:rFonts w:cs="B Nazanin" w:hint="cs"/>
                                <w:rtl/>
                                <w:lang w:bidi="fa-IR"/>
                              </w:rPr>
                              <w:t>آلتراسونیک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shape w14:anchorId="3C83FAC3" id="Text Box 262" o:spid="_x0000_s1128" type="#_x0000_t202" style="position:absolute;left:0;text-align:left;margin-left:353.45pt;margin-top:23.55pt;width:58.9pt;height:31.65pt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" fillcolor="white [3201]" strokeweight=".5pt">
                <v:textbox>
                  <w:txbxContent>
                    <w:p w14:paraId="319A63C7" w14:textId="00527764" w:rsidR="002F3FC5" w:rsidRPr="00665B2E" w:rsidRDefault="002F3FC5">
                      <w:pPr>
                        <w:rPr>
                          <w:rFonts w:cs="B Nazanin"/>
                          <w:rtl/>
                          <w:lang w:bidi="fa-IR"/>
                        </w:rPr>
                      </w:pPr>
                      <w:r w:rsidRPr="00665B2E">
                        <w:rPr>
                          <w:rFonts w:cs="B Nazanin" w:hint="cs"/>
                          <w:rtl/>
                          <w:lang w:bidi="fa-IR"/>
                        </w:rPr>
                        <w:t>آلتراسونیک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348416" behindDoc="0" locked="0" layoutInCell="1" allowOverlap="1" wp14:anchorId="2DA9E274" wp14:editId="327C1C94">
                <wp:simplePos x="0" y="0"/>
                <wp:positionH relativeFrom="column">
                  <wp:posOffset>498591</wp:posOffset>
                </wp:positionH>
                <wp:positionV relativeFrom="paragraph">
                  <wp:posOffset>365010</wp:posOffset>
                </wp:positionV>
                <wp:extent cx="221673" cy="242454"/>
                <wp:effectExtent l="0" t="0" r="6985" b="5715"/>
                <wp:wrapNone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673" cy="2424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385EE60" w14:textId="54F13474" w:rsidR="002F3FC5" w:rsidRPr="00665B2E" w:rsidRDefault="002F3FC5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</w:pPr>
                            <w:r w:rsidRPr="00665B2E"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  <w:t>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2DA9E274" id="Text Box 194" o:spid="_x0000_s1129" type="#_x0000_t202" style="position:absolute;left:0;text-align:left;margin-left:39.25pt;margin-top:28.75pt;width:17.45pt;height:19.1pt;z-index:2523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" fillcolor="white [3201]" stroked="f" strokeweight=".5pt">
                <v:textbox>
                  <w:txbxContent>
                    <w:p w14:paraId="5385EE60" w14:textId="54F13474" w:rsidR="002F3FC5" w:rsidRPr="00665B2E" w:rsidRDefault="002F3FC5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</w:pPr>
                      <w:r w:rsidRPr="00665B2E"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  <w:t>-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365E607B" wp14:editId="5475808C">
                <wp:simplePos x="0" y="0"/>
                <wp:positionH relativeFrom="column">
                  <wp:posOffset>755073</wp:posOffset>
                </wp:positionH>
                <wp:positionV relativeFrom="paragraph">
                  <wp:posOffset>368646</wp:posOffset>
                </wp:positionV>
                <wp:extent cx="6927" cy="151823"/>
                <wp:effectExtent l="76200" t="38100" r="69850" b="19685"/>
                <wp:wrapNone/>
                <wp:docPr id="192" name="Straight Arrow Connector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27" cy="15182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type w14:anchorId="0A2FB66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92" o:spid="_x0000_s1026" type="#_x0000_t32" style="position:absolute;margin-left:59.45pt;margin-top:29.05pt;width:.55pt;height:11.95pt;flip:y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" strokecolor="black [3200]" strokeweight="1pt">
                <v:stroke endarrow="block" joinstyle="miter"/>
              </v:shape>
            </w:pict>
          </mc:Fallback>
        </mc:AlternateContent>
      </w:r>
      <w:r w:rsidR="00867A76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0878307E" wp14:editId="080B5B60">
                <wp:simplePos x="0" y="0"/>
                <wp:positionH relativeFrom="column">
                  <wp:posOffset>879764</wp:posOffset>
                </wp:positionH>
                <wp:positionV relativeFrom="paragraph">
                  <wp:posOffset>278592</wp:posOffset>
                </wp:positionV>
                <wp:extent cx="346363" cy="6927"/>
                <wp:effectExtent l="0" t="57150" r="34925" b="88900"/>
                <wp:wrapNone/>
                <wp:docPr id="182" name="Straight Arrow Connector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6363" cy="69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689CA00C" id="Straight Arrow Connector 182" o:spid="_x0000_s1026" type="#_x0000_t32" style="position:absolute;margin-left:69.25pt;margin-top:21.95pt;width:27.25pt;height:.55pt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" strokecolor="black [3200]" strokeweight="1pt">
                <v:stroke endarrow="block" joinstyle="miter"/>
              </v:shape>
            </w:pict>
          </mc:Fallback>
        </mc:AlternateContent>
      </w:r>
      <w:r w:rsidR="00867A76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3E659911" wp14:editId="29ACBC85">
                <wp:simplePos x="0" y="0"/>
                <wp:positionH relativeFrom="column">
                  <wp:posOffset>2624282</wp:posOffset>
                </wp:positionH>
                <wp:positionV relativeFrom="paragraph">
                  <wp:posOffset>292446</wp:posOffset>
                </wp:positionV>
                <wp:extent cx="416791" cy="6928"/>
                <wp:effectExtent l="0" t="76200" r="21590" b="88900"/>
                <wp:wrapNone/>
                <wp:docPr id="181" name="Straight Arrow Connector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6791" cy="692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1FFC2FE3" id="Straight Arrow Connector 181" o:spid="_x0000_s1026" type="#_x0000_t32" style="position:absolute;margin-left:206.65pt;margin-top:23.05pt;width:32.8pt;height:.55pt;flip:y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" strokecolor="black [3200]" strokeweight="1pt">
                <v:stroke endarrow="block" joinstyle="miter"/>
              </v:shape>
            </w:pict>
          </mc:Fallback>
        </mc:AlternateContent>
      </w:r>
      <w:r w:rsidR="00867A76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340224" behindDoc="0" locked="0" layoutInCell="1" allowOverlap="1" wp14:anchorId="125FE975" wp14:editId="4FBE77C1">
                <wp:simplePos x="0" y="0"/>
                <wp:positionH relativeFrom="column">
                  <wp:posOffset>2036618</wp:posOffset>
                </wp:positionH>
                <wp:positionV relativeFrom="paragraph">
                  <wp:posOffset>305724</wp:posOffset>
                </wp:positionV>
                <wp:extent cx="208049" cy="7504"/>
                <wp:effectExtent l="0" t="57150" r="40005" b="88265"/>
                <wp:wrapNone/>
                <wp:docPr id="180" name="Straight Arrow Connector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8049" cy="750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5B9A3025" id="Straight Arrow Connector 180" o:spid="_x0000_s1026" type="#_x0000_t32" style="position:absolute;margin-left:160.35pt;margin-top:24.05pt;width:16.4pt;height:.6pt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" strokecolor="black [3200]" strokeweight="1pt">
                <v:stroke endarrow="block" joinstyle="miter"/>
              </v:shape>
            </w:pict>
          </mc:Fallback>
        </mc:AlternateContent>
      </w:r>
      <w:r w:rsidR="00867A76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1DDDA395" wp14:editId="5FE8E4CF">
                <wp:simplePos x="0" y="0"/>
                <wp:positionH relativeFrom="column">
                  <wp:posOffset>2230582</wp:posOffset>
                </wp:positionH>
                <wp:positionV relativeFrom="paragraph">
                  <wp:posOffset>216246</wp:posOffset>
                </wp:positionV>
                <wp:extent cx="394277" cy="214688"/>
                <wp:effectExtent l="0" t="0" r="25400" b="13970"/>
                <wp:wrapNone/>
                <wp:docPr id="179" name="Text Box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277" cy="2146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1B2848" w14:textId="5C98248D" w:rsidR="002F3FC5" w:rsidRPr="00867A76" w:rsidRDefault="002F3FC5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</w:pPr>
                            <w:r w:rsidRPr="00867A76"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  <w:t>PID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1DDDA395" id="Text Box 179" o:spid="_x0000_s1130" type="#_x0000_t202" style="position:absolute;left:0;text-align:left;margin-left:175.65pt;margin-top:17.05pt;width:31.05pt;height:16.9pt;z-index:25233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" fillcolor="white [3201]" strokeweight=".5pt">
                <v:textbox>
                  <w:txbxContent>
                    <w:p w14:paraId="5C1B2848" w14:textId="5C98248D" w:rsidR="002F3FC5" w:rsidRPr="00867A76" w:rsidRDefault="002F3FC5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</w:pPr>
                      <w:r w:rsidRPr="00867A76"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  <w:t>PID</w:t>
                      </w:r>
                    </w:p>
                  </w:txbxContent>
                </v:textbox>
              </v:shape>
            </w:pict>
          </mc:Fallback>
        </mc:AlternateContent>
      </w:r>
      <w:r w:rsidR="00867A76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2A2CD176" wp14:editId="7D98E652">
                <wp:simplePos x="0" y="0"/>
                <wp:positionH relativeFrom="column">
                  <wp:posOffset>1828916</wp:posOffset>
                </wp:positionH>
                <wp:positionV relativeFrom="paragraph">
                  <wp:posOffset>215669</wp:posOffset>
                </wp:positionV>
                <wp:extent cx="207126" cy="187037"/>
                <wp:effectExtent l="0" t="0" r="21590" b="22860"/>
                <wp:wrapNone/>
                <wp:docPr id="177" name="Oval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126" cy="18703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oval w14:anchorId="694B5C3C" id="Oval 177" o:spid="_x0000_s1026" style="position:absolute;margin-left:2in;margin-top:17pt;width:16.3pt;height:14.75pt;z-index:25233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" fillcolor="white [3201]" strokecolor="black [3200]" strokeweight="1pt">
                <v:stroke joinstyle="miter"/>
              </v:oval>
            </w:pict>
          </mc:Fallback>
        </mc:AlternateContent>
      </w:r>
      <w:r w:rsidR="00867A76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338176" behindDoc="0" locked="0" layoutInCell="1" allowOverlap="1" wp14:anchorId="29F1452A" wp14:editId="2C59C580">
                <wp:simplePos x="0" y="0"/>
                <wp:positionH relativeFrom="column">
                  <wp:posOffset>1627447</wp:posOffset>
                </wp:positionH>
                <wp:positionV relativeFrom="paragraph">
                  <wp:posOffset>299374</wp:posOffset>
                </wp:positionV>
                <wp:extent cx="194426" cy="6927"/>
                <wp:effectExtent l="0" t="76200" r="34290" b="88900"/>
                <wp:wrapNone/>
                <wp:docPr id="178" name="Straight Arrow Connector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4426" cy="69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529466B1" id="Straight Arrow Connector 178" o:spid="_x0000_s1026" type="#_x0000_t32" style="position:absolute;margin-left:128.15pt;margin-top:23.55pt;width:15.3pt;height:.55pt;flip:y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" strokecolor="black [3200]" strokeweight="1pt">
                <v:stroke endarrow="block" joinstyle="miter"/>
              </v:shape>
            </w:pict>
          </mc:Fallback>
        </mc:AlternateContent>
      </w:r>
      <w:r w:rsidR="00867A76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4DDA7354" wp14:editId="178AEDA3">
                <wp:simplePos x="0" y="0"/>
                <wp:positionH relativeFrom="column">
                  <wp:posOffset>1226012</wp:posOffset>
                </wp:positionH>
                <wp:positionV relativeFrom="paragraph">
                  <wp:posOffset>208915</wp:posOffset>
                </wp:positionV>
                <wp:extent cx="401782" cy="221673"/>
                <wp:effectExtent l="0" t="0" r="17780" b="26035"/>
                <wp:wrapNone/>
                <wp:docPr id="175" name="Rectangle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782" cy="22167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E9BC49" w14:textId="54B65790" w:rsidR="002F3FC5" w:rsidRPr="00867A76" w:rsidRDefault="002F3FC5" w:rsidP="00867A76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</w:pPr>
                            <w:r w:rsidRPr="00867A76"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  <w:t>PID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rect w14:anchorId="4DDA7354" id="Rectangle 175" o:spid="_x0000_s1131" style="position:absolute;left:0;text-align:left;margin-left:96.55pt;margin-top:16.45pt;width:31.65pt;height:17.45pt;z-index:2523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" fillcolor="white [3201]" strokecolor="black [3200]" strokeweight="1pt">
                <v:textbox>
                  <w:txbxContent>
                    <w:p w14:paraId="2AE9BC49" w14:textId="54B65790" w:rsidR="002F3FC5" w:rsidRPr="00867A76" w:rsidRDefault="002F3FC5" w:rsidP="00867A76">
                      <w:pPr>
                        <w:jc w:val="center"/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</w:pPr>
                      <w:r w:rsidRPr="00867A76"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  <w:t>PID</w:t>
                      </w:r>
                    </w:p>
                  </w:txbxContent>
                </v:textbox>
              </v:rect>
            </w:pict>
          </mc:Fallback>
        </mc:AlternateContent>
      </w:r>
      <w:r w:rsidR="00867A76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6470F9B3" wp14:editId="2286C564">
                <wp:simplePos x="0" y="0"/>
                <wp:positionH relativeFrom="column">
                  <wp:posOffset>394855</wp:posOffset>
                </wp:positionH>
                <wp:positionV relativeFrom="paragraph">
                  <wp:posOffset>292446</wp:posOffset>
                </wp:positionV>
                <wp:extent cx="270856" cy="0"/>
                <wp:effectExtent l="0" t="76200" r="15240" b="95250"/>
                <wp:wrapNone/>
                <wp:docPr id="174" name="Straight Arrow Connector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0856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5F7370CD" id="Straight Arrow Connector 174" o:spid="_x0000_s1026" type="#_x0000_t32" style="position:absolute;margin-left:31.1pt;margin-top:23.05pt;width:21.35pt;height:0;z-index:25233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" strokecolor="black [3200]" strokeweight="1pt">
                <v:stroke endarrow="block" joinstyle="miter"/>
              </v:shape>
            </w:pict>
          </mc:Fallback>
        </mc:AlternateContent>
      </w:r>
      <w:r w:rsidR="00867A76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582E62CE" wp14:editId="0495D303">
                <wp:simplePos x="0" y="0"/>
                <wp:positionH relativeFrom="column">
                  <wp:posOffset>657456</wp:posOffset>
                </wp:positionH>
                <wp:positionV relativeFrom="paragraph">
                  <wp:posOffset>195176</wp:posOffset>
                </wp:positionV>
                <wp:extent cx="221673" cy="159327"/>
                <wp:effectExtent l="0" t="0" r="26035" b="12700"/>
                <wp:wrapNone/>
                <wp:docPr id="172" name="Oval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73" cy="159327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oval w14:anchorId="210103B7" id="Oval 172" o:spid="_x0000_s1026" style="position:absolute;margin-left:51.75pt;margin-top:15.35pt;width:17.45pt;height:12.55pt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" fillcolor="white [3201]" strokecolor="black [3200]" strokeweight="1pt">
                <v:stroke joinstyle="miter"/>
              </v:oval>
            </w:pict>
          </mc:Fallback>
        </mc:AlternateContent>
      </w:r>
      <w:r w:rsidR="00867A76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6E4E98A7" wp14:editId="49FB38B8">
                <wp:simplePos x="0" y="0"/>
                <wp:positionH relativeFrom="margin">
                  <wp:posOffset>27709</wp:posOffset>
                </wp:positionH>
                <wp:positionV relativeFrom="paragraph">
                  <wp:posOffset>153150</wp:posOffset>
                </wp:positionV>
                <wp:extent cx="360218" cy="290946"/>
                <wp:effectExtent l="0" t="0" r="20955" b="13970"/>
                <wp:wrapNone/>
                <wp:docPr id="171" name="Text Box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0218" cy="29094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EF8CD9" w14:textId="163EF896" w:rsidR="002F3FC5" w:rsidRPr="00867A76" w:rsidRDefault="002F3FC5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</w:pPr>
                            <w:r w:rsidRPr="00867A76"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  <w:t>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6E4E98A7" id="Text Box 171" o:spid="_x0000_s1132" type="#_x0000_t202" style="position:absolute;left:0;text-align:left;margin-left:2.2pt;margin-top:12.05pt;width:28.35pt;height:22.9pt;z-index:25233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" fillcolor="white [3201]" strokeweight=".5pt">
                <v:textbox>
                  <w:txbxContent>
                    <w:p w14:paraId="25EF8CD9" w14:textId="163EF896" w:rsidR="002F3FC5" w:rsidRPr="00867A76" w:rsidRDefault="002F3FC5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</w:pPr>
                      <w:r w:rsidRPr="00867A76"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  <w:t>Z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0B93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52954E03" wp14:editId="415EBC52">
                <wp:simplePos x="0" y="0"/>
                <wp:positionH relativeFrom="column">
                  <wp:posOffset>3041073</wp:posOffset>
                </wp:positionH>
                <wp:positionV relativeFrom="paragraph">
                  <wp:posOffset>174683</wp:posOffset>
                </wp:positionV>
                <wp:extent cx="1052657" cy="1728470"/>
                <wp:effectExtent l="0" t="0" r="14605" b="24130"/>
                <wp:wrapNone/>
                <wp:docPr id="476" name="Text Box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2657" cy="172847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688604" w14:textId="77777777" w:rsidR="002F3FC5" w:rsidRDefault="002F3FC5" w:rsidP="00C37941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</w:p>
                          <w:p w14:paraId="46885466" w14:textId="77777777" w:rsidR="002F3FC5" w:rsidRPr="00A72008" w:rsidRDefault="002F3FC5" w:rsidP="00150B93">
                            <w:pP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56"/>
                                <w:szCs w:val="56"/>
                              </w:rPr>
                            </w:pPr>
                            <w:r w:rsidRPr="00A72008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56"/>
                                <w:szCs w:val="56"/>
                              </w:rPr>
                              <w:t>Plant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52954E03" id="Text Box 476" o:spid="_x0000_s1133" type="#_x0000_t202" style="position:absolute;left:0;text-align:left;margin-left:239.45pt;margin-top:13.75pt;width:82.9pt;height:136.1pt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" fillcolor="white [3201]" strokecolor="black [3200]" strokeweight="1pt">
                <v:textbox>
                  <w:txbxContent>
                    <w:p w14:paraId="3D688604" w14:textId="77777777" w:rsidR="002F3FC5" w:rsidRDefault="002F3FC5" w:rsidP="00C37941">
                      <w:pPr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sz w:val="56"/>
                          <w:szCs w:val="56"/>
                        </w:rPr>
                      </w:pPr>
                    </w:p>
                    <w:p w14:paraId="46885466" w14:textId="77777777" w:rsidR="002F3FC5" w:rsidRPr="00A72008" w:rsidRDefault="002F3FC5" w:rsidP="00150B93">
                      <w:pPr>
                        <w:rPr>
                          <w:rFonts w:asciiTheme="majorBidi" w:hAnsiTheme="majorBidi" w:cstheme="majorBidi"/>
                          <w:b/>
                          <w:bCs/>
                          <w:sz w:val="56"/>
                          <w:szCs w:val="56"/>
                        </w:rPr>
                      </w:pPr>
                      <w:r w:rsidRPr="00A72008">
                        <w:rPr>
                          <w:rFonts w:asciiTheme="majorBidi" w:hAnsiTheme="majorBidi" w:cstheme="majorBidi"/>
                          <w:b/>
                          <w:bCs/>
                          <w:sz w:val="56"/>
                          <w:szCs w:val="56"/>
                        </w:rPr>
                        <w:t>Plant</w:t>
                      </w:r>
                    </w:p>
                  </w:txbxContent>
                </v:textbox>
              </v:shape>
            </w:pict>
          </mc:Fallback>
        </mc:AlternateContent>
      </w:r>
    </w:p>
    <w:p w14:paraId="18E44A2A" w14:textId="7C9229B6" w:rsidR="00FE6473" w:rsidRDefault="00665B2E" w:rsidP="00FE6473">
      <w:pPr>
        <w:bidi/>
        <w:rPr>
          <w:rFonts w:ascii="IRANSansWeb_Light" w:hAnsi="IRANSansWeb_Light" w:cs="B Nazanin"/>
          <w:sz w:val="28"/>
          <w:szCs w:val="28"/>
          <w:rtl/>
          <w:lang w:bidi="fa-IR"/>
        </w:rPr>
      </w:pPr>
      <w:r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352512" behindDoc="0" locked="0" layoutInCell="1" allowOverlap="1" wp14:anchorId="0E572D92" wp14:editId="4A21A1D0">
                <wp:simplePos x="0" y="0"/>
                <wp:positionH relativeFrom="column">
                  <wp:posOffset>5236903</wp:posOffset>
                </wp:positionH>
                <wp:positionV relativeFrom="paragraph">
                  <wp:posOffset>78971</wp:posOffset>
                </wp:positionV>
                <wp:extent cx="422679" cy="13854"/>
                <wp:effectExtent l="0" t="76200" r="15875" b="81915"/>
                <wp:wrapNone/>
                <wp:docPr id="263" name="Straight Arrow Connector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2679" cy="1385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74A57B29" id="Straight Arrow Connector 263" o:spid="_x0000_s1026" type="#_x0000_t32" style="position:absolute;margin-left:412.35pt;margin-top:6.2pt;width:33.3pt;height:1.1pt;flip:y;z-index:25235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" strokecolor="black [3200]" strokeweight="1pt">
                <v:stroke endarrow="block" joinstyle="miter"/>
              </v:shape>
            </w:pict>
          </mc:Fallback>
        </mc:AlternateContent>
      </w:r>
      <w:r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350464" behindDoc="0" locked="0" layoutInCell="1" allowOverlap="1" wp14:anchorId="495846DF" wp14:editId="663915F8">
                <wp:simplePos x="0" y="0"/>
                <wp:positionH relativeFrom="column">
                  <wp:posOffset>4107873</wp:posOffset>
                </wp:positionH>
                <wp:positionV relativeFrom="paragraph">
                  <wp:posOffset>65001</wp:posOffset>
                </wp:positionV>
                <wp:extent cx="381000" cy="0"/>
                <wp:effectExtent l="0" t="76200" r="19050" b="95250"/>
                <wp:wrapNone/>
                <wp:docPr id="249" name="Straight Arrow Connector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2992542E" id="Straight Arrow Connector 249" o:spid="_x0000_s1026" type="#_x0000_t32" style="position:absolute;margin-left:323.45pt;margin-top:5.1pt;width:30pt;height:0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" strokecolor="black [3200]" strokeweight="1pt">
                <v:stroke endarrow="block" joinstyle="miter"/>
              </v:shape>
            </w:pict>
          </mc:Fallback>
        </mc:AlternateContent>
      </w:r>
      <w:r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2238C345" wp14:editId="60FFC455">
                <wp:simplePos x="0" y="0"/>
                <wp:positionH relativeFrom="column">
                  <wp:posOffset>762000</wp:posOffset>
                </wp:positionH>
                <wp:positionV relativeFrom="paragraph">
                  <wp:posOffset>134389</wp:posOffset>
                </wp:positionV>
                <wp:extent cx="124691" cy="6927"/>
                <wp:effectExtent l="0" t="0" r="27940" b="31750"/>
                <wp:wrapNone/>
                <wp:docPr id="185" name="Straight Connector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4691" cy="692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line w14:anchorId="74FE1362" id="Straight Connector 185" o:spid="_x0000_s1026" style="position:absolute;flip:x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0pt,10.6pt" to="69.8pt,1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" strokecolor="black [3200]" strokeweight="1pt">
                <v:stroke joinstyle="miter"/>
              </v:line>
            </w:pict>
          </mc:Fallback>
        </mc:AlternateContent>
      </w:r>
      <w:r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04F433FB" wp14:editId="554BE590">
                <wp:simplePos x="0" y="0"/>
                <wp:positionH relativeFrom="column">
                  <wp:posOffset>1101436</wp:posOffset>
                </wp:positionH>
                <wp:positionV relativeFrom="paragraph">
                  <wp:posOffset>155170</wp:posOffset>
                </wp:positionV>
                <wp:extent cx="838258" cy="10275"/>
                <wp:effectExtent l="0" t="0" r="19050" b="27940"/>
                <wp:wrapNone/>
                <wp:docPr id="183" name="Straight Connector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8258" cy="1027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line w14:anchorId="55C76975" id="Straight Connector 183" o:spid="_x0000_s1026" style="position:absolute;z-index:25234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6.75pt,12.2pt" to="152.75pt,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" strokecolor="black [3200]" strokeweight="1pt">
                <v:stroke joinstyle="miter"/>
              </v:line>
            </w:pict>
          </mc:Fallback>
        </mc:AlternateContent>
      </w:r>
      <w:r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745F5130" wp14:editId="7EB7D8C7">
                <wp:simplePos x="0" y="0"/>
                <wp:positionH relativeFrom="column">
                  <wp:posOffset>1932420</wp:posOffset>
                </wp:positionH>
                <wp:positionV relativeFrom="paragraph">
                  <wp:posOffset>30480</wp:posOffset>
                </wp:positionV>
                <wp:extent cx="0" cy="138545"/>
                <wp:effectExtent l="76200" t="38100" r="57150" b="13970"/>
                <wp:wrapNone/>
                <wp:docPr id="184" name="Straight Arrow Connector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385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69A7919B" id="Straight Arrow Connector 184" o:spid="_x0000_s1026" type="#_x0000_t32" style="position:absolute;margin-left:152.15pt;margin-top:2.4pt;width:0;height:10.9pt;flip:y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" strokecolor="black [3200]" strokeweight="1pt">
                <v:stroke endarrow="block" joinstyle="miter"/>
              </v:shape>
            </w:pict>
          </mc:Fallback>
        </mc:AlternateContent>
      </w:r>
      <w:r w:rsidR="00867A76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51136" behindDoc="0" locked="0" layoutInCell="1" allowOverlap="1" wp14:anchorId="233227A4" wp14:editId="2B3E4A82">
                <wp:simplePos x="0" y="0"/>
                <wp:positionH relativeFrom="column">
                  <wp:posOffset>2680855</wp:posOffset>
                </wp:positionH>
                <wp:positionV relativeFrom="paragraph">
                  <wp:posOffset>182880</wp:posOffset>
                </wp:positionV>
                <wp:extent cx="339436" cy="228600"/>
                <wp:effectExtent l="0" t="0" r="381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436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15416C6" w14:textId="77777777" w:rsidR="002F3FC5" w:rsidRPr="00686C51" w:rsidRDefault="002F3FC5" w:rsidP="00FE6473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</w:pPr>
                            <w:r w:rsidRPr="00686C51"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  <w:t>U2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233227A4" id="Text Box 28" o:spid="_x0000_s1134" type="#_x0000_t202" style="position:absolute;left:0;text-align:left;margin-left:211.1pt;margin-top:14.4pt;width:26.75pt;height:18pt;z-index:2522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" fillcolor="white [3201]" stroked="f" strokeweight=".5pt">
                <v:textbox>
                  <w:txbxContent>
                    <w:p w14:paraId="315416C6" w14:textId="77777777" w:rsidR="002F3FC5" w:rsidRPr="00686C51" w:rsidRDefault="002F3FC5" w:rsidP="00FE6473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</w:pPr>
                      <w:r w:rsidRPr="00686C51"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  <w:t>U2</w:t>
                      </w:r>
                    </w:p>
                  </w:txbxContent>
                </v:textbox>
              </v:shape>
            </w:pict>
          </mc:Fallback>
        </mc:AlternateContent>
      </w:r>
      <w:r w:rsidR="00150B93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2397FD18" wp14:editId="780ADB8F">
                <wp:simplePos x="0" y="0"/>
                <wp:positionH relativeFrom="column">
                  <wp:posOffset>2272146</wp:posOffset>
                </wp:positionH>
                <wp:positionV relativeFrom="paragraph">
                  <wp:posOffset>362989</wp:posOffset>
                </wp:positionV>
                <wp:extent cx="387928" cy="225136"/>
                <wp:effectExtent l="0" t="0" r="12700" b="22860"/>
                <wp:wrapNone/>
                <wp:docPr id="607" name="Text Box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928" cy="2251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7A2C29C" w14:textId="22400046" w:rsidR="002F3FC5" w:rsidRPr="00150B93" w:rsidRDefault="002F3FC5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</w:pPr>
                            <w:r w:rsidRPr="00150B93"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  <w:t>PID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>
            <w:pict>
              <v:shape w14:anchorId="2397FD18" id="Text Box 607" o:spid="_x0000_s1135" type="#_x0000_t202" style="position:absolute;left:0;text-align:left;margin-left:178.9pt;margin-top:28.6pt;width:30.55pt;height:17.75pt;z-index:25231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" fillcolor="white [3201]" strokeweight=".5pt">
                <v:textbox>
                  <w:txbxContent>
                    <w:p w14:paraId="47A2C29C" w14:textId="22400046" w:rsidR="002F3FC5" w:rsidRPr="00150B93" w:rsidRDefault="002F3FC5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</w:pPr>
                      <w:r w:rsidRPr="00150B93"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  <w:t>PID</w:t>
                      </w:r>
                    </w:p>
                  </w:txbxContent>
                </v:textbox>
              </v:shape>
            </w:pict>
          </mc:Fallback>
        </mc:AlternateContent>
      </w:r>
      <w:r w:rsidR="00150B93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311552" behindDoc="0" locked="0" layoutInCell="1" allowOverlap="1" wp14:anchorId="6EC92020" wp14:editId="5AC83282">
                <wp:simplePos x="0" y="0"/>
                <wp:positionH relativeFrom="column">
                  <wp:posOffset>1825048</wp:posOffset>
                </wp:positionH>
                <wp:positionV relativeFrom="paragraph">
                  <wp:posOffset>371590</wp:posOffset>
                </wp:positionV>
                <wp:extent cx="214745" cy="189114"/>
                <wp:effectExtent l="0" t="0" r="13970" b="20955"/>
                <wp:wrapNone/>
                <wp:docPr id="609" name="Oval 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745" cy="189114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oval w14:anchorId="71323AA5" id="Oval 609" o:spid="_x0000_s1026" style="position:absolute;margin-left:143.7pt;margin-top:29.25pt;width:16.9pt;height:14.9pt;z-index:25231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" fillcolor="white [3201]" strokecolor="black [3200]" strokeweight="1pt">
                <v:stroke joinstyle="miter"/>
              </v:oval>
            </w:pict>
          </mc:Fallback>
        </mc:AlternateContent>
      </w:r>
      <w:r w:rsidR="00FE6473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103F1015" wp14:editId="4683F954">
                <wp:simplePos x="0" y="0"/>
                <wp:positionH relativeFrom="column">
                  <wp:posOffset>876300</wp:posOffset>
                </wp:positionH>
                <wp:positionV relativeFrom="paragraph">
                  <wp:posOffset>37465</wp:posOffset>
                </wp:positionV>
                <wp:extent cx="220980" cy="213360"/>
                <wp:effectExtent l="0" t="0" r="26670" b="1524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" cy="213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DD6E48" w14:textId="77777777" w:rsidR="002F3FC5" w:rsidRPr="007E6952" w:rsidRDefault="002F3FC5" w:rsidP="00FE6473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lang w:bidi="fa-IR"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103F1015" id="Text Box 13" o:spid="_x0000_s1136" type="#_x0000_t202" style="position:absolute;left:0;text-align:left;margin-left:69pt;margin-top:2.95pt;width:17.4pt;height:16.8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" fillcolor="white [3201]" strokeweight=".5pt">
                <v:textbox>
                  <w:txbxContent>
                    <w:p w14:paraId="71DD6E48" w14:textId="77777777" w:rsidR="002F3FC5" w:rsidRPr="007E6952" w:rsidRDefault="002F3FC5" w:rsidP="00FE6473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lang w:bidi="fa-IR"/>
                        </w:rPr>
                      </w:pPr>
                      <w:r>
                        <w:rPr>
                          <w:rFonts w:asciiTheme="majorBidi" w:hAnsiTheme="majorBidi" w:cstheme="majorBidi" w:hint="cs"/>
                          <w:sz w:val="18"/>
                          <w:szCs w:val="18"/>
                          <w:rtl/>
                          <w:lang w:bidi="fa-IR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E6473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6B6FE541" wp14:editId="0EBEC117">
                <wp:simplePos x="0" y="0"/>
                <wp:positionH relativeFrom="column">
                  <wp:posOffset>426720</wp:posOffset>
                </wp:positionH>
                <wp:positionV relativeFrom="paragraph">
                  <wp:posOffset>227965</wp:posOffset>
                </wp:positionV>
                <wp:extent cx="213360" cy="220980"/>
                <wp:effectExtent l="0" t="0" r="0" b="762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36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B1A7A34" w14:textId="77777777" w:rsidR="002F3FC5" w:rsidRPr="00686C51" w:rsidRDefault="002F3FC5" w:rsidP="00FE6473">
                            <w:pP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686C51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18"/>
                                <w:szCs w:val="18"/>
                              </w:rPr>
                              <w:t>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6B6FE541" id="Text Box 26" o:spid="_x0000_s1137" type="#_x0000_t202" style="position:absolute;left:0;text-align:left;margin-left:33.6pt;margin-top:17.95pt;width:16.8pt;height:17.4pt;z-index:25225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" fillcolor="white [3201]" stroked="f" strokeweight=".5pt">
                <v:textbox>
                  <w:txbxContent>
                    <w:p w14:paraId="6B1A7A34" w14:textId="77777777" w:rsidR="002F3FC5" w:rsidRPr="00686C51" w:rsidRDefault="002F3FC5" w:rsidP="00FE6473">
                      <w:pPr>
                        <w:rPr>
                          <w:rFonts w:asciiTheme="majorBidi" w:hAnsiTheme="majorBidi" w:cstheme="majorBidi"/>
                          <w:b/>
                          <w:bCs/>
                          <w:sz w:val="18"/>
                          <w:szCs w:val="18"/>
                        </w:rPr>
                      </w:pPr>
                      <w:r w:rsidRPr="00686C51">
                        <w:rPr>
                          <w:rFonts w:asciiTheme="majorBidi" w:hAnsiTheme="majorBidi" w:cstheme="majorBidi"/>
                          <w:b/>
                          <w:bCs/>
                          <w:sz w:val="18"/>
                          <w:szCs w:val="18"/>
                        </w:rP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  <w:r w:rsidR="00FE6473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46BEC1AD" wp14:editId="1F18D2AE">
                <wp:simplePos x="0" y="0"/>
                <wp:positionH relativeFrom="column">
                  <wp:posOffset>1211580</wp:posOffset>
                </wp:positionH>
                <wp:positionV relativeFrom="paragraph">
                  <wp:posOffset>349885</wp:posOffset>
                </wp:positionV>
                <wp:extent cx="419100" cy="243840"/>
                <wp:effectExtent l="0" t="0" r="19050" b="22860"/>
                <wp:wrapNone/>
                <wp:docPr id="448" name="Text Box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2D76BA8" w14:textId="77777777" w:rsidR="002F3FC5" w:rsidRPr="007E6952" w:rsidRDefault="002F3FC5" w:rsidP="00FE6473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</w:pPr>
                            <w:r w:rsidRPr="007E6952"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  <w:t>PID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46BEC1AD" id="Text Box 448" o:spid="_x0000_s1138" type="#_x0000_t202" style="position:absolute;left:0;text-align:left;margin-left:95.4pt;margin-top:27.55pt;width:33pt;height:19.2pt;z-index:2522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" fillcolor="white [3201]" strokeweight=".5pt">
                <v:textbox>
                  <w:txbxContent>
                    <w:p w14:paraId="02D76BA8" w14:textId="77777777" w:rsidR="002F3FC5" w:rsidRPr="007E6952" w:rsidRDefault="002F3FC5" w:rsidP="00FE6473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</w:pPr>
                      <w:r w:rsidRPr="007E6952"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  <w:t>PID</w:t>
                      </w:r>
                    </w:p>
                  </w:txbxContent>
                </v:textbox>
              </v:shape>
            </w:pict>
          </mc:Fallback>
        </mc:AlternateContent>
      </w:r>
      <w:r w:rsidR="00FE6473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165725F8" wp14:editId="28585CE2">
                <wp:simplePos x="0" y="0"/>
                <wp:positionH relativeFrom="margin">
                  <wp:align>left</wp:align>
                </wp:positionH>
                <wp:positionV relativeFrom="paragraph">
                  <wp:posOffset>365125</wp:posOffset>
                </wp:positionV>
                <wp:extent cx="403860" cy="228600"/>
                <wp:effectExtent l="0" t="0" r="15240" b="19050"/>
                <wp:wrapNone/>
                <wp:docPr id="449" name="Text Box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860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591181" w14:textId="77777777" w:rsidR="002F3FC5" w:rsidRPr="007E6952" w:rsidRDefault="002F3FC5" w:rsidP="00FE6473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</w:pPr>
                            <w:r w:rsidRPr="007E6952"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  <w:t>Roll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165725F8" id="Text Box 449" o:spid="_x0000_s1139" type="#_x0000_t202" style="position:absolute;left:0;text-align:left;margin-left:0;margin-top:28.75pt;width:31.8pt;height:18pt;z-index:2522572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" fillcolor="white [3201]" strokeweight=".5pt">
                <v:textbox>
                  <w:txbxContent>
                    <w:p w14:paraId="30591181" w14:textId="77777777" w:rsidR="002F3FC5" w:rsidRPr="007E6952" w:rsidRDefault="002F3FC5" w:rsidP="00FE6473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</w:pPr>
                      <w:r w:rsidRPr="007E6952"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  <w:t>Roll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8FDE17D" w14:textId="5DB026D0" w:rsidR="00FE6473" w:rsidRDefault="00867A76" w:rsidP="00FE6473">
      <w:pPr>
        <w:bidi/>
        <w:rPr>
          <w:rFonts w:ascii="IRANSansWeb_Light" w:hAnsi="IRANSansWeb_Light" w:cs="B Nazanin"/>
          <w:sz w:val="28"/>
          <w:szCs w:val="28"/>
          <w:rtl/>
          <w:lang w:bidi="fa-IR"/>
        </w:rPr>
      </w:pPr>
      <w:r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64448" behindDoc="0" locked="0" layoutInCell="1" allowOverlap="1" wp14:anchorId="52CC1824" wp14:editId="7C10BB99">
                <wp:simplePos x="0" y="0"/>
                <wp:positionH relativeFrom="column">
                  <wp:posOffset>2673581</wp:posOffset>
                </wp:positionH>
                <wp:positionV relativeFrom="paragraph">
                  <wp:posOffset>270395</wp:posOffset>
                </wp:positionV>
                <wp:extent cx="342900" cy="213360"/>
                <wp:effectExtent l="0" t="0" r="0" b="0"/>
                <wp:wrapNone/>
                <wp:docPr id="461" name="Text Box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213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59415EA" w14:textId="77777777" w:rsidR="002F3FC5" w:rsidRPr="007E6952" w:rsidRDefault="002F3FC5" w:rsidP="00FE6473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</w:pPr>
                            <w:r w:rsidRPr="007E6952"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  <w:t>U3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52CC1824" id="Text Box 461" o:spid="_x0000_s1140" type="#_x0000_t202" style="position:absolute;left:0;text-align:left;margin-left:210.5pt;margin-top:21.3pt;width:27pt;height:16.8pt;z-index:2522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" fillcolor="white [3201]" stroked="f" strokeweight=".5pt">
                <v:textbox>
                  <w:txbxContent>
                    <w:p w14:paraId="259415EA" w14:textId="77777777" w:rsidR="002F3FC5" w:rsidRPr="007E6952" w:rsidRDefault="002F3FC5" w:rsidP="00FE6473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</w:pPr>
                      <w:r w:rsidRPr="007E6952"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  <w:t>U3</w:t>
                      </w:r>
                    </w:p>
                  </w:txbxContent>
                </v:textbox>
              </v:shape>
            </w:pict>
          </mc:Fallback>
        </mc:AlternateContent>
      </w:r>
      <w:r w:rsidR="00150B93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4ECD380D" wp14:editId="42EE3DD6">
                <wp:simplePos x="0" y="0"/>
                <wp:positionH relativeFrom="column">
                  <wp:posOffset>1932420</wp:posOffset>
                </wp:positionH>
                <wp:positionV relativeFrom="paragraph">
                  <wp:posOffset>173066</wp:posOffset>
                </wp:positionV>
                <wp:extent cx="7216" cy="157769"/>
                <wp:effectExtent l="76200" t="38100" r="69215" b="13970"/>
                <wp:wrapNone/>
                <wp:docPr id="164" name="Straight Arrow Connector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216" cy="1577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70449DA5" id="Straight Arrow Connector 164" o:spid="_x0000_s1026" type="#_x0000_t32" style="position:absolute;margin-left:152.15pt;margin-top:13.65pt;width:.55pt;height:12.4pt;flip:y;z-index:2523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" strokecolor="black [3200]" strokeweight="1pt">
                <v:stroke endarrow="block" joinstyle="miter"/>
              </v:shape>
            </w:pict>
          </mc:Fallback>
        </mc:AlternateContent>
      </w:r>
      <w:r w:rsidR="00150B93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325888" behindDoc="0" locked="0" layoutInCell="1" allowOverlap="1" wp14:anchorId="04E7C8E5" wp14:editId="2DBB785A">
                <wp:simplePos x="0" y="0"/>
                <wp:positionH relativeFrom="column">
                  <wp:posOffset>1205345</wp:posOffset>
                </wp:positionH>
                <wp:positionV relativeFrom="paragraph">
                  <wp:posOffset>323330</wp:posOffset>
                </wp:positionV>
                <wp:extent cx="727364" cy="578"/>
                <wp:effectExtent l="0" t="0" r="0" b="0"/>
                <wp:wrapNone/>
                <wp:docPr id="161" name="Straight Connector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7364" cy="57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line w14:anchorId="32F678FD" id="Straight Connector 161" o:spid="_x0000_s1026" style="position:absolute;z-index:2523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4.9pt,25.45pt" to="152.15pt,2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" strokecolor="black [3200]" strokeweight="1pt">
                <v:stroke joinstyle="miter"/>
              </v:line>
            </w:pict>
          </mc:Fallback>
        </mc:AlternateContent>
      </w:r>
      <w:r w:rsidR="00150B93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2A2D64EC" wp14:editId="2A52E0CE">
                <wp:simplePos x="0" y="0"/>
                <wp:positionH relativeFrom="column">
                  <wp:posOffset>2659495</wp:posOffset>
                </wp:positionH>
                <wp:positionV relativeFrom="paragraph">
                  <wp:posOffset>88380</wp:posOffset>
                </wp:positionV>
                <wp:extent cx="388505" cy="6928"/>
                <wp:effectExtent l="0" t="57150" r="31115" b="88900"/>
                <wp:wrapNone/>
                <wp:docPr id="158" name="Straight Arrow Connector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8505" cy="692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2A7B98CA" id="Straight Arrow Connector 158" o:spid="_x0000_s1026" type="#_x0000_t32" style="position:absolute;margin-left:209.4pt;margin-top:6.95pt;width:30.6pt;height:.55pt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" strokecolor="black [3200]" strokeweight="1pt">
                <v:stroke endarrow="block" joinstyle="miter"/>
              </v:shape>
            </w:pict>
          </mc:Fallback>
        </mc:AlternateContent>
      </w:r>
      <w:r w:rsidR="00150B93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313600" behindDoc="0" locked="0" layoutInCell="1" allowOverlap="1" wp14:anchorId="7F7A299F" wp14:editId="16FB5AAD">
                <wp:simplePos x="0" y="0"/>
                <wp:positionH relativeFrom="column">
                  <wp:posOffset>2036503</wp:posOffset>
                </wp:positionH>
                <wp:positionV relativeFrom="paragraph">
                  <wp:posOffset>88380</wp:posOffset>
                </wp:positionV>
                <wp:extent cx="228715" cy="6928"/>
                <wp:effectExtent l="0" t="57150" r="38100" b="88900"/>
                <wp:wrapNone/>
                <wp:docPr id="128" name="Straight Arrow Connector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715" cy="692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0ABF5CE1" id="Straight Arrow Connector 128" o:spid="_x0000_s1026" type="#_x0000_t32" style="position:absolute;margin-left:160.35pt;margin-top:6.95pt;width:18pt;height:.55pt;z-index:25231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" strokecolor="black [3200]" strokeweight="1pt">
                <v:stroke endarrow="block" joinstyle="miter"/>
              </v:shape>
            </w:pict>
          </mc:Fallback>
        </mc:AlternateContent>
      </w:r>
      <w:r w:rsidR="00150B93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0EE4B3DF" wp14:editId="69CEE2F0">
                <wp:simplePos x="0" y="0"/>
                <wp:positionH relativeFrom="column">
                  <wp:posOffset>1645227</wp:posOffset>
                </wp:positionH>
                <wp:positionV relativeFrom="paragraph">
                  <wp:posOffset>95308</wp:posOffset>
                </wp:positionV>
                <wp:extent cx="183573" cy="0"/>
                <wp:effectExtent l="0" t="76200" r="26035" b="95250"/>
                <wp:wrapNone/>
                <wp:docPr id="616" name="Straight Arrow Connector 6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3573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5C0680D0" id="Straight Arrow Connector 616" o:spid="_x0000_s1026" type="#_x0000_t32" style="position:absolute;margin-left:129.55pt;margin-top:7.5pt;width:14.45pt;height:0;z-index:2523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" strokecolor="black [3200]" strokeweight="1pt">
                <v:stroke endarrow="block" joinstyle="miter"/>
              </v:shape>
            </w:pict>
          </mc:Fallback>
        </mc:AlternateContent>
      </w:r>
      <w:r w:rsidR="00150B93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2D8EAB2E" wp14:editId="535365F1">
                <wp:simplePos x="0" y="0"/>
                <wp:positionH relativeFrom="column">
                  <wp:posOffset>4093499</wp:posOffset>
                </wp:positionH>
                <wp:positionV relativeFrom="paragraph">
                  <wp:posOffset>306070</wp:posOffset>
                </wp:positionV>
                <wp:extent cx="403860" cy="7620"/>
                <wp:effectExtent l="0" t="57150" r="34290" b="87630"/>
                <wp:wrapNone/>
                <wp:docPr id="451" name="Straight Arrow Connector 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386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15D72C41" id="Straight Arrow Connector 451" o:spid="_x0000_s1026" type="#_x0000_t32" style="position:absolute;margin-left:322.3pt;margin-top:24.1pt;width:31.8pt;height:.6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" strokecolor="black [3200]" strokeweight="1pt">
                <v:stroke endarrow="block" joinstyle="miter"/>
              </v:shape>
            </w:pict>
          </mc:Fallback>
        </mc:AlternateContent>
      </w:r>
      <w:r w:rsidR="00150B93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0E5AB52C" wp14:editId="66D4F42F">
                <wp:simplePos x="0" y="0"/>
                <wp:positionH relativeFrom="column">
                  <wp:posOffset>4116878</wp:posOffset>
                </wp:positionH>
                <wp:positionV relativeFrom="paragraph">
                  <wp:posOffset>165735</wp:posOffset>
                </wp:positionV>
                <wp:extent cx="388620" cy="7620"/>
                <wp:effectExtent l="0" t="57150" r="30480" b="87630"/>
                <wp:wrapNone/>
                <wp:docPr id="452" name="Straight Arrow Connector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862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4A0FBB03" id="Straight Arrow Connector 452" o:spid="_x0000_s1026" type="#_x0000_t32" style="position:absolute;margin-left:324.15pt;margin-top:13.05pt;width:30.6pt;height:.6pt;z-index:25229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" strokecolor="black [3200]" strokeweight="1pt">
                <v:stroke endarrow="block" joinstyle="miter"/>
              </v:shape>
            </w:pict>
          </mc:Fallback>
        </mc:AlternateContent>
      </w:r>
      <w:r w:rsidR="00150B93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49A39F8C" wp14:editId="19B91930">
                <wp:simplePos x="0" y="0"/>
                <wp:positionH relativeFrom="column">
                  <wp:posOffset>5257569</wp:posOffset>
                </wp:positionH>
                <wp:positionV relativeFrom="paragraph">
                  <wp:posOffset>151246</wp:posOffset>
                </wp:positionV>
                <wp:extent cx="434340" cy="7620"/>
                <wp:effectExtent l="0" t="76200" r="22860" b="87630"/>
                <wp:wrapNone/>
                <wp:docPr id="456" name="Straight Arrow Connector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434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51809E98" id="Straight Arrow Connector 456" o:spid="_x0000_s1026" type="#_x0000_t32" style="position:absolute;margin-left:414pt;margin-top:11.9pt;width:34.2pt;height:.6pt;flip:y;z-index:25229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" strokecolor="black [3200]" strokeweight="1pt">
                <v:stroke endarrow="block" joinstyle="miter"/>
              </v:shape>
            </w:pict>
          </mc:Fallback>
        </mc:AlternateContent>
      </w:r>
      <w:r w:rsidR="00150B93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95168" behindDoc="0" locked="0" layoutInCell="1" allowOverlap="1" wp14:anchorId="74CCD605" wp14:editId="683C01D5">
                <wp:simplePos x="0" y="0"/>
                <wp:positionH relativeFrom="margin">
                  <wp:align>right</wp:align>
                </wp:positionH>
                <wp:positionV relativeFrom="paragraph">
                  <wp:posOffset>4445</wp:posOffset>
                </wp:positionV>
                <wp:extent cx="220980" cy="198120"/>
                <wp:effectExtent l="0" t="0" r="26670" b="1143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" cy="198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9B5E5E" w14:textId="77777777" w:rsidR="002F3FC5" w:rsidRPr="00274131" w:rsidRDefault="002F3FC5" w:rsidP="00FE6473">
                            <w:pPr>
                              <w:rPr>
                                <w:rFonts w:cs="B Nazanin"/>
                                <w:sz w:val="18"/>
                                <w:szCs w:val="18"/>
                                <w:rtl/>
                                <w:lang w:bidi="fa-IR"/>
                              </w:rPr>
                            </w:pPr>
                            <w:r w:rsidRPr="00274131">
                              <w:rPr>
                                <w:rFonts w:cs="B Nazanin" w:hint="cs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74CCD605" id="Text Box 11" o:spid="_x0000_s1141" type="#_x0000_t202" style="position:absolute;left:0;text-align:left;margin-left:-33.8pt;margin-top:.35pt;width:17.4pt;height:15.6pt;z-index:2522951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" fillcolor="white [3201]" strokeweight=".5pt">
                <v:textbox>
                  <w:txbxContent>
                    <w:p w14:paraId="5A9B5E5E" w14:textId="77777777" w:rsidR="002F3FC5" w:rsidRPr="00274131" w:rsidRDefault="002F3FC5" w:rsidP="00FE6473">
                      <w:pPr>
                        <w:rPr>
                          <w:rFonts w:cs="B Nazanin"/>
                          <w:sz w:val="18"/>
                          <w:szCs w:val="18"/>
                          <w:rtl/>
                          <w:lang w:bidi="fa-IR"/>
                        </w:rPr>
                      </w:pPr>
                      <w:r w:rsidRPr="00274131">
                        <w:rPr>
                          <w:rFonts w:cs="B Nazanin" w:hint="cs"/>
                          <w:sz w:val="18"/>
                          <w:szCs w:val="18"/>
                          <w:rtl/>
                          <w:lang w:bidi="fa-IR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0B93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62400" behindDoc="0" locked="0" layoutInCell="1" allowOverlap="1" wp14:anchorId="3F0D13FA" wp14:editId="6A6D27E1">
                <wp:simplePos x="0" y="0"/>
                <wp:positionH relativeFrom="column">
                  <wp:posOffset>4497474</wp:posOffset>
                </wp:positionH>
                <wp:positionV relativeFrom="paragraph">
                  <wp:posOffset>113723</wp:posOffset>
                </wp:positionV>
                <wp:extent cx="762000" cy="472440"/>
                <wp:effectExtent l="0" t="0" r="19050" b="22860"/>
                <wp:wrapNone/>
                <wp:docPr id="455" name="Text Box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2000" cy="4724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B1741B" w14:textId="77777777" w:rsidR="002F3FC5" w:rsidRPr="00274131" w:rsidRDefault="002F3FC5" w:rsidP="00FE6473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 w:val="20"/>
                                <w:szCs w:val="20"/>
                              </w:rPr>
                            </w:pPr>
                            <w:r w:rsidRPr="00274131">
                              <w:rPr>
                                <w:rFonts w:asciiTheme="majorBidi" w:hAnsiTheme="majorBidi" w:cstheme="majorBidi"/>
                                <w:sz w:val="20"/>
                                <w:szCs w:val="20"/>
                              </w:rPr>
                              <w:t>MPU9250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3F0D13FA" id="Text Box 455" o:spid="_x0000_s1142" type="#_x0000_t202" style="position:absolute;left:0;text-align:left;margin-left:354.15pt;margin-top:8.95pt;width:60pt;height:37.2pt;z-index:2522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" fillcolor="white [3201]" strokeweight=".5pt">
                <v:textbox>
                  <w:txbxContent>
                    <w:p w14:paraId="7FB1741B" w14:textId="77777777" w:rsidR="002F3FC5" w:rsidRPr="00274131" w:rsidRDefault="002F3FC5" w:rsidP="00FE6473">
                      <w:pPr>
                        <w:jc w:val="center"/>
                        <w:rPr>
                          <w:rFonts w:asciiTheme="majorBidi" w:hAnsiTheme="majorBidi" w:cstheme="majorBidi"/>
                          <w:sz w:val="20"/>
                          <w:szCs w:val="20"/>
                        </w:rPr>
                      </w:pPr>
                      <w:r w:rsidRPr="00274131">
                        <w:rPr>
                          <w:rFonts w:asciiTheme="majorBidi" w:hAnsiTheme="majorBidi" w:cstheme="majorBidi"/>
                          <w:sz w:val="20"/>
                          <w:szCs w:val="20"/>
                        </w:rPr>
                        <w:t>MPU9250</w:t>
                      </w:r>
                    </w:p>
                  </w:txbxContent>
                </v:textbox>
              </v:shape>
            </w:pict>
          </mc:Fallback>
        </mc:AlternateContent>
      </w:r>
      <w:r w:rsidR="00150B93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290D33AD" wp14:editId="38E577B6">
                <wp:simplePos x="0" y="0"/>
                <wp:positionH relativeFrom="column">
                  <wp:posOffset>5255260</wp:posOffset>
                </wp:positionH>
                <wp:positionV relativeFrom="paragraph">
                  <wp:posOffset>334125</wp:posOffset>
                </wp:positionV>
                <wp:extent cx="426720" cy="0"/>
                <wp:effectExtent l="0" t="76200" r="11430" b="95250"/>
                <wp:wrapNone/>
                <wp:docPr id="454" name="Straight Arrow Connector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672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5A2EFEC0" id="Straight Arrow Connector 454" o:spid="_x0000_s1026" type="#_x0000_t32" style="position:absolute;margin-left:413.8pt;margin-top:26.3pt;width:33.6pt;height:0;z-index:25229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" strokecolor="black [3200]" strokeweight="1pt">
                <v:stroke endarrow="block" joinstyle="miter"/>
              </v:shape>
            </w:pict>
          </mc:Fallback>
        </mc:AlternateContent>
      </w:r>
      <w:r w:rsidR="00150B93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186C01E7" wp14:editId="54483244">
                <wp:simplePos x="0" y="0"/>
                <wp:positionH relativeFrom="margin">
                  <wp:posOffset>5686252</wp:posOffset>
                </wp:positionH>
                <wp:positionV relativeFrom="paragraph">
                  <wp:posOffset>223058</wp:posOffset>
                </wp:positionV>
                <wp:extent cx="228600" cy="205740"/>
                <wp:effectExtent l="0" t="0" r="19050" b="22860"/>
                <wp:wrapNone/>
                <wp:docPr id="453" name="Text Box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2057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BA33D0" w14:textId="77777777" w:rsidR="002F3FC5" w:rsidRPr="00274131" w:rsidRDefault="002F3FC5" w:rsidP="00FE6473">
                            <w:pPr>
                              <w:rPr>
                                <w:rFonts w:cs="B Nazanin"/>
                                <w:sz w:val="18"/>
                                <w:szCs w:val="18"/>
                                <w:rtl/>
                                <w:lang w:bidi="fa-IR"/>
                              </w:rPr>
                            </w:pPr>
                            <w:r w:rsidRPr="00274131">
                              <w:rPr>
                                <w:rFonts w:cs="B Nazanin" w:hint="cs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186C01E7" id="Text Box 453" o:spid="_x0000_s1143" type="#_x0000_t202" style="position:absolute;left:0;text-align:left;margin-left:447.75pt;margin-top:17.55pt;width:18pt;height:16.2pt;z-index:2522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" fillcolor="white [3201]" strokeweight=".5pt">
                <v:textbox>
                  <w:txbxContent>
                    <w:p w14:paraId="28BA33D0" w14:textId="77777777" w:rsidR="002F3FC5" w:rsidRPr="00274131" w:rsidRDefault="002F3FC5" w:rsidP="00FE6473">
                      <w:pPr>
                        <w:rPr>
                          <w:rFonts w:cs="B Nazanin"/>
                          <w:sz w:val="18"/>
                          <w:szCs w:val="18"/>
                          <w:rtl/>
                          <w:lang w:bidi="fa-IR"/>
                        </w:rPr>
                      </w:pPr>
                      <w:r w:rsidRPr="00274131">
                        <w:rPr>
                          <w:rFonts w:cs="B Nazanin" w:hint="cs"/>
                          <w:sz w:val="18"/>
                          <w:szCs w:val="18"/>
                          <w:rtl/>
                          <w:lang w:bidi="fa-IR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E6473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86976" behindDoc="0" locked="0" layoutInCell="1" allowOverlap="1" wp14:anchorId="3E005A74" wp14:editId="2E9AEFEE">
                <wp:simplePos x="0" y="0"/>
                <wp:positionH relativeFrom="column">
                  <wp:posOffset>967740</wp:posOffset>
                </wp:positionH>
                <wp:positionV relativeFrom="paragraph">
                  <wp:posOffset>207645</wp:posOffset>
                </wp:positionV>
                <wp:extent cx="228600" cy="198120"/>
                <wp:effectExtent l="0" t="0" r="19050" b="11430"/>
                <wp:wrapNone/>
                <wp:docPr id="457" name="Text Box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198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9FAD98" w14:textId="77777777" w:rsidR="002F3FC5" w:rsidRPr="007E6952" w:rsidRDefault="002F3FC5" w:rsidP="00FE6473">
                            <w:pPr>
                              <w:rPr>
                                <w:rFonts w:cs="B Nazanin"/>
                                <w:sz w:val="18"/>
                                <w:szCs w:val="18"/>
                                <w:rtl/>
                                <w:lang w:bidi="fa-IR"/>
                              </w:rPr>
                            </w:pPr>
                            <w:r w:rsidRPr="007E6952">
                              <w:rPr>
                                <w:rFonts w:cs="B Nazanin" w:hint="cs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3E005A74" id="Text Box 457" o:spid="_x0000_s1144" type="#_x0000_t202" style="position:absolute;left:0;text-align:left;margin-left:76.2pt;margin-top:16.35pt;width:18pt;height:15.6pt;z-index:2522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" fillcolor="white [3201]" strokeweight=".5pt">
                <v:textbox>
                  <w:txbxContent>
                    <w:p w14:paraId="499FAD98" w14:textId="77777777" w:rsidR="002F3FC5" w:rsidRPr="007E6952" w:rsidRDefault="002F3FC5" w:rsidP="00FE6473">
                      <w:pPr>
                        <w:rPr>
                          <w:rFonts w:cs="B Nazanin"/>
                          <w:sz w:val="18"/>
                          <w:szCs w:val="18"/>
                          <w:rtl/>
                          <w:lang w:bidi="fa-IR"/>
                        </w:rPr>
                      </w:pPr>
                      <w:r w:rsidRPr="007E6952">
                        <w:rPr>
                          <w:rFonts w:cs="B Nazanin" w:hint="cs"/>
                          <w:sz w:val="18"/>
                          <w:szCs w:val="18"/>
                          <w:rtl/>
                          <w:lang w:bidi="fa-IR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E6473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08F3447F" wp14:editId="7797771A">
                <wp:simplePos x="0" y="0"/>
                <wp:positionH relativeFrom="column">
                  <wp:posOffset>777240</wp:posOffset>
                </wp:positionH>
                <wp:positionV relativeFrom="paragraph">
                  <wp:posOffset>314325</wp:posOffset>
                </wp:positionV>
                <wp:extent cx="175260" cy="7620"/>
                <wp:effectExtent l="0" t="0" r="34290" b="30480"/>
                <wp:wrapNone/>
                <wp:docPr id="458" name="Straight Connector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260" cy="76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line w14:anchorId="4595DB37" id="Straight Connector 458" o:spid="_x0000_s1026" style="position:absolute;z-index:2522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1.2pt,24.75pt" to="75pt,2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" strokecolor="black [3200]" strokeweight="1pt">
                <v:stroke joinstyle="miter"/>
              </v:line>
            </w:pict>
          </mc:Fallback>
        </mc:AlternateContent>
      </w:r>
      <w:r w:rsidR="00FE6473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08C11EC7" wp14:editId="73C6755B">
                <wp:simplePos x="0" y="0"/>
                <wp:positionH relativeFrom="column">
                  <wp:posOffset>777240</wp:posOffset>
                </wp:positionH>
                <wp:positionV relativeFrom="paragraph">
                  <wp:posOffset>177165</wp:posOffset>
                </wp:positionV>
                <wp:extent cx="7620" cy="137160"/>
                <wp:effectExtent l="76200" t="38100" r="68580" b="15240"/>
                <wp:wrapNone/>
                <wp:docPr id="459" name="Straight Arrow Connector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" cy="1371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389441A5" id="Straight Arrow Connector 459" o:spid="_x0000_s1026" type="#_x0000_t32" style="position:absolute;margin-left:61.2pt;margin-top:13.95pt;width:.6pt;height:10.8pt;flip:y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" strokecolor="black [3200]" strokeweight="1pt">
                <v:stroke endarrow="block" joinstyle="miter"/>
              </v:shape>
            </w:pict>
          </mc:Fallback>
        </mc:AlternateContent>
      </w:r>
      <w:r w:rsidR="00FE6473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60352" behindDoc="0" locked="0" layoutInCell="1" allowOverlap="1" wp14:anchorId="1F9125B0" wp14:editId="0187FC21">
                <wp:simplePos x="0" y="0"/>
                <wp:positionH relativeFrom="column">
                  <wp:posOffset>472440</wp:posOffset>
                </wp:positionH>
                <wp:positionV relativeFrom="paragraph">
                  <wp:posOffset>321945</wp:posOffset>
                </wp:positionV>
                <wp:extent cx="152400" cy="190500"/>
                <wp:effectExtent l="0" t="0" r="0" b="0"/>
                <wp:wrapNone/>
                <wp:docPr id="460" name="Text Box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" cy="190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5E178E8" w14:textId="77777777" w:rsidR="002F3FC5" w:rsidRPr="007E6952" w:rsidRDefault="002F3FC5" w:rsidP="00FE6473">
                            <w:pP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7E6952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18"/>
                                <w:szCs w:val="18"/>
                              </w:rPr>
                              <w:t>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1F9125B0" id="Text Box 460" o:spid="_x0000_s1145" type="#_x0000_t202" style="position:absolute;left:0;text-align:left;margin-left:37.2pt;margin-top:25.35pt;width:12pt;height:15pt;z-index:2522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" fillcolor="white [3201]" stroked="f" strokeweight=".5pt">
                <v:textbox>
                  <w:txbxContent>
                    <w:p w14:paraId="05E178E8" w14:textId="77777777" w:rsidR="002F3FC5" w:rsidRPr="007E6952" w:rsidRDefault="002F3FC5" w:rsidP="00FE6473">
                      <w:pPr>
                        <w:rPr>
                          <w:rFonts w:asciiTheme="majorBidi" w:hAnsiTheme="majorBidi" w:cstheme="majorBidi"/>
                          <w:b/>
                          <w:bCs/>
                          <w:sz w:val="18"/>
                          <w:szCs w:val="18"/>
                        </w:rPr>
                      </w:pPr>
                      <w:r w:rsidRPr="007E6952">
                        <w:rPr>
                          <w:rFonts w:asciiTheme="majorBidi" w:hAnsiTheme="majorBidi" w:cstheme="majorBidi"/>
                          <w:b/>
                          <w:bCs/>
                          <w:sz w:val="18"/>
                          <w:szCs w:val="18"/>
                        </w:rP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  <w:r w:rsidR="00FE6473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41D27AD0" wp14:editId="42BE60FE">
                <wp:simplePos x="0" y="0"/>
                <wp:positionH relativeFrom="column">
                  <wp:posOffset>480060</wp:posOffset>
                </wp:positionH>
                <wp:positionV relativeFrom="paragraph">
                  <wp:posOffset>131445</wp:posOffset>
                </wp:positionV>
                <wp:extent cx="175260" cy="205740"/>
                <wp:effectExtent l="0" t="0" r="0" b="3810"/>
                <wp:wrapNone/>
                <wp:docPr id="462" name="Text Box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" cy="2057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4879E81" w14:textId="77777777" w:rsidR="002F3FC5" w:rsidRPr="00686C51" w:rsidRDefault="002F3FC5" w:rsidP="00FE6473">
                            <w:pP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686C51"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18"/>
                                <w:szCs w:val="18"/>
                              </w:rPr>
                              <w:t>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41D27AD0" id="Text Box 462" o:spid="_x0000_s1146" type="#_x0000_t202" style="position:absolute;left:0;text-align:left;margin-left:37.8pt;margin-top:10.35pt;width:13.8pt;height:16.2pt;z-index:2522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" fillcolor="white [3201]" stroked="f" strokeweight=".5pt">
                <v:textbox>
                  <w:txbxContent>
                    <w:p w14:paraId="14879E81" w14:textId="77777777" w:rsidR="002F3FC5" w:rsidRPr="00686C51" w:rsidRDefault="002F3FC5" w:rsidP="00FE6473">
                      <w:pPr>
                        <w:rPr>
                          <w:rFonts w:asciiTheme="majorBidi" w:hAnsiTheme="majorBidi" w:cstheme="majorBidi"/>
                          <w:b/>
                          <w:bCs/>
                          <w:sz w:val="18"/>
                          <w:szCs w:val="18"/>
                        </w:rPr>
                      </w:pPr>
                      <w:r w:rsidRPr="00686C51">
                        <w:rPr>
                          <w:rFonts w:asciiTheme="majorBidi" w:hAnsiTheme="majorBidi" w:cstheme="majorBidi"/>
                          <w:b/>
                          <w:bCs/>
                          <w:sz w:val="18"/>
                          <w:szCs w:val="18"/>
                        </w:rPr>
                        <w:t>-</w:t>
                      </w:r>
                    </w:p>
                  </w:txbxContent>
                </v:textbox>
              </v:shape>
            </w:pict>
          </mc:Fallback>
        </mc:AlternateContent>
      </w:r>
      <w:r w:rsidR="00FE6473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1C9BCB8A" wp14:editId="65E748F2">
                <wp:simplePos x="0" y="0"/>
                <wp:positionH relativeFrom="column">
                  <wp:posOffset>929640</wp:posOffset>
                </wp:positionH>
                <wp:positionV relativeFrom="paragraph">
                  <wp:posOffset>93345</wp:posOffset>
                </wp:positionV>
                <wp:extent cx="281940" cy="0"/>
                <wp:effectExtent l="0" t="76200" r="22860" b="95250"/>
                <wp:wrapNone/>
                <wp:docPr id="463" name="Straight Arrow Connector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194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704AC981" id="Straight Arrow Connector 463" o:spid="_x0000_s1026" type="#_x0000_t32" style="position:absolute;margin-left:73.2pt;margin-top:7.35pt;width:22.2pt;height:0;z-index:25227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" strokecolor="black [3200]" strokeweight="1pt">
                <v:stroke endarrow="block" joinstyle="miter"/>
              </v:shape>
            </w:pict>
          </mc:Fallback>
        </mc:AlternateContent>
      </w:r>
      <w:r w:rsidR="00FE6473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31E5F763" wp14:editId="5E505513">
                <wp:simplePos x="0" y="0"/>
                <wp:positionH relativeFrom="column">
                  <wp:posOffset>403860</wp:posOffset>
                </wp:positionH>
                <wp:positionV relativeFrom="paragraph">
                  <wp:posOffset>85725</wp:posOffset>
                </wp:positionV>
                <wp:extent cx="251460" cy="0"/>
                <wp:effectExtent l="0" t="76200" r="15240" b="95250"/>
                <wp:wrapNone/>
                <wp:docPr id="465" name="Straight Arrow Connector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146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17E081DB" id="Straight Arrow Connector 465" o:spid="_x0000_s1026" type="#_x0000_t32" style="position:absolute;margin-left:31.8pt;margin-top:6.75pt;width:19.8pt;height:0;z-index:25227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" strokecolor="black [3200]" strokeweight="1pt">
                <v:stroke endarrow="block" joinstyle="miter"/>
              </v:shape>
            </w:pict>
          </mc:Fallback>
        </mc:AlternateContent>
      </w:r>
      <w:r w:rsidR="00FE6473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4ADC9803" wp14:editId="0BC08A54">
                <wp:simplePos x="0" y="0"/>
                <wp:positionH relativeFrom="column">
                  <wp:posOffset>647700</wp:posOffset>
                </wp:positionH>
                <wp:positionV relativeFrom="paragraph">
                  <wp:posOffset>9525</wp:posOffset>
                </wp:positionV>
                <wp:extent cx="281940" cy="175260"/>
                <wp:effectExtent l="0" t="0" r="22860" b="15240"/>
                <wp:wrapNone/>
                <wp:docPr id="466" name="Oval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940" cy="1752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oval w14:anchorId="1F938A23" id="Oval 466" o:spid="_x0000_s1026" style="position:absolute;margin-left:51pt;margin-top:.75pt;width:22.2pt;height:13.8pt;z-index:2522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" fillcolor="white [3201]" strokecolor="black [3200]" strokeweight="1pt">
                <v:stroke joinstyle="miter"/>
              </v:oval>
            </w:pict>
          </mc:Fallback>
        </mc:AlternateContent>
      </w:r>
    </w:p>
    <w:p w14:paraId="0EC01CAE" w14:textId="1496C3D2" w:rsidR="00FE6473" w:rsidRDefault="00867A76" w:rsidP="00FE6473">
      <w:pPr>
        <w:bidi/>
        <w:rPr>
          <w:rFonts w:ascii="IRANSansWeb_Light" w:hAnsi="IRANSansWeb_Light" w:cs="B Nazanin"/>
          <w:sz w:val="28"/>
          <w:szCs w:val="28"/>
          <w:rtl/>
          <w:lang w:bidi="fa-IR"/>
        </w:rPr>
      </w:pPr>
      <w:r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261FECE6" wp14:editId="345059BA">
                <wp:simplePos x="0" y="0"/>
                <wp:positionH relativeFrom="column">
                  <wp:posOffset>2660073</wp:posOffset>
                </wp:positionH>
                <wp:positionV relativeFrom="paragraph">
                  <wp:posOffset>311900</wp:posOffset>
                </wp:positionV>
                <wp:extent cx="329738" cy="227215"/>
                <wp:effectExtent l="0" t="0" r="0" b="1905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738" cy="2272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24E7F41" w14:textId="77777777" w:rsidR="002F3FC5" w:rsidRPr="007E6952" w:rsidRDefault="002F3FC5" w:rsidP="00FE6473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</w:pPr>
                            <w:r w:rsidRPr="007E6952"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  <w:t>U4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261FECE6" id="Text Box 101" o:spid="_x0000_s1147" type="#_x0000_t202" style="position:absolute;left:0;text-align:left;margin-left:209.45pt;margin-top:24.55pt;width:25.95pt;height:17.9pt;z-index:2522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" fillcolor="white [3201]" stroked="f" strokeweight=".5pt">
                <v:textbox>
                  <w:txbxContent>
                    <w:p w14:paraId="224E7F41" w14:textId="77777777" w:rsidR="002F3FC5" w:rsidRPr="007E6952" w:rsidRDefault="002F3FC5" w:rsidP="00FE6473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</w:pPr>
                      <w:r w:rsidRPr="007E6952"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  <w:t>U4</w:t>
                      </w:r>
                    </w:p>
                  </w:txbxContent>
                </v:textbox>
              </v:shape>
            </w:pict>
          </mc:Fallback>
        </mc:AlternateContent>
      </w:r>
      <w:r w:rsidR="00150B93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329984" behindDoc="0" locked="0" layoutInCell="1" allowOverlap="1" wp14:anchorId="687659C6" wp14:editId="73837F03">
                <wp:simplePos x="0" y="0"/>
                <wp:positionH relativeFrom="column">
                  <wp:posOffset>1953491</wp:posOffset>
                </wp:positionH>
                <wp:positionV relativeFrom="paragraph">
                  <wp:posOffset>228773</wp:posOffset>
                </wp:positionV>
                <wp:extent cx="0" cy="152400"/>
                <wp:effectExtent l="76200" t="38100" r="57150" b="19050"/>
                <wp:wrapNone/>
                <wp:docPr id="167" name="Straight Arrow Connector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52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27A9C287" id="Straight Arrow Connector 167" o:spid="_x0000_s1026" type="#_x0000_t32" style="position:absolute;margin-left:153.8pt;margin-top:18pt;width:0;height:12pt;flip:y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" strokecolor="black [3200]" strokeweight="1pt">
                <v:stroke endarrow="block" joinstyle="miter"/>
              </v:shape>
            </w:pict>
          </mc:Fallback>
        </mc:AlternateContent>
      </w:r>
      <w:r w:rsidR="00150B93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029B8F7D" wp14:editId="2557BC08">
                <wp:simplePos x="0" y="0"/>
                <wp:positionH relativeFrom="column">
                  <wp:posOffset>1205345</wp:posOffset>
                </wp:positionH>
                <wp:positionV relativeFrom="paragraph">
                  <wp:posOffset>381173</wp:posOffset>
                </wp:positionV>
                <wp:extent cx="762000" cy="6927"/>
                <wp:effectExtent l="0" t="0" r="19050" b="31750"/>
                <wp:wrapNone/>
                <wp:docPr id="166" name="Straight Connector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00" cy="6927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line w14:anchorId="18693441" id="Straight Connector 166" o:spid="_x0000_s1026" style="position:absolute;flip:y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4.9pt,30pt" to="154.9pt,3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" strokecolor="black [3200]" strokeweight="1pt">
                <v:stroke joinstyle="miter"/>
              </v:line>
            </w:pict>
          </mc:Fallback>
        </mc:AlternateContent>
      </w:r>
      <w:r w:rsidR="00150B93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327936" behindDoc="0" locked="0" layoutInCell="1" allowOverlap="1" wp14:anchorId="675CE969" wp14:editId="25D62011">
                <wp:simplePos x="0" y="0"/>
                <wp:positionH relativeFrom="column">
                  <wp:posOffset>2660073</wp:posOffset>
                </wp:positionH>
                <wp:positionV relativeFrom="paragraph">
                  <wp:posOffset>182707</wp:posOffset>
                </wp:positionV>
                <wp:extent cx="373553" cy="0"/>
                <wp:effectExtent l="0" t="76200" r="26670" b="95250"/>
                <wp:wrapNone/>
                <wp:docPr id="165" name="Straight Arrow Connector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3553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42664497" id="Straight Arrow Connector 165" o:spid="_x0000_s1026" type="#_x0000_t32" style="position:absolute;margin-left:209.45pt;margin-top:14.4pt;width:29.4pt;height:0;z-index:25232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" strokecolor="black [3200]" strokeweight="1pt">
                <v:stroke endarrow="block" joinstyle="miter"/>
              </v:shape>
            </w:pict>
          </mc:Fallback>
        </mc:AlternateContent>
      </w:r>
      <w:r w:rsidR="00150B93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66957FFD" wp14:editId="1B29006E">
                <wp:simplePos x="0" y="0"/>
                <wp:positionH relativeFrom="column">
                  <wp:posOffset>2265217</wp:posOffset>
                </wp:positionH>
                <wp:positionV relativeFrom="paragraph">
                  <wp:posOffset>55591</wp:posOffset>
                </wp:positionV>
                <wp:extent cx="394855" cy="229293"/>
                <wp:effectExtent l="0" t="0" r="24765" b="18415"/>
                <wp:wrapNone/>
                <wp:docPr id="146" name="Text 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855" cy="2292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492B8AD" w14:textId="4C0213EE" w:rsidR="002F3FC5" w:rsidRPr="00150B93" w:rsidRDefault="002F3FC5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</w:pPr>
                            <w:r w:rsidRPr="00150B93"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  <w:t>PID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66957FFD" id="Text Box 146" o:spid="_x0000_s1148" type="#_x0000_t202" style="position:absolute;left:0;text-align:left;margin-left:178.35pt;margin-top:4.4pt;width:31.1pt;height:18.05pt;z-index:25231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" fillcolor="white [3201]" strokeweight=".5pt">
                <v:textbox>
                  <w:txbxContent>
                    <w:p w14:paraId="3492B8AD" w14:textId="4C0213EE" w:rsidR="002F3FC5" w:rsidRPr="00150B93" w:rsidRDefault="002F3FC5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</w:pPr>
                      <w:r w:rsidRPr="00150B93"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  <w:t>PID</w:t>
                      </w:r>
                    </w:p>
                  </w:txbxContent>
                </v:textbox>
              </v:shape>
            </w:pict>
          </mc:Fallback>
        </mc:AlternateContent>
      </w:r>
      <w:r w:rsidR="00150B93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16694FD7" wp14:editId="4DA54FB0">
                <wp:simplePos x="0" y="0"/>
                <wp:positionH relativeFrom="column">
                  <wp:posOffset>2050242</wp:posOffset>
                </wp:positionH>
                <wp:positionV relativeFrom="paragraph">
                  <wp:posOffset>168160</wp:posOffset>
                </wp:positionV>
                <wp:extent cx="214976" cy="6927"/>
                <wp:effectExtent l="0" t="76200" r="33020" b="88900"/>
                <wp:wrapNone/>
                <wp:docPr id="156" name="Straight Arrow Connector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4976" cy="69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0037A525" id="Straight Arrow Connector 156" o:spid="_x0000_s1026" type="#_x0000_t32" style="position:absolute;margin-left:161.45pt;margin-top:13.25pt;width:16.95pt;height:.55pt;flip:y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" strokecolor="black [3200]" strokeweight="1pt">
                <v:stroke endarrow="block" joinstyle="miter"/>
              </v:shape>
            </w:pict>
          </mc:Fallback>
        </mc:AlternateContent>
      </w:r>
      <w:r w:rsidR="00150B93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228BD74" wp14:editId="0ADA3E0E">
                <wp:simplePos x="0" y="0"/>
                <wp:positionH relativeFrom="column">
                  <wp:posOffset>1645227</wp:posOffset>
                </wp:positionH>
                <wp:positionV relativeFrom="paragraph">
                  <wp:posOffset>166428</wp:posOffset>
                </wp:positionV>
                <wp:extent cx="218209" cy="16279"/>
                <wp:effectExtent l="0" t="57150" r="48895" b="79375"/>
                <wp:wrapNone/>
                <wp:docPr id="143" name="Straight Arrow Connector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8209" cy="1627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7113AC81" id="Straight Arrow Connector 143" o:spid="_x0000_s1026" type="#_x0000_t32" style="position:absolute;margin-left:129.55pt;margin-top:13.1pt;width:17.2pt;height:1.3pt;flip:y;z-index:25231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" strokecolor="black [3200]" strokeweight="1pt">
                <v:stroke endarrow="block" joinstyle="miter"/>
              </v:shape>
            </w:pict>
          </mc:Fallback>
        </mc:AlternateContent>
      </w:r>
      <w:r w:rsidR="00150B93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537443BD" wp14:editId="7FDA2300">
                <wp:simplePos x="0" y="0"/>
                <wp:positionH relativeFrom="column">
                  <wp:posOffset>1849582</wp:posOffset>
                </wp:positionH>
                <wp:positionV relativeFrom="paragraph">
                  <wp:posOffset>97155</wp:posOffset>
                </wp:positionV>
                <wp:extent cx="200891" cy="152400"/>
                <wp:effectExtent l="0" t="0" r="27940" b="19050"/>
                <wp:wrapNone/>
                <wp:docPr id="141" name="Oval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891" cy="1524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oval w14:anchorId="08A53FB0" id="Oval 141" o:spid="_x0000_s1026" style="position:absolute;margin-left:145.65pt;margin-top:7.65pt;width:15.8pt;height:12pt;z-index:25231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" fillcolor="white [3201]" strokecolor="black [3200]" strokeweight="1pt">
                <v:stroke joinstyle="miter"/>
              </v:oval>
            </w:pict>
          </mc:Fallback>
        </mc:AlternateContent>
      </w:r>
      <w:r w:rsidR="00150B93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34F91F8D" wp14:editId="303D277B">
                <wp:simplePos x="0" y="0"/>
                <wp:positionH relativeFrom="column">
                  <wp:posOffset>4123805</wp:posOffset>
                </wp:positionH>
                <wp:positionV relativeFrom="paragraph">
                  <wp:posOffset>101369</wp:posOffset>
                </wp:positionV>
                <wp:extent cx="381000" cy="7620"/>
                <wp:effectExtent l="0" t="76200" r="19050" b="87630"/>
                <wp:wrapNone/>
                <wp:docPr id="78" name="Straight Arrow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152C5F6D" id="Straight Arrow Connector 78" o:spid="_x0000_s1026" type="#_x0000_t32" style="position:absolute;margin-left:324.7pt;margin-top:8pt;width:30pt;height:.6pt;flip:y;z-index:2523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" strokecolor="black [3200]" strokeweight="1pt">
                <v:stroke endarrow="block" joinstyle="miter"/>
              </v:shape>
            </w:pict>
          </mc:Fallback>
        </mc:AlternateContent>
      </w:r>
      <w:r w:rsidR="00150B93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301312" behindDoc="0" locked="0" layoutInCell="1" allowOverlap="1" wp14:anchorId="60F01002" wp14:editId="208FA3AE">
                <wp:simplePos x="0" y="0"/>
                <wp:positionH relativeFrom="margin">
                  <wp:posOffset>5694218</wp:posOffset>
                </wp:positionH>
                <wp:positionV relativeFrom="paragraph">
                  <wp:posOffset>63269</wp:posOffset>
                </wp:positionV>
                <wp:extent cx="205740" cy="228600"/>
                <wp:effectExtent l="0" t="0" r="22860" b="19050"/>
                <wp:wrapNone/>
                <wp:docPr id="450" name="Text Box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7BE45B" w14:textId="77777777" w:rsidR="002F3FC5" w:rsidRPr="00274131" w:rsidRDefault="002F3FC5" w:rsidP="00FE6473">
                            <w:pPr>
                              <w:rPr>
                                <w:rFonts w:cs="B Nazanin"/>
                                <w:sz w:val="18"/>
                                <w:szCs w:val="18"/>
                                <w:rtl/>
                                <w:lang w:bidi="fa-IR"/>
                              </w:rPr>
                            </w:pPr>
                            <w:r w:rsidRPr="00274131">
                              <w:rPr>
                                <w:rFonts w:cs="B Nazanin" w:hint="cs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60F01002" id="Text Box 450" o:spid="_x0000_s1149" type="#_x0000_t202" style="position:absolute;left:0;text-align:left;margin-left:448.35pt;margin-top:5pt;width:16.2pt;height:18pt;z-index:25230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" fillcolor="white [3201]" strokeweight=".5pt">
                <v:textbox>
                  <w:txbxContent>
                    <w:p w14:paraId="1F7BE45B" w14:textId="77777777" w:rsidR="002F3FC5" w:rsidRPr="00274131" w:rsidRDefault="002F3FC5" w:rsidP="00FE6473">
                      <w:pPr>
                        <w:rPr>
                          <w:rFonts w:cs="B Nazanin"/>
                          <w:sz w:val="18"/>
                          <w:szCs w:val="18"/>
                          <w:rtl/>
                          <w:lang w:bidi="fa-IR"/>
                        </w:rPr>
                      </w:pPr>
                      <w:r w:rsidRPr="00274131">
                        <w:rPr>
                          <w:rFonts w:cs="B Nazanin" w:hint="cs"/>
                          <w:sz w:val="18"/>
                          <w:szCs w:val="18"/>
                          <w:rtl/>
                          <w:lang w:bidi="fa-IR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0B93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71CCE0A1" wp14:editId="2BC66F46">
                <wp:simplePos x="0" y="0"/>
                <wp:positionH relativeFrom="column">
                  <wp:posOffset>5260571</wp:posOffset>
                </wp:positionH>
                <wp:positionV relativeFrom="paragraph">
                  <wp:posOffset>140162</wp:posOffset>
                </wp:positionV>
                <wp:extent cx="434340" cy="7620"/>
                <wp:effectExtent l="0" t="57150" r="41910" b="87630"/>
                <wp:wrapNone/>
                <wp:docPr id="77" name="Straight Arrow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434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57BA468F" id="Straight Arrow Connector 77" o:spid="_x0000_s1026" type="#_x0000_t32" style="position:absolute;margin-left:414.2pt;margin-top:11.05pt;width:34.2pt;height:.6pt;z-index:25230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" strokecolor="black [3200]" strokeweight="1pt">
                <v:stroke endarrow="block" joinstyle="miter"/>
              </v:shape>
            </w:pict>
          </mc:Fallback>
        </mc:AlternateContent>
      </w:r>
      <w:r w:rsidR="00FE6473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22B34531" wp14:editId="52721B00">
                <wp:simplePos x="0" y="0"/>
                <wp:positionH relativeFrom="column">
                  <wp:posOffset>998220</wp:posOffset>
                </wp:positionH>
                <wp:positionV relativeFrom="paragraph">
                  <wp:posOffset>325120</wp:posOffset>
                </wp:positionV>
                <wp:extent cx="205740" cy="213360"/>
                <wp:effectExtent l="0" t="0" r="22860" b="15240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" cy="213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8341FD" w14:textId="77777777" w:rsidR="002F3FC5" w:rsidRPr="00274131" w:rsidRDefault="002F3FC5" w:rsidP="00FE6473">
                            <w:pPr>
                              <w:rPr>
                                <w:rFonts w:cs="B Nazanin"/>
                                <w:sz w:val="18"/>
                                <w:szCs w:val="18"/>
                                <w:rtl/>
                                <w:lang w:bidi="fa-IR"/>
                              </w:rPr>
                            </w:pPr>
                            <w:r w:rsidRPr="00274131">
                              <w:rPr>
                                <w:rFonts w:cs="B Nazanin" w:hint="cs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22B34531" id="Text Box 79" o:spid="_x0000_s1150" type="#_x0000_t202" style="position:absolute;left:0;text-align:left;margin-left:78.6pt;margin-top:25.6pt;width:16.2pt;height:16.8pt;z-index:2522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" fillcolor="white [3201]" strokeweight=".5pt">
                <v:textbox>
                  <w:txbxContent>
                    <w:p w14:paraId="238341FD" w14:textId="77777777" w:rsidR="002F3FC5" w:rsidRPr="00274131" w:rsidRDefault="002F3FC5" w:rsidP="00FE6473">
                      <w:pPr>
                        <w:rPr>
                          <w:rFonts w:cs="B Nazanin"/>
                          <w:sz w:val="18"/>
                          <w:szCs w:val="18"/>
                          <w:rtl/>
                          <w:lang w:bidi="fa-IR"/>
                        </w:rPr>
                      </w:pPr>
                      <w:r w:rsidRPr="00274131">
                        <w:rPr>
                          <w:rFonts w:cs="B Nazanin" w:hint="cs"/>
                          <w:sz w:val="18"/>
                          <w:szCs w:val="18"/>
                          <w:rtl/>
                          <w:lang w:bidi="fa-IR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E6473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89024" behindDoc="0" locked="0" layoutInCell="1" allowOverlap="1" wp14:anchorId="7E82C3A9" wp14:editId="7999237A">
                <wp:simplePos x="0" y="0"/>
                <wp:positionH relativeFrom="column">
                  <wp:posOffset>822960</wp:posOffset>
                </wp:positionH>
                <wp:positionV relativeFrom="paragraph">
                  <wp:posOffset>386080</wp:posOffset>
                </wp:positionV>
                <wp:extent cx="175260" cy="0"/>
                <wp:effectExtent l="0" t="0" r="0" b="0"/>
                <wp:wrapNone/>
                <wp:docPr id="80" name="Straight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526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line w14:anchorId="01E79916" id="Straight Connector 80" o:spid="_x0000_s1026" style="position:absolute;z-index:25228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4.8pt,30.4pt" to="78.6pt,3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" strokecolor="black [3200]" strokeweight="1pt">
                <v:stroke joinstyle="miter"/>
              </v:line>
            </w:pict>
          </mc:Fallback>
        </mc:AlternateContent>
      </w:r>
      <w:r w:rsidR="00FE6473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88000" behindDoc="0" locked="0" layoutInCell="1" allowOverlap="1" wp14:anchorId="02F2ED8B" wp14:editId="3C8FA877">
                <wp:simplePos x="0" y="0"/>
                <wp:positionH relativeFrom="column">
                  <wp:posOffset>815340</wp:posOffset>
                </wp:positionH>
                <wp:positionV relativeFrom="paragraph">
                  <wp:posOffset>256540</wp:posOffset>
                </wp:positionV>
                <wp:extent cx="0" cy="129540"/>
                <wp:effectExtent l="76200" t="38100" r="57150" b="22860"/>
                <wp:wrapNone/>
                <wp:docPr id="81" name="Straight Arrow Connector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295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2685D569" id="Straight Arrow Connector 81" o:spid="_x0000_s1026" type="#_x0000_t32" style="position:absolute;margin-left:64.2pt;margin-top:20.2pt;width:0;height:10.2pt;flip:y;z-index:25228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" strokecolor="black [3200]" strokeweight="1pt">
                <v:stroke endarrow="block" joinstyle="miter"/>
              </v:shape>
            </w:pict>
          </mc:Fallback>
        </mc:AlternateContent>
      </w:r>
      <w:r w:rsidR="00FE6473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72640" behindDoc="0" locked="0" layoutInCell="1" allowOverlap="1" wp14:anchorId="6E3EB532" wp14:editId="76BA3972">
                <wp:simplePos x="0" y="0"/>
                <wp:positionH relativeFrom="column">
                  <wp:posOffset>472440</wp:posOffset>
                </wp:positionH>
                <wp:positionV relativeFrom="paragraph">
                  <wp:posOffset>241300</wp:posOffset>
                </wp:positionV>
                <wp:extent cx="175260" cy="205740"/>
                <wp:effectExtent l="0" t="0" r="0" b="3810"/>
                <wp:wrapNone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" cy="2057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9252AA2" w14:textId="77777777" w:rsidR="002F3FC5" w:rsidRPr="007E6952" w:rsidRDefault="002F3FC5" w:rsidP="00FE6473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lang w:bidi="fa-IR"/>
                              </w:rPr>
                            </w:pPr>
                            <w:r w:rsidRPr="007E6952"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-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6E3EB532" id="Text Box 82" o:spid="_x0000_s1151" type="#_x0000_t202" style="position:absolute;left:0;text-align:left;margin-left:37.2pt;margin-top:19pt;width:13.8pt;height:16.2pt;z-index:2522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" fillcolor="white [3201]" stroked="f" strokeweight=".5pt">
                <v:textbox>
                  <w:txbxContent>
                    <w:p w14:paraId="49252AA2" w14:textId="77777777" w:rsidR="002F3FC5" w:rsidRPr="007E6952" w:rsidRDefault="002F3FC5" w:rsidP="00FE6473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lang w:bidi="fa-IR"/>
                        </w:rPr>
                      </w:pPr>
                      <w:r w:rsidRPr="007E6952">
                        <w:rPr>
                          <w:rFonts w:asciiTheme="majorBidi" w:hAnsiTheme="majorBidi" w:cstheme="majorBidi"/>
                          <w:sz w:val="18"/>
                          <w:szCs w:val="18"/>
                          <w:rtl/>
                          <w:lang w:bidi="fa-IR"/>
                        </w:rPr>
                        <w:t>-</w:t>
                      </w:r>
                    </w:p>
                  </w:txbxContent>
                </v:textbox>
              </v:shape>
            </w:pict>
          </mc:Fallback>
        </mc:AlternateContent>
      </w:r>
      <w:r w:rsidR="00FE6473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78784" behindDoc="0" locked="0" layoutInCell="1" allowOverlap="1" wp14:anchorId="613AB509" wp14:editId="6017987A">
                <wp:simplePos x="0" y="0"/>
                <wp:positionH relativeFrom="column">
                  <wp:posOffset>960120</wp:posOffset>
                </wp:positionH>
                <wp:positionV relativeFrom="paragraph">
                  <wp:posOffset>172720</wp:posOffset>
                </wp:positionV>
                <wp:extent cx="266700" cy="7620"/>
                <wp:effectExtent l="0" t="57150" r="38100" b="87630"/>
                <wp:wrapNone/>
                <wp:docPr id="84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502EE9D2" id="Straight Arrow Connector 84" o:spid="_x0000_s1026" type="#_x0000_t32" style="position:absolute;margin-left:75.6pt;margin-top:13.6pt;width:21pt;height:.6pt;z-index:25227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" strokecolor="black [3200]" strokeweight="1pt">
                <v:stroke endarrow="block" joinstyle="miter"/>
              </v:shape>
            </w:pict>
          </mc:Fallback>
        </mc:AlternateContent>
      </w:r>
      <w:r w:rsidR="00FE6473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76736" behindDoc="0" locked="0" layoutInCell="1" allowOverlap="1" wp14:anchorId="29F351A0" wp14:editId="768F2397">
                <wp:simplePos x="0" y="0"/>
                <wp:positionH relativeFrom="column">
                  <wp:posOffset>426720</wp:posOffset>
                </wp:positionH>
                <wp:positionV relativeFrom="paragraph">
                  <wp:posOffset>187960</wp:posOffset>
                </wp:positionV>
                <wp:extent cx="236220" cy="0"/>
                <wp:effectExtent l="0" t="76200" r="11430" b="95250"/>
                <wp:wrapNone/>
                <wp:docPr id="86" name="Straight Arrow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622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32548434" id="Straight Arrow Connector 86" o:spid="_x0000_s1026" type="#_x0000_t32" style="position:absolute;margin-left:33.6pt;margin-top:14.8pt;width:18.6pt;height:0;z-index:2522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" strokecolor="black [3200]" strokeweight="1pt">
                <v:stroke endarrow="block" joinstyle="miter"/>
              </v:shape>
            </w:pict>
          </mc:Fallback>
        </mc:AlternateContent>
      </w:r>
      <w:r w:rsidR="00FE6473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6C554818" wp14:editId="1EBBC4D2">
                <wp:simplePos x="0" y="0"/>
                <wp:positionH relativeFrom="margin">
                  <wp:align>left</wp:align>
                </wp:positionH>
                <wp:positionV relativeFrom="paragraph">
                  <wp:posOffset>50800</wp:posOffset>
                </wp:positionV>
                <wp:extent cx="426720" cy="236220"/>
                <wp:effectExtent l="0" t="0" r="11430" b="11430"/>
                <wp:wrapNone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6720" cy="236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1A1CECC" w14:textId="77777777" w:rsidR="002F3FC5" w:rsidRPr="007E6952" w:rsidRDefault="002F3FC5" w:rsidP="00FE6473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</w:pPr>
                            <w:r w:rsidRPr="007E6952"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  <w:t>pitch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6C554818" id="Text Box 87" o:spid="_x0000_s1152" type="#_x0000_t202" style="position:absolute;left:0;text-align:left;margin-left:0;margin-top:4pt;width:33.6pt;height:18.6pt;z-index:2522593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" fillcolor="white [3201]" strokeweight=".5pt">
                <v:textbox>
                  <w:txbxContent>
                    <w:p w14:paraId="31A1CECC" w14:textId="77777777" w:rsidR="002F3FC5" w:rsidRPr="007E6952" w:rsidRDefault="002F3FC5" w:rsidP="00FE6473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</w:pPr>
                      <w:r w:rsidRPr="007E6952"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  <w:t>pitch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E6473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247A68C2" wp14:editId="0711A45C">
                <wp:simplePos x="0" y="0"/>
                <wp:positionH relativeFrom="column">
                  <wp:posOffset>655320</wp:posOffset>
                </wp:positionH>
                <wp:positionV relativeFrom="paragraph">
                  <wp:posOffset>88900</wp:posOffset>
                </wp:positionV>
                <wp:extent cx="297180" cy="182880"/>
                <wp:effectExtent l="0" t="0" r="26670" b="26670"/>
                <wp:wrapNone/>
                <wp:docPr id="88" name="Oval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180" cy="18288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oval w14:anchorId="5B59232D" id="Oval 88" o:spid="_x0000_s1026" style="position:absolute;margin-left:51.6pt;margin-top:7pt;width:23.4pt;height:14.4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" fillcolor="white [3201]" strokecolor="black [3200]" strokeweight="1pt">
                <v:stroke joinstyle="miter"/>
              </v:oval>
            </w:pict>
          </mc:Fallback>
        </mc:AlternateContent>
      </w:r>
      <w:r w:rsidR="00FE6473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4ADB14A5" wp14:editId="51B3D2C2">
                <wp:simplePos x="0" y="0"/>
                <wp:positionH relativeFrom="column">
                  <wp:posOffset>1226820</wp:posOffset>
                </wp:positionH>
                <wp:positionV relativeFrom="paragraph">
                  <wp:posOffset>58420</wp:posOffset>
                </wp:positionV>
                <wp:extent cx="419100" cy="236220"/>
                <wp:effectExtent l="0" t="0" r="19050" b="11430"/>
                <wp:wrapNone/>
                <wp:docPr id="90" name="Text Box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0" cy="236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A6A837" w14:textId="77777777" w:rsidR="002F3FC5" w:rsidRPr="007E6952" w:rsidRDefault="002F3FC5" w:rsidP="00FE6473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</w:pPr>
                            <w:r w:rsidRPr="007E6952"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  <w:t>PID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4ADB14A5" id="Text Box 90" o:spid="_x0000_s1153" type="#_x0000_t202" style="position:absolute;left:0;text-align:left;margin-left:96.6pt;margin-top:4.6pt;width:33pt;height:18.6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" fillcolor="white [3201]" strokeweight=".5pt">
                <v:textbox>
                  <w:txbxContent>
                    <w:p w14:paraId="09A6A837" w14:textId="77777777" w:rsidR="002F3FC5" w:rsidRPr="007E6952" w:rsidRDefault="002F3FC5" w:rsidP="00FE6473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</w:pPr>
                      <w:r w:rsidRPr="007E6952"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  <w:t>PID</w:t>
                      </w:r>
                    </w:p>
                  </w:txbxContent>
                </v:textbox>
              </v:shape>
            </w:pict>
          </mc:Fallback>
        </mc:AlternateContent>
      </w:r>
    </w:p>
    <w:p w14:paraId="7B18EF63" w14:textId="735213B2" w:rsidR="00FE6473" w:rsidRDefault="00150B93" w:rsidP="00FE6473">
      <w:pPr>
        <w:bidi/>
        <w:rPr>
          <w:rFonts w:ascii="IRANSansWeb_Light" w:hAnsi="IRANSansWeb_Light" w:cs="B Nazanin"/>
          <w:sz w:val="28"/>
          <w:szCs w:val="28"/>
          <w:rtl/>
          <w:lang w:bidi="fa-IR"/>
        </w:rPr>
      </w:pPr>
      <w:r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2ECA790B" wp14:editId="5D0F44F5">
                <wp:simplePos x="0" y="0"/>
                <wp:positionH relativeFrom="column">
                  <wp:posOffset>1932709</wp:posOffset>
                </wp:positionH>
                <wp:positionV relativeFrom="paragraph">
                  <wp:posOffset>334530</wp:posOffset>
                </wp:positionV>
                <wp:extent cx="20782" cy="250074"/>
                <wp:effectExtent l="57150" t="38100" r="55880" b="17145"/>
                <wp:wrapNone/>
                <wp:docPr id="169" name="Straight Arrow Connector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782" cy="25007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0BBA4130" id="Straight Arrow Connector 169" o:spid="_x0000_s1026" type="#_x0000_t32" style="position:absolute;margin-left:152.2pt;margin-top:26.35pt;width:1.65pt;height:19.7pt;flip:y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" strokecolor="black [3200]" strokeweight="1pt">
                <v:stroke endarrow="block" joinstyle="miter"/>
              </v:shape>
            </w:pict>
          </mc:Fallback>
        </mc:AlternateContent>
      </w:r>
      <w:r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596600D2" wp14:editId="56D39043">
                <wp:simplePos x="0" y="0"/>
                <wp:positionH relativeFrom="column">
                  <wp:posOffset>2639233</wp:posOffset>
                </wp:positionH>
                <wp:positionV relativeFrom="paragraph">
                  <wp:posOffset>230620</wp:posOffset>
                </wp:positionV>
                <wp:extent cx="394912" cy="0"/>
                <wp:effectExtent l="0" t="76200" r="24765" b="95250"/>
                <wp:wrapNone/>
                <wp:docPr id="160" name="Straight Arrow Connector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4912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4F6F02B6" id="Straight Arrow Connector 160" o:spid="_x0000_s1026" type="#_x0000_t32" style="position:absolute;margin-left:207.8pt;margin-top:18.15pt;width:31.1pt;height:0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" strokecolor="black [3200]" strokeweight="1pt">
                <v:stroke endarrow="block" joinstyle="miter"/>
              </v:shape>
            </w:pict>
          </mc:Fallback>
        </mc:AlternateContent>
      </w:r>
      <w:r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564F37E8" wp14:editId="5CA3D949">
                <wp:simplePos x="0" y="0"/>
                <wp:positionH relativeFrom="column">
                  <wp:posOffset>2064039</wp:posOffset>
                </wp:positionH>
                <wp:positionV relativeFrom="paragraph">
                  <wp:posOffset>265257</wp:posOffset>
                </wp:positionV>
                <wp:extent cx="180397" cy="0"/>
                <wp:effectExtent l="0" t="76200" r="10160" b="95250"/>
                <wp:wrapNone/>
                <wp:docPr id="157" name="Straight Arrow Connector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397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039E1E21" id="Straight Arrow Connector 157" o:spid="_x0000_s1026" type="#_x0000_t32" style="position:absolute;margin-left:162.5pt;margin-top:20.9pt;width:14.2pt;height:0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" strokecolor="black [3200]" strokeweight="1pt">
                <v:stroke endarrow="block" joinstyle="miter"/>
              </v:shape>
            </w:pict>
          </mc:Fallback>
        </mc:AlternateContent>
      </w:r>
      <w:r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2777B308" wp14:editId="0F022F11">
                <wp:simplePos x="0" y="0"/>
                <wp:positionH relativeFrom="column">
                  <wp:posOffset>2237509</wp:posOffset>
                </wp:positionH>
                <wp:positionV relativeFrom="paragraph">
                  <wp:posOffset>112857</wp:posOffset>
                </wp:positionV>
                <wp:extent cx="387927" cy="207818"/>
                <wp:effectExtent l="0" t="0" r="12700" b="20955"/>
                <wp:wrapNone/>
                <wp:docPr id="149" name="Text Box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927" cy="2078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C654C9E" w14:textId="1F1A17C7" w:rsidR="002F3FC5" w:rsidRPr="00150B93" w:rsidRDefault="002F3FC5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</w:pPr>
                            <w:r w:rsidRPr="00150B93"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  <w:t>PID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shape w14:anchorId="2777B308" id="Text Box 149" o:spid="_x0000_s1154" type="#_x0000_t202" style="position:absolute;left:0;text-align:left;margin-left:176.2pt;margin-top:8.9pt;width:30.55pt;height:16.35pt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" fillcolor="white [3201]" strokeweight=".5pt">
                <v:textbox>
                  <w:txbxContent>
                    <w:p w14:paraId="6C654C9E" w14:textId="1F1A17C7" w:rsidR="002F3FC5" w:rsidRPr="00150B93" w:rsidRDefault="002F3FC5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</w:pPr>
                      <w:r w:rsidRPr="00150B93"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  <w:t>PID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7D347B96" wp14:editId="19C806A7">
                <wp:simplePos x="0" y="0"/>
                <wp:positionH relativeFrom="column">
                  <wp:posOffset>1683327</wp:posOffset>
                </wp:positionH>
                <wp:positionV relativeFrom="paragraph">
                  <wp:posOffset>258330</wp:posOffset>
                </wp:positionV>
                <wp:extent cx="187037" cy="0"/>
                <wp:effectExtent l="0" t="76200" r="22860" b="95250"/>
                <wp:wrapNone/>
                <wp:docPr id="144" name="Straight Arrow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7037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6EB433A6" id="Straight Arrow Connector 144" o:spid="_x0000_s1026" type="#_x0000_t32" style="position:absolute;margin-left:132.55pt;margin-top:20.35pt;width:14.75pt;height:0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" strokecolor="black [3200]" strokeweight="1pt">
                <v:stroke endarrow="block" joinstyle="miter"/>
              </v:shape>
            </w:pict>
          </mc:Fallback>
        </mc:AlternateContent>
      </w:r>
      <w:r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108E13A1" wp14:editId="34FB83EA">
                <wp:simplePos x="0" y="0"/>
                <wp:positionH relativeFrom="column">
                  <wp:posOffset>1870306</wp:posOffset>
                </wp:positionH>
                <wp:positionV relativeFrom="paragraph">
                  <wp:posOffset>154305</wp:posOffset>
                </wp:positionV>
                <wp:extent cx="193963" cy="193560"/>
                <wp:effectExtent l="0" t="0" r="15875" b="16510"/>
                <wp:wrapNone/>
                <wp:docPr id="142" name="Oval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963" cy="1935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oval w14:anchorId="4FD16DB8" id="Oval 142" o:spid="_x0000_s1026" style="position:absolute;margin-left:147.25pt;margin-top:12.15pt;width:15.25pt;height:15.25pt;z-index:2523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" fillcolor="white [3201]" strokecolor="black [3200]" strokeweight="1pt">
                <v:stroke joinstyle="miter"/>
              </v:oval>
            </w:pict>
          </mc:Fallback>
        </mc:AlternateContent>
      </w:r>
      <w:r w:rsidR="00FE6473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91072" behindDoc="0" locked="0" layoutInCell="1" allowOverlap="1" wp14:anchorId="05CFFE78" wp14:editId="2419DB75">
                <wp:simplePos x="0" y="0"/>
                <wp:positionH relativeFrom="column">
                  <wp:posOffset>784860</wp:posOffset>
                </wp:positionH>
                <wp:positionV relativeFrom="paragraph">
                  <wp:posOffset>373380</wp:posOffset>
                </wp:positionV>
                <wp:extent cx="0" cy="220980"/>
                <wp:effectExtent l="76200" t="38100" r="57150" b="26670"/>
                <wp:wrapNone/>
                <wp:docPr id="100" name="Straight Arrow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09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565AF92D" id="Straight Arrow Connector 100" o:spid="_x0000_s1026" type="#_x0000_t32" style="position:absolute;margin-left:61.8pt;margin-top:29.4pt;width:0;height:17.4pt;flip:y;z-index:2522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" strokecolor="black [3200]" strokeweight="1pt">
                <v:stroke endarrow="block" joinstyle="miter"/>
              </v:shape>
            </w:pict>
          </mc:Fallback>
        </mc:AlternateContent>
      </w:r>
      <w:r w:rsidR="00FE6473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146DFB13" wp14:editId="5A45C9C3">
                <wp:simplePos x="0" y="0"/>
                <wp:positionH relativeFrom="column">
                  <wp:posOffset>419100</wp:posOffset>
                </wp:positionH>
                <wp:positionV relativeFrom="paragraph">
                  <wp:posOffset>251460</wp:posOffset>
                </wp:positionV>
                <wp:extent cx="213360" cy="0"/>
                <wp:effectExtent l="0" t="76200" r="15240" b="95250"/>
                <wp:wrapNone/>
                <wp:docPr id="102" name="Straight Arrow Connector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336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606F5583" id="Straight Arrow Connector 102" o:spid="_x0000_s1026" type="#_x0000_t32" style="position:absolute;margin-left:33pt;margin-top:19.8pt;width:16.8pt;height:0;z-index:25228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" strokecolor="black [3200]" strokeweight="1pt">
                <v:stroke endarrow="block" joinstyle="miter"/>
              </v:shape>
            </w:pict>
          </mc:Fallback>
        </mc:AlternateContent>
      </w:r>
      <w:r w:rsidR="00FE6473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425A3114" wp14:editId="1919B40B">
                <wp:simplePos x="0" y="0"/>
                <wp:positionH relativeFrom="margin">
                  <wp:align>left</wp:align>
                </wp:positionH>
                <wp:positionV relativeFrom="paragraph">
                  <wp:posOffset>144780</wp:posOffset>
                </wp:positionV>
                <wp:extent cx="419100" cy="205740"/>
                <wp:effectExtent l="0" t="0" r="19050" b="22860"/>
                <wp:wrapNone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0" cy="2057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C31596" w14:textId="77777777" w:rsidR="002F3FC5" w:rsidRPr="007E6952" w:rsidRDefault="002F3FC5" w:rsidP="00FE6473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</w:pPr>
                            <w:r w:rsidRPr="007E6952"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  <w:t>Yaw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425A3114" id="Text Box 114" o:spid="_x0000_s1155" type="#_x0000_t202" style="position:absolute;left:0;text-align:left;margin-left:0;margin-top:11.4pt;width:33pt;height:16.2pt;z-index:2522613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" fillcolor="white [3201]" strokeweight=".5pt">
                <v:textbox>
                  <w:txbxContent>
                    <w:p w14:paraId="6FC31596" w14:textId="77777777" w:rsidR="002F3FC5" w:rsidRPr="007E6952" w:rsidRDefault="002F3FC5" w:rsidP="00FE6473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</w:pPr>
                      <w:r w:rsidRPr="007E6952"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  <w:t>Yaw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E6473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 wp14:anchorId="0A1CD36E" wp14:editId="0EE7D6BD">
                <wp:simplePos x="0" y="0"/>
                <wp:positionH relativeFrom="column">
                  <wp:posOffset>960120</wp:posOffset>
                </wp:positionH>
                <wp:positionV relativeFrom="paragraph">
                  <wp:posOffset>266700</wp:posOffset>
                </wp:positionV>
                <wp:extent cx="266700" cy="0"/>
                <wp:effectExtent l="0" t="76200" r="19050" b="95250"/>
                <wp:wrapNone/>
                <wp:docPr id="115" name="Straight Arrow Connector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09BA066E" id="Straight Arrow Connector 115" o:spid="_x0000_s1026" type="#_x0000_t32" style="position:absolute;margin-left:75.6pt;margin-top:21pt;width:21pt;height:0;z-index:25228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" strokecolor="black [3200]" strokeweight="1pt">
                <v:stroke endarrow="block" joinstyle="miter"/>
              </v:shape>
            </w:pict>
          </mc:Fallback>
        </mc:AlternateContent>
      </w:r>
      <w:r w:rsidR="00FE6473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6F25D7D7" wp14:editId="19D64260">
                <wp:simplePos x="0" y="0"/>
                <wp:positionH relativeFrom="column">
                  <wp:posOffset>632460</wp:posOffset>
                </wp:positionH>
                <wp:positionV relativeFrom="paragraph">
                  <wp:posOffset>167640</wp:posOffset>
                </wp:positionV>
                <wp:extent cx="312420" cy="198120"/>
                <wp:effectExtent l="0" t="0" r="11430" b="11430"/>
                <wp:wrapNone/>
                <wp:docPr id="116" name="Oval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" cy="1981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oval w14:anchorId="14B850F9" id="Oval 116" o:spid="_x0000_s1026" style="position:absolute;margin-left:49.8pt;margin-top:13.2pt;width:24.6pt;height:15.6pt;z-index:2522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" fillcolor="white [3201]" strokecolor="black [3200]" strokeweight="1pt">
                <v:stroke joinstyle="miter"/>
              </v:oval>
            </w:pict>
          </mc:Fallback>
        </mc:AlternateContent>
      </w:r>
      <w:r w:rsidR="00FE6473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53184" behindDoc="0" locked="0" layoutInCell="1" allowOverlap="1" wp14:anchorId="2B773036" wp14:editId="3681756F">
                <wp:simplePos x="0" y="0"/>
                <wp:positionH relativeFrom="column">
                  <wp:posOffset>1234440</wp:posOffset>
                </wp:positionH>
                <wp:positionV relativeFrom="paragraph">
                  <wp:posOffset>152400</wp:posOffset>
                </wp:positionV>
                <wp:extent cx="441960" cy="236220"/>
                <wp:effectExtent l="0" t="0" r="15240" b="11430"/>
                <wp:wrapNone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960" cy="236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5D4734" w14:textId="77777777" w:rsidR="002F3FC5" w:rsidRPr="007E6952" w:rsidRDefault="002F3FC5" w:rsidP="00FE6473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</w:pPr>
                            <w:r w:rsidRPr="007E6952"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  <w:t>PID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2B773036" id="Text Box 118" o:spid="_x0000_s1156" type="#_x0000_t202" style="position:absolute;left:0;text-align:left;margin-left:97.2pt;margin-top:12pt;width:34.8pt;height:18.6pt;z-index:25225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" fillcolor="white [3201]" strokeweight=".5pt">
                <v:textbox>
                  <w:txbxContent>
                    <w:p w14:paraId="2D5D4734" w14:textId="77777777" w:rsidR="002F3FC5" w:rsidRPr="007E6952" w:rsidRDefault="002F3FC5" w:rsidP="00FE6473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</w:pPr>
                      <w:r w:rsidRPr="007E6952"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  <w:t>PID</w:t>
                      </w:r>
                    </w:p>
                  </w:txbxContent>
                </v:textbox>
              </v:shape>
            </w:pict>
          </mc:Fallback>
        </mc:AlternateContent>
      </w:r>
    </w:p>
    <w:p w14:paraId="47D76D58" w14:textId="79A597E1" w:rsidR="00FE6473" w:rsidRDefault="00150B93" w:rsidP="000B479D">
      <w:pPr>
        <w:bidi/>
        <w:rPr>
          <w:rFonts w:ascii="IRANSansWeb_Light" w:hAnsi="IRANSansWeb_Light" w:cs="B Nazanin"/>
          <w:sz w:val="28"/>
          <w:szCs w:val="28"/>
          <w:rtl/>
          <w:lang w:bidi="fa-IR"/>
        </w:rPr>
      </w:pPr>
      <w:r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331008" behindDoc="0" locked="0" layoutInCell="1" allowOverlap="1" wp14:anchorId="13C26F91" wp14:editId="081C10FA">
                <wp:simplePos x="0" y="0"/>
                <wp:positionH relativeFrom="column">
                  <wp:posOffset>1274618</wp:posOffset>
                </wp:positionH>
                <wp:positionV relativeFrom="paragraph">
                  <wp:posOffset>190904</wp:posOffset>
                </wp:positionV>
                <wp:extent cx="665076" cy="7620"/>
                <wp:effectExtent l="0" t="0" r="20955" b="30480"/>
                <wp:wrapNone/>
                <wp:docPr id="168" name="Straight Connector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5076" cy="76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line w14:anchorId="10354C70" id="Straight Connector 168" o:spid="_x0000_s1026" style="position:absolute;flip:y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0.35pt,15.05pt" to="152.7pt,1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" strokecolor="black [3200]" strokeweight="1pt">
                <v:stroke joinstyle="miter"/>
              </v:line>
            </w:pict>
          </mc:Fallback>
        </mc:AlternateContent>
      </w:r>
      <w:r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748766D2" wp14:editId="26C695BB">
                <wp:simplePos x="0" y="0"/>
                <wp:positionH relativeFrom="column">
                  <wp:posOffset>3885391</wp:posOffset>
                </wp:positionH>
                <wp:positionV relativeFrom="paragraph">
                  <wp:posOffset>210589</wp:posOffset>
                </wp:positionV>
                <wp:extent cx="342900" cy="228600"/>
                <wp:effectExtent l="0" t="0" r="0" b="0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74A2E8F" w14:textId="0978C837" w:rsidR="002F3FC5" w:rsidRPr="00297AC7" w:rsidRDefault="002F3FC5" w:rsidP="00FE6473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748766D2" id="Text Box 64" o:spid="_x0000_s1157" type="#_x0000_t202" style="position:absolute;left:0;text-align:left;margin-left:305.95pt;margin-top:16.6pt;width:27pt;height:18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" fillcolor="white [3201]" stroked="f" strokeweight=".5pt">
                <v:textbox>
                  <w:txbxContent>
                    <w:p w14:paraId="574A2E8F" w14:textId="0978C837" w:rsidR="002F3FC5" w:rsidRPr="00297AC7" w:rsidRDefault="002F3FC5" w:rsidP="00FE6473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E6473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93120" behindDoc="0" locked="0" layoutInCell="1" allowOverlap="1" wp14:anchorId="50F5DA12" wp14:editId="60C091E4">
                <wp:simplePos x="0" y="0"/>
                <wp:positionH relativeFrom="column">
                  <wp:posOffset>1036320</wp:posOffset>
                </wp:positionH>
                <wp:positionV relativeFrom="paragraph">
                  <wp:posOffset>116840</wp:posOffset>
                </wp:positionV>
                <wp:extent cx="220980" cy="220980"/>
                <wp:effectExtent l="0" t="0" r="26670" b="26670"/>
                <wp:wrapNone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" cy="2209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38939F" w14:textId="77777777" w:rsidR="002F3FC5" w:rsidRPr="00274131" w:rsidRDefault="002F3FC5" w:rsidP="00FE6473">
                            <w:pPr>
                              <w:rPr>
                                <w:rFonts w:cs="B Nazanin"/>
                                <w:sz w:val="18"/>
                                <w:szCs w:val="18"/>
                                <w:rtl/>
                                <w:lang w:bidi="fa-IR"/>
                              </w:rPr>
                            </w:pPr>
                            <w:r w:rsidRPr="00274131">
                              <w:rPr>
                                <w:rFonts w:cs="B Nazanin" w:hint="cs"/>
                                <w:sz w:val="18"/>
                                <w:szCs w:val="18"/>
                                <w:rtl/>
                                <w:lang w:bidi="fa-IR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50F5DA12" id="Text Box 123" o:spid="_x0000_s1158" type="#_x0000_t202" style="position:absolute;left:0;text-align:left;margin-left:81.6pt;margin-top:9.2pt;width:17.4pt;height:17.4pt;z-index:2522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" fillcolor="white [3201]" strokeweight=".5pt">
                <v:textbox>
                  <w:txbxContent>
                    <w:p w14:paraId="1038939F" w14:textId="77777777" w:rsidR="002F3FC5" w:rsidRPr="00274131" w:rsidRDefault="002F3FC5" w:rsidP="00FE6473">
                      <w:pPr>
                        <w:rPr>
                          <w:rFonts w:cs="B Nazanin"/>
                          <w:sz w:val="18"/>
                          <w:szCs w:val="18"/>
                          <w:rtl/>
                          <w:lang w:bidi="fa-IR"/>
                        </w:rPr>
                      </w:pPr>
                      <w:r w:rsidRPr="00274131">
                        <w:rPr>
                          <w:rFonts w:cs="B Nazanin" w:hint="cs"/>
                          <w:sz w:val="18"/>
                          <w:szCs w:val="18"/>
                          <w:rtl/>
                          <w:lang w:bidi="fa-IR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E6473"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7A3261FF" wp14:editId="79E67FE7">
                <wp:simplePos x="0" y="0"/>
                <wp:positionH relativeFrom="column">
                  <wp:posOffset>784860</wp:posOffset>
                </wp:positionH>
                <wp:positionV relativeFrom="paragraph">
                  <wp:posOffset>193040</wp:posOffset>
                </wp:positionV>
                <wp:extent cx="236220" cy="7620"/>
                <wp:effectExtent l="0" t="0" r="30480" b="30480"/>
                <wp:wrapNone/>
                <wp:docPr id="124" name="Straight Connector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6220" cy="76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line w14:anchorId="6F405F46" id="Straight Connector 124" o:spid="_x0000_s1026" style="position:absolute;flip:y;z-index:25229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1.8pt,15.2pt" to="80.4pt,1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" strokecolor="black [3200]" strokeweight="1pt">
                <v:stroke joinstyle="miter"/>
              </v:line>
            </w:pict>
          </mc:Fallback>
        </mc:AlternateContent>
      </w:r>
    </w:p>
    <w:p w14:paraId="10D191B9" w14:textId="60B0B486" w:rsidR="00CF4BEA" w:rsidRPr="00665B2E" w:rsidRDefault="002D0C04" w:rsidP="00665B2E">
      <w:pPr>
        <w:bidi/>
        <w:spacing w:line="276" w:lineRule="auto"/>
        <w:jc w:val="center"/>
        <w:rPr>
          <w:rFonts w:ascii="IRANSansWeb_Light" w:hAnsi="IRANSansWeb_Light" w:cs="B Nazanin"/>
          <w:sz w:val="24"/>
          <w:szCs w:val="24"/>
          <w:rtl/>
          <w:lang w:bidi="fa-IR"/>
        </w:rPr>
      </w:pPr>
      <w:bookmarkStart w:id="733" w:name="_Hlk96694810"/>
      <w:r>
        <w:rPr>
          <w:rFonts w:ascii="IRANSansWeb_Light" w:hAnsi="IRANSansWeb_Light" w:cs="B Nazanin" w:hint="cs"/>
          <w:sz w:val="24"/>
          <w:szCs w:val="24"/>
          <w:rtl/>
          <w:lang w:bidi="fa-IR"/>
        </w:rPr>
        <w:t xml:space="preserve">شکل </w:t>
      </w:r>
      <w:r w:rsidR="00735FED">
        <w:rPr>
          <w:rFonts w:ascii="IRANSansWeb_Light" w:hAnsi="IRANSansWeb_Light" w:cs="B Nazanin" w:hint="cs"/>
          <w:sz w:val="24"/>
          <w:szCs w:val="24"/>
          <w:rtl/>
          <w:lang w:bidi="fa-IR"/>
        </w:rPr>
        <w:t>4-16:</w:t>
      </w:r>
      <w:r>
        <w:rPr>
          <w:rFonts w:ascii="IRANSansWeb_Light" w:hAnsi="IRANSansWeb_Light" w:cs="B Nazanin" w:hint="cs"/>
          <w:sz w:val="24"/>
          <w:szCs w:val="24"/>
          <w:rtl/>
          <w:lang w:bidi="fa-IR"/>
        </w:rPr>
        <w:t xml:space="preserve"> بلوک دیاگرام سیستم با کنترل آبشاری</w:t>
      </w:r>
    </w:p>
    <w:bookmarkEnd w:id="733"/>
    <w:p w14:paraId="610FBBBB" w14:textId="1C4185C2" w:rsidR="0035182A" w:rsidRDefault="00AC05A8" w:rsidP="00E4168D">
      <w:pPr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rtl/>
          <w:lang w:bidi="fa-IR"/>
        </w:rPr>
      </w:pPr>
      <w:r w:rsidRPr="00AC05A8">
        <w:rPr>
          <w:rFonts w:ascii="IRANSansWeb_Light" w:hAnsi="IRANSansWeb_Light" w:cs="B Nazanin" w:hint="cs"/>
          <w:sz w:val="28"/>
          <w:szCs w:val="28"/>
          <w:rtl/>
          <w:lang w:bidi="fa-IR"/>
        </w:rPr>
        <w:lastRenderedPageBreak/>
        <w:t>پس از طراحی کنترل</w:t>
      </w:r>
      <w:r w:rsidRPr="00AC05A8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Pr="00AC05A8">
        <w:rPr>
          <w:rFonts w:ascii="IRANSansWeb_Light" w:hAnsi="IRANSansWeb_Light" w:cs="B Nazanin" w:hint="cs"/>
          <w:sz w:val="28"/>
          <w:szCs w:val="28"/>
          <w:rtl/>
          <w:lang w:bidi="fa-IR"/>
        </w:rPr>
        <w:t>کننده آبشاری مطابق بلوک</w:t>
      </w:r>
      <w:r w:rsidRPr="00AC05A8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Pr="00AC05A8">
        <w:rPr>
          <w:rFonts w:ascii="IRANSansWeb_Light" w:hAnsi="IRANSansWeb_Light" w:cs="B Nazanin" w:hint="cs"/>
          <w:sz w:val="28"/>
          <w:szCs w:val="28"/>
          <w:rtl/>
          <w:lang w:bidi="fa-IR"/>
        </w:rPr>
        <w:t>دیاگرام شکل16-4 زوایا به صورت</w:t>
      </w:r>
      <w:r w:rsidR="00CB31F1">
        <w:rPr>
          <w:rFonts w:ascii="IRANSansWeb_Light" w:hAnsi="IRANSansWeb_Light" w:cs="B Nazanin" w:hint="cs"/>
          <w:sz w:val="28"/>
          <w:szCs w:val="28"/>
          <w:rtl/>
          <w:lang w:bidi="fa-IR"/>
        </w:rPr>
        <w:t>4-17 و 4-18</w:t>
      </w:r>
      <w:r w:rsidRPr="00AC05A8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خواهند</w:t>
      </w:r>
      <w:r w:rsidR="00517D79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Pr="00AC05A8">
        <w:rPr>
          <w:rFonts w:ascii="IRANSansWeb_Light" w:hAnsi="IRANSansWeb_Light" w:cs="B Nazanin" w:hint="cs"/>
          <w:sz w:val="28"/>
          <w:szCs w:val="28"/>
          <w:rtl/>
          <w:lang w:bidi="fa-IR"/>
        </w:rPr>
        <w:t>شد.</w:t>
      </w:r>
    </w:p>
    <w:p w14:paraId="728EE56E" w14:textId="18B522CB" w:rsidR="00AC05A8" w:rsidRPr="00AC05A8" w:rsidRDefault="007F322A" w:rsidP="00E4168D">
      <w:pPr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lang w:bidi="fa-IR"/>
        </w:rPr>
      </w:pPr>
      <w:r>
        <w:rPr>
          <w:noProof/>
        </w:rPr>
        <w:drawing>
          <wp:anchor distT="0" distB="0" distL="114300" distR="114300" simplePos="0" relativeHeight="252165120" behindDoc="0" locked="0" layoutInCell="1" allowOverlap="1" wp14:anchorId="22088E4B" wp14:editId="760A6E64">
            <wp:simplePos x="0" y="0"/>
            <wp:positionH relativeFrom="margin">
              <wp:align>center</wp:align>
            </wp:positionH>
            <wp:positionV relativeFrom="paragraph">
              <wp:posOffset>53629</wp:posOffset>
            </wp:positionV>
            <wp:extent cx="3858768" cy="3017520"/>
            <wp:effectExtent l="0" t="0" r="8890" b="0"/>
            <wp:wrapNone/>
            <wp:docPr id="565" name="Picture 5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B657DA" w14:textId="05FBF423" w:rsidR="0035182A" w:rsidRDefault="0035182A" w:rsidP="00E4168D">
      <w:pPr>
        <w:bidi/>
        <w:spacing w:line="276" w:lineRule="auto"/>
        <w:jc w:val="lowKashida"/>
        <w:rPr>
          <w:rFonts w:ascii="IRANSansWeb_Light" w:hAnsi="IRANSansWeb_Light" w:cs="B Nazanin"/>
          <w:sz w:val="24"/>
          <w:szCs w:val="24"/>
          <w:rtl/>
          <w:lang w:bidi="fa-IR"/>
        </w:rPr>
      </w:pPr>
    </w:p>
    <w:p w14:paraId="6ACBB325" w14:textId="00694DCF" w:rsidR="0035182A" w:rsidRDefault="00AC05A8" w:rsidP="00E4168D">
      <w:pPr>
        <w:bidi/>
        <w:spacing w:line="276" w:lineRule="auto"/>
        <w:jc w:val="lowKashida"/>
        <w:rPr>
          <w:rFonts w:ascii="IRANSansWeb_Light" w:hAnsi="IRANSansWeb_Light" w:cs="B Nazanin"/>
          <w:sz w:val="24"/>
          <w:szCs w:val="24"/>
          <w:rtl/>
          <w:lang w:bidi="fa-IR"/>
        </w:rPr>
      </w:pPr>
      <w:r>
        <w:rPr>
          <w:rFonts w:ascii="IRANSansWeb_Light" w:hAnsi="IRANSansWeb_Light" w:cs="B Nazanin" w:hint="cs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67168" behindDoc="0" locked="0" layoutInCell="1" allowOverlap="1" wp14:anchorId="14EDD5B3" wp14:editId="71AC8708">
                <wp:simplePos x="0" y="0"/>
                <wp:positionH relativeFrom="column">
                  <wp:posOffset>335280</wp:posOffset>
                </wp:positionH>
                <wp:positionV relativeFrom="paragraph">
                  <wp:posOffset>325755</wp:posOffset>
                </wp:positionV>
                <wp:extent cx="1074420" cy="251460"/>
                <wp:effectExtent l="0" t="7620" r="3810" b="3810"/>
                <wp:wrapNone/>
                <wp:docPr id="567" name="Text Box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7442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797D9C6" w14:textId="4C731257" w:rsidR="002F3FC5" w:rsidRPr="00AC05A8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AC05A8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Pitch(degree)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14EDD5B3" id="Text Box 567" o:spid="_x0000_s1159" type="#_x0000_t202" style="position:absolute;left:0;text-align:left;margin-left:26.4pt;margin-top:25.65pt;width:84.6pt;height:19.8pt;rotation:-90;z-index:25216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" fillcolor="white [3201]" stroked="f" strokeweight=".5pt">
                <v:textbox>
                  <w:txbxContent>
                    <w:p w14:paraId="6797D9C6" w14:textId="4C731257" w:rsidR="002F3FC5" w:rsidRPr="00AC05A8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AC05A8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Pitch(degree)</w:t>
                      </w:r>
                    </w:p>
                  </w:txbxContent>
                </v:textbox>
              </v:shape>
            </w:pict>
          </mc:Fallback>
        </mc:AlternateContent>
      </w:r>
    </w:p>
    <w:p w14:paraId="772848E6" w14:textId="00E27B40" w:rsidR="0035182A" w:rsidRDefault="0035182A" w:rsidP="00E4168D">
      <w:pPr>
        <w:bidi/>
        <w:spacing w:line="276" w:lineRule="auto"/>
        <w:jc w:val="lowKashida"/>
        <w:rPr>
          <w:rFonts w:ascii="IRANSansWeb_Light" w:hAnsi="IRANSansWeb_Light" w:cs="B Nazanin"/>
          <w:sz w:val="24"/>
          <w:szCs w:val="24"/>
          <w:rtl/>
          <w:lang w:bidi="fa-IR"/>
        </w:rPr>
      </w:pPr>
    </w:p>
    <w:p w14:paraId="092E5A92" w14:textId="5255543A" w:rsidR="0035182A" w:rsidRDefault="0035182A" w:rsidP="00E4168D">
      <w:pPr>
        <w:bidi/>
        <w:spacing w:line="276" w:lineRule="auto"/>
        <w:jc w:val="lowKashida"/>
        <w:rPr>
          <w:rFonts w:ascii="IRANSansWeb_Light" w:hAnsi="IRANSansWeb_Light" w:cs="B Nazanin"/>
          <w:sz w:val="24"/>
          <w:szCs w:val="24"/>
          <w:rtl/>
          <w:lang w:bidi="fa-IR"/>
        </w:rPr>
      </w:pPr>
    </w:p>
    <w:p w14:paraId="2E8D0FF6" w14:textId="74AA1081" w:rsidR="0035182A" w:rsidRDefault="0035182A" w:rsidP="00E4168D">
      <w:pPr>
        <w:bidi/>
        <w:spacing w:line="276" w:lineRule="auto"/>
        <w:jc w:val="lowKashida"/>
        <w:rPr>
          <w:rFonts w:ascii="IRANSansWeb_Light" w:hAnsi="IRANSansWeb_Light" w:cs="B Nazanin"/>
          <w:sz w:val="24"/>
          <w:szCs w:val="24"/>
          <w:rtl/>
          <w:lang w:bidi="fa-IR"/>
        </w:rPr>
      </w:pPr>
    </w:p>
    <w:p w14:paraId="3B481149" w14:textId="56CBF110" w:rsidR="0035182A" w:rsidRDefault="0035182A" w:rsidP="00E4168D">
      <w:pPr>
        <w:bidi/>
        <w:spacing w:line="276" w:lineRule="auto"/>
        <w:jc w:val="lowKashida"/>
        <w:rPr>
          <w:rFonts w:ascii="IRANSansWeb_Light" w:hAnsi="IRANSansWeb_Light" w:cs="B Nazanin"/>
          <w:sz w:val="24"/>
          <w:szCs w:val="24"/>
          <w:rtl/>
          <w:lang w:bidi="fa-IR"/>
        </w:rPr>
      </w:pPr>
    </w:p>
    <w:p w14:paraId="68EBE0F4" w14:textId="0A40CBFD" w:rsidR="0035182A" w:rsidRDefault="0035182A" w:rsidP="00E4168D">
      <w:pPr>
        <w:bidi/>
        <w:spacing w:line="276" w:lineRule="auto"/>
        <w:jc w:val="lowKashida"/>
        <w:rPr>
          <w:rFonts w:ascii="IRANSansWeb_Light" w:hAnsi="IRANSansWeb_Light" w:cs="B Nazanin"/>
          <w:sz w:val="24"/>
          <w:szCs w:val="24"/>
          <w:rtl/>
          <w:lang w:bidi="fa-IR"/>
        </w:rPr>
      </w:pPr>
    </w:p>
    <w:p w14:paraId="5C6722D5" w14:textId="24EC13C8" w:rsidR="00CF4BEA" w:rsidRDefault="00665B2E" w:rsidP="00E4168D">
      <w:pPr>
        <w:bidi/>
        <w:spacing w:line="276" w:lineRule="auto"/>
        <w:jc w:val="lowKashida"/>
        <w:rPr>
          <w:rFonts w:ascii="IRANSansWeb_Light" w:hAnsi="IRANSansWeb_Light" w:cs="B Nazanin"/>
          <w:sz w:val="24"/>
          <w:szCs w:val="24"/>
          <w:rtl/>
          <w:lang w:bidi="fa-IR"/>
        </w:rPr>
      </w:pPr>
      <w:r>
        <w:rPr>
          <w:rFonts w:ascii="IRANSansWeb_Light" w:hAnsi="IRANSansWeb_Light" w:cs="B Nazanin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0A1A33DA" wp14:editId="0FBFA378">
                <wp:simplePos x="0" y="0"/>
                <wp:positionH relativeFrom="margin">
                  <wp:align>center</wp:align>
                </wp:positionH>
                <wp:positionV relativeFrom="paragraph">
                  <wp:posOffset>131214</wp:posOffset>
                </wp:positionV>
                <wp:extent cx="624840" cy="251460"/>
                <wp:effectExtent l="0" t="0" r="3810" b="0"/>
                <wp:wrapNone/>
                <wp:docPr id="566" name="Text Box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484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9D02F82" w14:textId="316A2EEA" w:rsidR="002F3FC5" w:rsidRDefault="002F3FC5">
                            <w:pPr>
                              <w:rPr>
                                <w:lang w:bidi="fa-IR"/>
                              </w:rPr>
                            </w:pPr>
                            <w:r>
                              <w:rPr>
                                <w:lang w:bidi="fa-IR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0A1A33DA" id="Text Box 566" o:spid="_x0000_s1160" type="#_x0000_t202" style="position:absolute;left:0;text-align:left;margin-left:0;margin-top:10.35pt;width:49.2pt;height:19.8pt;z-index:2521661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" fillcolor="white [3201]" stroked="f" strokeweight=".5pt">
                <v:textbox>
                  <w:txbxContent>
                    <w:p w14:paraId="19D02F82" w14:textId="316A2EEA" w:rsidR="002F3FC5" w:rsidRDefault="002F3FC5">
                      <w:pPr>
                        <w:rPr>
                          <w:lang w:bidi="fa-IR"/>
                        </w:rPr>
                      </w:pPr>
                      <w:r>
                        <w:rPr>
                          <w:lang w:bidi="fa-IR"/>
                        </w:rPr>
                        <w:t>Time(s)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05A8">
        <w:rPr>
          <w:rFonts w:ascii="IRANSansWeb_Light" w:hAnsi="IRANSansWeb_Light" w:cs="B Nazanin" w:hint="cs"/>
          <w:sz w:val="24"/>
          <w:szCs w:val="24"/>
          <w:rtl/>
          <w:lang w:bidi="fa-IR"/>
        </w:rPr>
        <w:t xml:space="preserve">                                                              </w:t>
      </w:r>
    </w:p>
    <w:p w14:paraId="7D329F5C" w14:textId="3033B3CB" w:rsidR="0035182A" w:rsidRDefault="00AC05A8" w:rsidP="00665B2E">
      <w:pPr>
        <w:bidi/>
        <w:spacing w:line="276" w:lineRule="auto"/>
        <w:jc w:val="center"/>
        <w:rPr>
          <w:rFonts w:ascii="IRANSansWeb_Light" w:hAnsi="IRANSansWeb_Light" w:cs="B Nazanin"/>
          <w:sz w:val="24"/>
          <w:szCs w:val="24"/>
          <w:rtl/>
          <w:lang w:bidi="fa-IR"/>
        </w:rPr>
      </w:pPr>
      <w:bookmarkStart w:id="734" w:name="_Hlk96694816"/>
      <w:r>
        <w:rPr>
          <w:rFonts w:ascii="IRANSansWeb_Light" w:hAnsi="IRANSansWeb_Light" w:cs="B Nazanin" w:hint="cs"/>
          <w:sz w:val="24"/>
          <w:szCs w:val="24"/>
          <w:rtl/>
          <w:lang w:bidi="fa-IR"/>
        </w:rPr>
        <w:t>شکل</w:t>
      </w:r>
      <w:r w:rsidR="00CB31F1">
        <w:rPr>
          <w:rFonts w:ascii="IRANSansWeb_Light" w:hAnsi="IRANSansWeb_Light" w:cs="B Nazanin" w:hint="cs"/>
          <w:sz w:val="24"/>
          <w:szCs w:val="24"/>
          <w:rtl/>
          <w:lang w:bidi="fa-IR"/>
        </w:rPr>
        <w:t xml:space="preserve">4-17: </w:t>
      </w:r>
      <w:r>
        <w:rPr>
          <w:rFonts w:ascii="IRANSansWeb_Light" w:hAnsi="IRANSansWeb_Light" w:cs="B Nazanin" w:hint="cs"/>
          <w:sz w:val="24"/>
          <w:szCs w:val="24"/>
          <w:rtl/>
          <w:lang w:bidi="fa-IR"/>
        </w:rPr>
        <w:t>زاویه پیچ 10 درجه</w:t>
      </w:r>
    </w:p>
    <w:bookmarkEnd w:id="734"/>
    <w:p w14:paraId="3CD1911C" w14:textId="4D3960F7" w:rsidR="0035182A" w:rsidRDefault="00AC05A8" w:rsidP="00E4168D">
      <w:pPr>
        <w:bidi/>
        <w:spacing w:line="276" w:lineRule="auto"/>
        <w:jc w:val="lowKashida"/>
        <w:rPr>
          <w:rFonts w:ascii="IRANSansWeb_Light" w:hAnsi="IRANSansWeb_Light" w:cs="B Nazanin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2168192" behindDoc="0" locked="0" layoutInCell="1" allowOverlap="1" wp14:anchorId="2D49D207" wp14:editId="7BDFF777">
            <wp:simplePos x="0" y="0"/>
            <wp:positionH relativeFrom="margin">
              <wp:align>center</wp:align>
            </wp:positionH>
            <wp:positionV relativeFrom="paragraph">
              <wp:posOffset>45720</wp:posOffset>
            </wp:positionV>
            <wp:extent cx="3858768" cy="3017520"/>
            <wp:effectExtent l="0" t="0" r="8890" b="0"/>
            <wp:wrapNone/>
            <wp:docPr id="568" name="Picture 5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22884E" w14:textId="40CC2E77" w:rsidR="0035182A" w:rsidRDefault="0035182A" w:rsidP="00E4168D">
      <w:pPr>
        <w:bidi/>
        <w:spacing w:line="276" w:lineRule="auto"/>
        <w:jc w:val="lowKashida"/>
        <w:rPr>
          <w:rFonts w:ascii="IRANSansWeb_Light" w:hAnsi="IRANSansWeb_Light" w:cs="B Nazanin"/>
          <w:sz w:val="24"/>
          <w:szCs w:val="24"/>
          <w:rtl/>
          <w:lang w:bidi="fa-IR"/>
        </w:rPr>
      </w:pPr>
    </w:p>
    <w:p w14:paraId="0F0A7C09" w14:textId="43BB16EC" w:rsidR="0035182A" w:rsidRDefault="0035182A" w:rsidP="00E4168D">
      <w:pPr>
        <w:bidi/>
        <w:spacing w:line="276" w:lineRule="auto"/>
        <w:jc w:val="lowKashida"/>
        <w:rPr>
          <w:rFonts w:ascii="IRANSansWeb_Light" w:hAnsi="IRANSansWeb_Light" w:cs="B Nazanin"/>
          <w:sz w:val="24"/>
          <w:szCs w:val="24"/>
          <w:rtl/>
          <w:lang w:bidi="fa-IR"/>
        </w:rPr>
      </w:pPr>
    </w:p>
    <w:p w14:paraId="1734B927" w14:textId="77D0F476" w:rsidR="0035182A" w:rsidRDefault="00665B2E" w:rsidP="00E4168D">
      <w:pPr>
        <w:bidi/>
        <w:spacing w:line="276" w:lineRule="auto"/>
        <w:jc w:val="lowKashida"/>
        <w:rPr>
          <w:rFonts w:ascii="IRANSansWeb_Light" w:hAnsi="IRANSansWeb_Light" w:cs="B Nazanin"/>
          <w:sz w:val="24"/>
          <w:szCs w:val="24"/>
          <w:rtl/>
          <w:lang w:bidi="fa-IR"/>
        </w:rPr>
      </w:pPr>
      <w:r>
        <w:rPr>
          <w:rFonts w:ascii="IRANSansWeb_Light" w:hAnsi="IRANSansWeb_Light" w:cs="B Nazanin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42CF6592" wp14:editId="3E011A6B">
                <wp:simplePos x="0" y="0"/>
                <wp:positionH relativeFrom="column">
                  <wp:posOffset>362904</wp:posOffset>
                </wp:positionH>
                <wp:positionV relativeFrom="paragraph">
                  <wp:posOffset>240002</wp:posOffset>
                </wp:positionV>
                <wp:extent cx="1059180" cy="257175"/>
                <wp:effectExtent l="952" t="0" r="8573" b="8572"/>
                <wp:wrapNone/>
                <wp:docPr id="570" name="Text Box 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59180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4A83A93" w14:textId="4D46639A" w:rsidR="002F3FC5" w:rsidRPr="00AC05A8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AC05A8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Roll (degree)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42CF6592" id="Text Box 570" o:spid="_x0000_s1161" type="#_x0000_t202" style="position:absolute;left:0;text-align:left;margin-left:28.6pt;margin-top:18.9pt;width:83.4pt;height:20.25pt;rotation:-90;z-index:252170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" fillcolor="white [3201]" stroked="f" strokeweight=".5pt">
                <v:textbox>
                  <w:txbxContent>
                    <w:p w14:paraId="24A83A93" w14:textId="4D46639A" w:rsidR="002F3FC5" w:rsidRPr="00AC05A8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AC05A8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Roll (degree)</w:t>
                      </w:r>
                    </w:p>
                  </w:txbxContent>
                </v:textbox>
              </v:shape>
            </w:pict>
          </mc:Fallback>
        </mc:AlternateContent>
      </w:r>
    </w:p>
    <w:p w14:paraId="61F37845" w14:textId="4EC1B1DB" w:rsidR="0035182A" w:rsidRDefault="0035182A" w:rsidP="00E4168D">
      <w:pPr>
        <w:bidi/>
        <w:spacing w:line="276" w:lineRule="auto"/>
        <w:jc w:val="lowKashida"/>
        <w:rPr>
          <w:rFonts w:ascii="IRANSansWeb_Light" w:hAnsi="IRANSansWeb_Light" w:cs="B Nazanin"/>
          <w:sz w:val="24"/>
          <w:szCs w:val="24"/>
          <w:rtl/>
          <w:lang w:bidi="fa-IR"/>
        </w:rPr>
      </w:pPr>
    </w:p>
    <w:p w14:paraId="15744753" w14:textId="28E0F5E6" w:rsidR="0035182A" w:rsidRDefault="0035182A" w:rsidP="00E4168D">
      <w:pPr>
        <w:bidi/>
        <w:spacing w:line="276" w:lineRule="auto"/>
        <w:jc w:val="lowKashida"/>
        <w:rPr>
          <w:rFonts w:ascii="IRANSansWeb_Light" w:hAnsi="IRANSansWeb_Light" w:cs="B Nazanin"/>
          <w:sz w:val="24"/>
          <w:szCs w:val="24"/>
          <w:rtl/>
          <w:lang w:bidi="fa-IR"/>
        </w:rPr>
      </w:pPr>
    </w:p>
    <w:p w14:paraId="59463B9D" w14:textId="7669E5AD" w:rsidR="0035182A" w:rsidRDefault="0035182A" w:rsidP="00E4168D">
      <w:pPr>
        <w:bidi/>
        <w:spacing w:line="276" w:lineRule="auto"/>
        <w:jc w:val="lowKashida"/>
        <w:rPr>
          <w:rFonts w:ascii="IRANSansWeb_Light" w:hAnsi="IRANSansWeb_Light" w:cs="B Nazanin"/>
          <w:sz w:val="24"/>
          <w:szCs w:val="24"/>
          <w:rtl/>
          <w:lang w:bidi="fa-IR"/>
        </w:rPr>
      </w:pPr>
    </w:p>
    <w:p w14:paraId="579D1069" w14:textId="3F8B8202" w:rsidR="0035182A" w:rsidRDefault="0035182A" w:rsidP="00E4168D">
      <w:pPr>
        <w:bidi/>
        <w:spacing w:line="276" w:lineRule="auto"/>
        <w:jc w:val="lowKashida"/>
        <w:rPr>
          <w:rFonts w:ascii="IRANSansWeb_Light" w:hAnsi="IRANSansWeb_Light" w:cs="B Nazanin"/>
          <w:sz w:val="24"/>
          <w:szCs w:val="24"/>
          <w:rtl/>
          <w:lang w:bidi="fa-IR"/>
        </w:rPr>
      </w:pPr>
    </w:p>
    <w:p w14:paraId="660755D9" w14:textId="0B68A90B" w:rsidR="0035182A" w:rsidRDefault="00665B2E" w:rsidP="00E4168D">
      <w:pPr>
        <w:bidi/>
        <w:spacing w:line="276" w:lineRule="auto"/>
        <w:jc w:val="lowKashida"/>
        <w:rPr>
          <w:rFonts w:ascii="IRANSansWeb_Light" w:hAnsi="IRANSansWeb_Light" w:cs="B Nazanin"/>
          <w:sz w:val="24"/>
          <w:szCs w:val="24"/>
          <w:rtl/>
          <w:lang w:bidi="fa-IR"/>
        </w:rPr>
      </w:pPr>
      <w:r>
        <w:rPr>
          <w:rFonts w:ascii="IRANSansWeb_Light" w:hAnsi="IRANSansWeb_Light" w:cs="B Nazanin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78FEDBBE" wp14:editId="1EB9A543">
                <wp:simplePos x="0" y="0"/>
                <wp:positionH relativeFrom="margin">
                  <wp:posOffset>2651414</wp:posOffset>
                </wp:positionH>
                <wp:positionV relativeFrom="paragraph">
                  <wp:posOffset>160308</wp:posOffset>
                </wp:positionV>
                <wp:extent cx="716280" cy="259080"/>
                <wp:effectExtent l="0" t="0" r="7620" b="7620"/>
                <wp:wrapNone/>
                <wp:docPr id="569" name="Text Box 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628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1BE5738" w14:textId="0C19E48D" w:rsidR="002F3FC5" w:rsidRPr="00AC05A8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AC05A8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78FEDBBE" id="Text Box 569" o:spid="_x0000_s1162" type="#_x0000_t202" style="position:absolute;left:0;text-align:left;margin-left:208.75pt;margin-top:12.6pt;width:56.4pt;height:20.4pt;z-index:252169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" fillcolor="white [3201]" stroked="f" strokeweight=".5pt">
                <v:textbox>
                  <w:txbxContent>
                    <w:p w14:paraId="41BE5738" w14:textId="0C19E48D" w:rsidR="002F3FC5" w:rsidRPr="00AC05A8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AC05A8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7AE1AE9" w14:textId="2A4D7D66" w:rsidR="00CF4BEA" w:rsidRPr="00CF4BEA" w:rsidRDefault="00AC05A8" w:rsidP="00665B2E">
      <w:pPr>
        <w:bidi/>
        <w:spacing w:line="276" w:lineRule="auto"/>
        <w:jc w:val="center"/>
        <w:rPr>
          <w:rFonts w:ascii="IRANSansWeb_Light" w:hAnsi="IRANSansWeb_Light" w:cs="B Nazanin"/>
          <w:sz w:val="24"/>
          <w:szCs w:val="24"/>
          <w:rtl/>
          <w:lang w:bidi="fa-IR"/>
        </w:rPr>
      </w:pPr>
      <w:bookmarkStart w:id="735" w:name="_Hlk96694822"/>
      <w:r>
        <w:rPr>
          <w:rFonts w:ascii="IRANSansWeb_Light" w:hAnsi="IRANSansWeb_Light" w:cs="B Nazanin" w:hint="cs"/>
          <w:sz w:val="24"/>
          <w:szCs w:val="24"/>
          <w:rtl/>
          <w:lang w:bidi="fa-IR"/>
        </w:rPr>
        <w:t>شکل</w:t>
      </w:r>
      <w:r w:rsidR="00CB31F1">
        <w:rPr>
          <w:rFonts w:ascii="IRANSansWeb_Light" w:hAnsi="IRANSansWeb_Light" w:cs="B Nazanin" w:hint="cs"/>
          <w:sz w:val="24"/>
          <w:szCs w:val="24"/>
          <w:rtl/>
          <w:lang w:bidi="fa-IR"/>
        </w:rPr>
        <w:t>4-18:</w:t>
      </w:r>
      <w:r>
        <w:rPr>
          <w:rFonts w:ascii="IRANSansWeb_Light" w:hAnsi="IRANSansWeb_Light" w:cs="B Nazanin" w:hint="cs"/>
          <w:sz w:val="24"/>
          <w:szCs w:val="24"/>
          <w:rtl/>
          <w:lang w:bidi="fa-IR"/>
        </w:rPr>
        <w:t xml:space="preserve"> زاویه رول 15درجه</w:t>
      </w:r>
    </w:p>
    <w:bookmarkEnd w:id="735"/>
    <w:p w14:paraId="4A3585AF" w14:textId="2A949E9C" w:rsidR="00AC05A8" w:rsidRDefault="00CF4BEA" w:rsidP="00E4168D">
      <w:pPr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rtl/>
          <w:lang w:bidi="fa-IR"/>
        </w:rPr>
      </w:pPr>
      <w:r w:rsidRPr="00CF4BEA">
        <w:rPr>
          <w:rFonts w:ascii="IRANSansWeb_Light" w:hAnsi="IRANSansWeb_Light" w:cs="B Nazanin" w:hint="cs"/>
          <w:sz w:val="28"/>
          <w:szCs w:val="28"/>
          <w:rtl/>
          <w:lang w:bidi="fa-IR"/>
        </w:rPr>
        <w:t>کنترل آبشاری برای ارتفاع، شکل</w:t>
      </w:r>
      <w:r w:rsidR="00CB31F1">
        <w:rPr>
          <w:rFonts w:ascii="IRANSansWeb_Light" w:hAnsi="IRANSansWeb_Light" w:cs="B Nazanin" w:hint="cs"/>
          <w:sz w:val="28"/>
          <w:szCs w:val="28"/>
          <w:rtl/>
          <w:lang w:bidi="fa-IR"/>
        </w:rPr>
        <w:t>4-19</w:t>
      </w:r>
      <w:r w:rsidRPr="00CF4BEA">
        <w:rPr>
          <w:rFonts w:ascii="IRANSansWeb_Light" w:hAnsi="IRANSansWeb_Light" w:cs="B Nazanin" w:hint="cs"/>
          <w:sz w:val="28"/>
          <w:szCs w:val="28"/>
          <w:rtl/>
          <w:lang w:bidi="fa-IR"/>
        </w:rPr>
        <w:t xml:space="preserve"> را نت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یج</w:t>
      </w:r>
      <w:r w:rsidRPr="00CF4BEA">
        <w:rPr>
          <w:rFonts w:ascii="IRANSansWeb_Light" w:hAnsi="IRANSansWeb_Light" w:cs="B Nazanin" w:hint="cs"/>
          <w:sz w:val="28"/>
          <w:szCs w:val="28"/>
          <w:rtl/>
          <w:lang w:bidi="fa-IR"/>
        </w:rPr>
        <w:t>ه می</w:t>
      </w:r>
      <w:r w:rsidRPr="00CF4BEA">
        <w:rPr>
          <w:rFonts w:ascii="IRANSansWeb_Light" w:hAnsi="IRANSansWeb_Light" w:cs="B Nazanin" w:hint="eastAsia"/>
          <w:sz w:val="28"/>
          <w:szCs w:val="28"/>
          <w:rtl/>
          <w:lang w:bidi="fa-IR"/>
        </w:rPr>
        <w:t>‌</w:t>
      </w:r>
      <w:r w:rsidRPr="00CF4BEA">
        <w:rPr>
          <w:rFonts w:ascii="IRANSansWeb_Light" w:hAnsi="IRANSansWeb_Light" w:cs="B Nazanin" w:hint="cs"/>
          <w:sz w:val="28"/>
          <w:szCs w:val="28"/>
          <w:rtl/>
          <w:lang w:bidi="fa-IR"/>
        </w:rPr>
        <w:t>دهد</w:t>
      </w:r>
      <w:r>
        <w:rPr>
          <w:rFonts w:ascii="IRANSansWeb_Light" w:hAnsi="IRANSansWeb_Light" w:cs="B Nazanin" w:hint="cs"/>
          <w:sz w:val="28"/>
          <w:szCs w:val="28"/>
          <w:rtl/>
          <w:lang w:bidi="fa-IR"/>
        </w:rPr>
        <w:t>.</w:t>
      </w:r>
    </w:p>
    <w:p w14:paraId="214E866D" w14:textId="229588D6" w:rsidR="00CF4BEA" w:rsidRDefault="000B479D" w:rsidP="00E4168D">
      <w:pPr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rtl/>
          <w:lang w:bidi="fa-IR"/>
        </w:rPr>
      </w:pPr>
      <w:r>
        <w:rPr>
          <w:noProof/>
        </w:rPr>
        <w:lastRenderedPageBreak/>
        <w:drawing>
          <wp:anchor distT="0" distB="0" distL="114300" distR="114300" simplePos="0" relativeHeight="252171264" behindDoc="0" locked="0" layoutInCell="1" allowOverlap="1" wp14:anchorId="46A25FE6" wp14:editId="141D6680">
            <wp:simplePos x="0" y="0"/>
            <wp:positionH relativeFrom="margin">
              <wp:posOffset>1026910</wp:posOffset>
            </wp:positionH>
            <wp:positionV relativeFrom="paragraph">
              <wp:posOffset>1270</wp:posOffset>
            </wp:positionV>
            <wp:extent cx="3840480" cy="3017520"/>
            <wp:effectExtent l="0" t="0" r="7620" b="0"/>
            <wp:wrapNone/>
            <wp:docPr id="571" name="Picture 5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E88A28" w14:textId="33A08B01" w:rsidR="00CF4BEA" w:rsidRDefault="00CF4BEA" w:rsidP="00E4168D">
      <w:pPr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rtl/>
          <w:lang w:bidi="fa-IR"/>
        </w:rPr>
      </w:pPr>
    </w:p>
    <w:p w14:paraId="2FB611F6" w14:textId="05D316EB" w:rsidR="00CF4BEA" w:rsidRDefault="00CF4BEA" w:rsidP="00E4168D">
      <w:pPr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rtl/>
          <w:lang w:bidi="fa-IR"/>
        </w:rPr>
      </w:pPr>
    </w:p>
    <w:p w14:paraId="680BCDC2" w14:textId="423845DC" w:rsidR="00CF4BEA" w:rsidRDefault="00CF4BEA" w:rsidP="00E4168D">
      <w:pPr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rtl/>
          <w:lang w:bidi="fa-IR"/>
        </w:rPr>
      </w:pPr>
      <w:r>
        <w:rPr>
          <w:rFonts w:ascii="IRANSansWeb_Light" w:hAnsi="IRANSansWeb_Light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173312" behindDoc="0" locked="0" layoutInCell="1" allowOverlap="1" wp14:anchorId="655A2332" wp14:editId="43A82F00">
                <wp:simplePos x="0" y="0"/>
                <wp:positionH relativeFrom="column">
                  <wp:posOffset>599209</wp:posOffset>
                </wp:positionH>
                <wp:positionV relativeFrom="paragraph">
                  <wp:posOffset>137218</wp:posOffset>
                </wp:positionV>
                <wp:extent cx="525780" cy="274320"/>
                <wp:effectExtent l="0" t="7620" r="0" b="0"/>
                <wp:wrapNone/>
                <wp:docPr id="573" name="Text Box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52578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66405F3" w14:textId="50A461C1" w:rsidR="002F3FC5" w:rsidRDefault="002F3FC5">
                            <w:r>
                              <w:t>Z (m)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655A2332" id="Text Box 573" o:spid="_x0000_s1163" type="#_x0000_t202" style="position:absolute;left:0;text-align:left;margin-left:47.2pt;margin-top:10.8pt;width:41.4pt;height:21.6pt;rotation:-90;z-index:25217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" fillcolor="white [3201]" stroked="f" strokeweight=".5pt">
                <v:textbox>
                  <w:txbxContent>
                    <w:p w14:paraId="766405F3" w14:textId="50A461C1" w:rsidR="002F3FC5" w:rsidRDefault="002F3FC5">
                      <w:r>
                        <w:t>Z (m)</w:t>
                      </w:r>
                    </w:p>
                  </w:txbxContent>
                </v:textbox>
              </v:shape>
            </w:pict>
          </mc:Fallback>
        </mc:AlternateContent>
      </w:r>
    </w:p>
    <w:p w14:paraId="10120268" w14:textId="6B581803" w:rsidR="00CF4BEA" w:rsidRDefault="00CF4BEA" w:rsidP="00E4168D">
      <w:pPr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rtl/>
          <w:lang w:bidi="fa-IR"/>
        </w:rPr>
      </w:pPr>
    </w:p>
    <w:p w14:paraId="10C4F626" w14:textId="6F23CEAB" w:rsidR="00CF4BEA" w:rsidRDefault="00CF4BEA" w:rsidP="00E4168D">
      <w:pPr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rtl/>
          <w:lang w:bidi="fa-IR"/>
        </w:rPr>
      </w:pPr>
    </w:p>
    <w:p w14:paraId="4BBC5F2C" w14:textId="1DA51885" w:rsidR="00CF4BEA" w:rsidRPr="00CF4BEA" w:rsidRDefault="00CF4BEA" w:rsidP="00E4168D">
      <w:pPr>
        <w:bidi/>
        <w:spacing w:line="276" w:lineRule="auto"/>
        <w:jc w:val="lowKashida"/>
        <w:rPr>
          <w:rFonts w:ascii="IRANSansWeb_Light" w:hAnsi="IRANSansWeb_Light" w:cs="B Nazanin"/>
          <w:sz w:val="28"/>
          <w:szCs w:val="28"/>
          <w:rtl/>
          <w:lang w:bidi="fa-IR"/>
        </w:rPr>
      </w:pPr>
    </w:p>
    <w:p w14:paraId="4DBCD16E" w14:textId="2C8AEEC5" w:rsidR="0035182A" w:rsidRDefault="00665B2E" w:rsidP="00E4168D">
      <w:pPr>
        <w:bidi/>
        <w:spacing w:line="276" w:lineRule="auto"/>
        <w:jc w:val="lowKashida"/>
        <w:rPr>
          <w:rFonts w:ascii="IRANSansWeb_Light" w:hAnsi="IRANSansWeb_Light" w:cs="B Nazanin"/>
          <w:sz w:val="24"/>
          <w:szCs w:val="24"/>
          <w:rtl/>
          <w:lang w:bidi="fa-IR"/>
        </w:rPr>
      </w:pPr>
      <w:r>
        <w:rPr>
          <w:rFonts w:ascii="IRANSansWeb_Light" w:hAnsi="IRANSansWeb_Light" w:cs="B Nazanin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2172288" behindDoc="0" locked="0" layoutInCell="1" allowOverlap="1" wp14:anchorId="3B82D947" wp14:editId="68F6C31F">
                <wp:simplePos x="0" y="0"/>
                <wp:positionH relativeFrom="margin">
                  <wp:align>center</wp:align>
                </wp:positionH>
                <wp:positionV relativeFrom="paragraph">
                  <wp:posOffset>145184</wp:posOffset>
                </wp:positionV>
                <wp:extent cx="685800" cy="259080"/>
                <wp:effectExtent l="0" t="0" r="0" b="7620"/>
                <wp:wrapNone/>
                <wp:docPr id="572" name="Text Box 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829F8E7" w14:textId="61A834B8" w:rsidR="002F3FC5" w:rsidRDefault="002F3FC5">
                            <w: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3B82D947" id="Text Box 572" o:spid="_x0000_s1164" type="#_x0000_t202" style="position:absolute;left:0;text-align:left;margin-left:0;margin-top:11.45pt;width:54pt;height:20.4pt;z-index:252172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" fillcolor="white [3201]" stroked="f" strokeweight=".5pt">
                <v:textbox>
                  <w:txbxContent>
                    <w:p w14:paraId="3829F8E7" w14:textId="61A834B8" w:rsidR="002F3FC5" w:rsidRDefault="002F3FC5">
                      <w:r>
                        <w:t>Time(s)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2477274" w14:textId="5B61A808" w:rsidR="0035182A" w:rsidRDefault="00CF4BEA" w:rsidP="00665B2E">
      <w:pPr>
        <w:bidi/>
        <w:spacing w:line="276" w:lineRule="auto"/>
        <w:jc w:val="center"/>
        <w:rPr>
          <w:rFonts w:ascii="Tahoma" w:eastAsiaTheme="minorEastAsia" w:hAnsi="Tahoma" w:cs="B Nazanin"/>
          <w:sz w:val="24"/>
          <w:szCs w:val="24"/>
          <w:rtl/>
          <w:lang w:bidi="fa-IR"/>
        </w:rPr>
      </w:pPr>
      <w:bookmarkStart w:id="736" w:name="_Hlk96694827"/>
      <w:r>
        <w:rPr>
          <w:rFonts w:ascii="Tahoma" w:eastAsiaTheme="minorEastAsia" w:hAnsi="Tahoma" w:cs="B Nazanin" w:hint="cs"/>
          <w:sz w:val="24"/>
          <w:szCs w:val="24"/>
          <w:rtl/>
          <w:lang w:bidi="fa-IR"/>
        </w:rPr>
        <w:t>شکل</w:t>
      </w:r>
      <w:r w:rsidR="00CB31F1">
        <w:rPr>
          <w:rFonts w:ascii="Tahoma" w:eastAsiaTheme="minorEastAsia" w:hAnsi="Tahoma" w:cs="B Nazanin" w:hint="cs"/>
          <w:sz w:val="24"/>
          <w:szCs w:val="24"/>
          <w:rtl/>
          <w:lang w:bidi="fa-IR"/>
        </w:rPr>
        <w:t>4-19</w:t>
      </w:r>
      <w:r>
        <w:rPr>
          <w:rFonts w:ascii="Tahoma" w:eastAsiaTheme="minorEastAsia" w:hAnsi="Tahoma" w:cs="B Nazanin" w:hint="cs"/>
          <w:sz w:val="24"/>
          <w:szCs w:val="24"/>
          <w:rtl/>
          <w:lang w:bidi="fa-IR"/>
        </w:rPr>
        <w:t>: ارتفاع</w:t>
      </w:r>
    </w:p>
    <w:bookmarkEnd w:id="736"/>
    <w:p w14:paraId="6224DE32" w14:textId="4929B149" w:rsidR="00CF4BEA" w:rsidRDefault="00CF4BEA" w:rsidP="00665B2E">
      <w:pPr>
        <w:bidi/>
        <w:spacing w:line="276" w:lineRule="auto"/>
        <w:jc w:val="lowKashida"/>
        <w:rPr>
          <w:rFonts w:ascii="Tahoma" w:eastAsiaTheme="minorEastAsia" w:hAnsi="Tahoma" w:cs="B Nazanin"/>
          <w:sz w:val="28"/>
          <w:szCs w:val="28"/>
          <w:rtl/>
          <w:lang w:bidi="fa-IR"/>
        </w:rPr>
      </w:pPr>
      <w:r w:rsidRPr="00CF4BEA">
        <w:rPr>
          <w:rFonts w:ascii="Tahoma" w:eastAsiaTheme="minorEastAsia" w:hAnsi="Tahoma" w:cs="B Nazanin" w:hint="cs"/>
          <w:sz w:val="28"/>
          <w:szCs w:val="28"/>
          <w:rtl/>
          <w:lang w:bidi="fa-IR"/>
        </w:rPr>
        <w:t xml:space="preserve">همانطور که در شکل </w:t>
      </w:r>
      <w:r w:rsidR="00CB31F1">
        <w:rPr>
          <w:rFonts w:ascii="Tahoma" w:eastAsiaTheme="minorEastAsia" w:hAnsi="Tahoma" w:cs="B Nazanin" w:hint="cs"/>
          <w:sz w:val="28"/>
          <w:szCs w:val="28"/>
          <w:rtl/>
          <w:lang w:bidi="fa-IR"/>
        </w:rPr>
        <w:t>4-19</w:t>
      </w:r>
      <w:r w:rsidRPr="00CF4BEA">
        <w:rPr>
          <w:rFonts w:ascii="Tahoma" w:eastAsiaTheme="minorEastAsia" w:hAnsi="Tahoma" w:cs="B Nazanin" w:hint="cs"/>
          <w:sz w:val="28"/>
          <w:szCs w:val="28"/>
          <w:rtl/>
          <w:lang w:bidi="fa-IR"/>
        </w:rPr>
        <w:t xml:space="preserve"> مشاهده می‌کنید این کنترل‌کننده نتیجه خوبی نمی‌دهد و فروجهش زیادی دارد.</w:t>
      </w:r>
    </w:p>
    <w:p w14:paraId="66C54899" w14:textId="130E69BE" w:rsidR="00CF4BEA" w:rsidRDefault="000B479D" w:rsidP="00981338">
      <w:pPr>
        <w:bidi/>
        <w:spacing w:line="276" w:lineRule="auto"/>
        <w:jc w:val="lowKashida"/>
        <w:rPr>
          <w:rFonts w:ascii="Tahoma" w:eastAsiaTheme="minorEastAsia" w:hAnsi="Tahoma" w:cs="B Nazanin"/>
          <w:sz w:val="28"/>
          <w:szCs w:val="2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2174336" behindDoc="0" locked="0" layoutInCell="1" allowOverlap="1" wp14:anchorId="62781262" wp14:editId="52BFC16C">
            <wp:simplePos x="0" y="0"/>
            <wp:positionH relativeFrom="margin">
              <wp:posOffset>1046018</wp:posOffset>
            </wp:positionH>
            <wp:positionV relativeFrom="paragraph">
              <wp:posOffset>894542</wp:posOffset>
            </wp:positionV>
            <wp:extent cx="3754582" cy="2701636"/>
            <wp:effectExtent l="0" t="0" r="0" b="3810"/>
            <wp:wrapNone/>
            <wp:docPr id="574" name="Picture 5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079" cy="27099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4BEA">
        <w:rPr>
          <w:rFonts w:ascii="Tahoma" w:eastAsiaTheme="minorEastAsia" w:hAnsi="Tahoma" w:cs="B Nazanin" w:hint="cs"/>
          <w:sz w:val="28"/>
          <w:szCs w:val="28"/>
          <w:rtl/>
          <w:lang w:bidi="fa-IR"/>
        </w:rPr>
        <w:t xml:space="preserve">در روش‌کنترل آبشاری مشاهده‌کردیم که در صورت استفاده از دو کنترل‌کننده </w:t>
      </w:r>
      <w:r w:rsidR="00CF4BEA" w:rsidRPr="00665B2E">
        <w:rPr>
          <w:rFonts w:asciiTheme="majorBidi" w:eastAsiaTheme="minorEastAsia" w:hAnsiTheme="majorBidi" w:cstheme="majorBidi"/>
          <w:sz w:val="24"/>
          <w:szCs w:val="24"/>
          <w:lang w:bidi="fa-IR"/>
        </w:rPr>
        <w:t>PID</w:t>
      </w:r>
      <w:r w:rsidR="00BC2F67">
        <w:rPr>
          <w:rFonts w:ascii="Tahoma" w:eastAsiaTheme="minorEastAsia" w:hAnsi="Tahoma" w:cs="B Nazanin" w:hint="cs"/>
          <w:sz w:val="28"/>
          <w:szCs w:val="28"/>
          <w:rtl/>
          <w:lang w:bidi="fa-IR"/>
        </w:rPr>
        <w:t xml:space="preserve"> معمولی نتایج به  چه شکل است. </w:t>
      </w:r>
      <w:r w:rsidR="00CF4BEA">
        <w:rPr>
          <w:rFonts w:ascii="Tahoma" w:eastAsiaTheme="minorEastAsia" w:hAnsi="Tahoma" w:cs="B Nazanin" w:hint="cs"/>
          <w:sz w:val="28"/>
          <w:szCs w:val="28"/>
          <w:rtl/>
          <w:lang w:bidi="fa-IR"/>
        </w:rPr>
        <w:t>به منظور بهتر</w:t>
      </w:r>
      <w:r w:rsidR="00CF4BEA">
        <w:rPr>
          <w:rFonts w:ascii="Tahoma" w:eastAsiaTheme="minorEastAsia" w:hAnsi="Tahoma" w:cs="B Nazanin" w:hint="eastAsia"/>
          <w:sz w:val="28"/>
          <w:szCs w:val="28"/>
          <w:rtl/>
          <w:lang w:bidi="fa-IR"/>
        </w:rPr>
        <w:t>‌</w:t>
      </w:r>
      <w:r w:rsidR="00CF4BEA">
        <w:rPr>
          <w:rFonts w:ascii="Tahoma" w:eastAsiaTheme="minorEastAsia" w:hAnsi="Tahoma" w:cs="B Nazanin" w:hint="cs"/>
          <w:sz w:val="28"/>
          <w:szCs w:val="28"/>
          <w:rtl/>
          <w:lang w:bidi="fa-IR"/>
        </w:rPr>
        <w:t xml:space="preserve">کردن نتایج فوق کنترل‌کننده حلقه داخلی را از نوع کنترل‌کننده فازی قراردادیم. نتایج به صورت </w:t>
      </w:r>
      <w:r w:rsidR="0005078F">
        <w:rPr>
          <w:rFonts w:ascii="Tahoma" w:eastAsiaTheme="minorEastAsia" w:hAnsi="Tahoma" w:cs="B Nazanin" w:hint="cs"/>
          <w:sz w:val="28"/>
          <w:szCs w:val="28"/>
          <w:rtl/>
          <w:lang w:bidi="fa-IR"/>
        </w:rPr>
        <w:t xml:space="preserve">شکل 4-20 ، 4-21 و4-22 </w:t>
      </w:r>
      <w:r w:rsidR="00CF4BEA">
        <w:rPr>
          <w:rFonts w:ascii="Tahoma" w:eastAsiaTheme="minorEastAsia" w:hAnsi="Tahoma" w:cs="B Nazanin" w:hint="cs"/>
          <w:sz w:val="28"/>
          <w:szCs w:val="28"/>
          <w:rtl/>
          <w:lang w:bidi="fa-IR"/>
        </w:rPr>
        <w:t>است.</w:t>
      </w:r>
    </w:p>
    <w:p w14:paraId="5A5F9E1B" w14:textId="74ECDE95" w:rsidR="00CF4BEA" w:rsidRDefault="00CF4BEA" w:rsidP="00E4168D">
      <w:pPr>
        <w:bidi/>
        <w:spacing w:line="276" w:lineRule="auto"/>
        <w:jc w:val="lowKashida"/>
        <w:rPr>
          <w:rFonts w:ascii="Tahoma" w:eastAsiaTheme="minorEastAsia" w:hAnsi="Tahoma" w:cs="B Nazanin"/>
          <w:sz w:val="28"/>
          <w:szCs w:val="28"/>
          <w:rtl/>
          <w:lang w:bidi="fa-IR"/>
        </w:rPr>
      </w:pPr>
    </w:p>
    <w:p w14:paraId="62BA9D0F" w14:textId="393CBA4D" w:rsidR="00CF4BEA" w:rsidRDefault="00CF4BEA" w:rsidP="00E4168D">
      <w:pPr>
        <w:bidi/>
        <w:spacing w:line="276" w:lineRule="auto"/>
        <w:jc w:val="lowKashida"/>
        <w:rPr>
          <w:rFonts w:ascii="Tahoma" w:eastAsiaTheme="minorEastAsia" w:hAnsi="Tahoma" w:cs="B Nazanin"/>
          <w:sz w:val="28"/>
          <w:szCs w:val="28"/>
          <w:rtl/>
          <w:lang w:bidi="fa-IR"/>
        </w:rPr>
      </w:pPr>
    </w:p>
    <w:p w14:paraId="3662520F" w14:textId="69C3E061" w:rsidR="00CF4BEA" w:rsidRDefault="00976BD7" w:rsidP="00E4168D">
      <w:pPr>
        <w:bidi/>
        <w:spacing w:line="276" w:lineRule="auto"/>
        <w:jc w:val="lowKashida"/>
        <w:rPr>
          <w:rFonts w:ascii="Tahoma" w:eastAsiaTheme="minorEastAsia" w:hAnsi="Tahoma" w:cs="B Nazanin"/>
          <w:sz w:val="28"/>
          <w:szCs w:val="28"/>
          <w:rtl/>
          <w:lang w:bidi="fa-IR"/>
        </w:rPr>
      </w:pPr>
      <w:r>
        <w:rPr>
          <w:rFonts w:ascii="Tahoma" w:eastAsiaTheme="minorEastAsia" w:hAnsi="Tahoma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176384" behindDoc="0" locked="0" layoutInCell="1" allowOverlap="1" wp14:anchorId="7AC03A6E" wp14:editId="48040C5E">
                <wp:simplePos x="0" y="0"/>
                <wp:positionH relativeFrom="column">
                  <wp:posOffset>584085</wp:posOffset>
                </wp:positionH>
                <wp:positionV relativeFrom="paragraph">
                  <wp:posOffset>129078</wp:posOffset>
                </wp:positionV>
                <wp:extent cx="548640" cy="312420"/>
                <wp:effectExtent l="3810" t="0" r="7620" b="7620"/>
                <wp:wrapNone/>
                <wp:docPr id="576" name="Text Box 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548640" cy="3124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602440B" w14:textId="1F3F5C36" w:rsidR="002F3FC5" w:rsidRPr="00976BD7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976BD7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Z(m)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7AC03A6E" id="Text Box 576" o:spid="_x0000_s1165" type="#_x0000_t202" style="position:absolute;left:0;text-align:left;margin-left:46pt;margin-top:10.15pt;width:43.2pt;height:24.6pt;rotation:-90;z-index:25217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" fillcolor="white [3201]" stroked="f" strokeweight=".5pt">
                <v:textbox>
                  <w:txbxContent>
                    <w:p w14:paraId="2602440B" w14:textId="1F3F5C36" w:rsidR="002F3FC5" w:rsidRPr="00976BD7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976BD7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Z(m)</w:t>
                      </w:r>
                    </w:p>
                  </w:txbxContent>
                </v:textbox>
              </v:shape>
            </w:pict>
          </mc:Fallback>
        </mc:AlternateContent>
      </w:r>
    </w:p>
    <w:p w14:paraId="26485112" w14:textId="3F5AF7E1" w:rsidR="00CF4BEA" w:rsidRDefault="00CF4BEA" w:rsidP="00E4168D">
      <w:pPr>
        <w:bidi/>
        <w:spacing w:line="276" w:lineRule="auto"/>
        <w:jc w:val="lowKashida"/>
        <w:rPr>
          <w:rFonts w:ascii="Tahoma" w:eastAsiaTheme="minorEastAsia" w:hAnsi="Tahoma" w:cs="B Nazanin"/>
          <w:sz w:val="28"/>
          <w:szCs w:val="28"/>
          <w:rtl/>
          <w:lang w:bidi="fa-IR"/>
        </w:rPr>
      </w:pPr>
    </w:p>
    <w:p w14:paraId="1FE45280" w14:textId="153DB139" w:rsidR="00CF4BEA" w:rsidRDefault="00CF4BEA" w:rsidP="00E4168D">
      <w:pPr>
        <w:bidi/>
        <w:spacing w:line="276" w:lineRule="auto"/>
        <w:jc w:val="lowKashida"/>
        <w:rPr>
          <w:rFonts w:ascii="Tahoma" w:eastAsiaTheme="minorEastAsia" w:hAnsi="Tahoma" w:cs="B Nazanin"/>
          <w:sz w:val="28"/>
          <w:szCs w:val="28"/>
          <w:rtl/>
          <w:lang w:bidi="fa-IR"/>
        </w:rPr>
      </w:pPr>
    </w:p>
    <w:p w14:paraId="7AC49E70" w14:textId="63FF1A82" w:rsidR="00CF4BEA" w:rsidRDefault="00CF4BEA" w:rsidP="00E4168D">
      <w:pPr>
        <w:bidi/>
        <w:spacing w:line="276" w:lineRule="auto"/>
        <w:jc w:val="lowKashida"/>
        <w:rPr>
          <w:rFonts w:ascii="Tahoma" w:eastAsiaTheme="minorEastAsia" w:hAnsi="Tahoma" w:cs="B Nazanin"/>
          <w:sz w:val="28"/>
          <w:szCs w:val="28"/>
          <w:rtl/>
          <w:lang w:bidi="fa-IR"/>
        </w:rPr>
      </w:pPr>
    </w:p>
    <w:p w14:paraId="4CA8D5C0" w14:textId="092AD78D" w:rsidR="00CF4BEA" w:rsidRDefault="000B479D" w:rsidP="00E4168D">
      <w:pPr>
        <w:bidi/>
        <w:spacing w:line="276" w:lineRule="auto"/>
        <w:jc w:val="lowKashida"/>
        <w:rPr>
          <w:rFonts w:ascii="Tahoma" w:eastAsiaTheme="minorEastAsia" w:hAnsi="Tahoma" w:cs="B Nazanin"/>
          <w:sz w:val="28"/>
          <w:szCs w:val="28"/>
          <w:rtl/>
          <w:lang w:bidi="fa-IR"/>
        </w:rPr>
      </w:pPr>
      <w:r>
        <w:rPr>
          <w:rFonts w:ascii="Tahoma" w:eastAsiaTheme="minorEastAsia" w:hAnsi="Tahoma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471D43E2" wp14:editId="5213641F">
                <wp:simplePos x="0" y="0"/>
                <wp:positionH relativeFrom="column">
                  <wp:posOffset>2721610</wp:posOffset>
                </wp:positionH>
                <wp:positionV relativeFrom="paragraph">
                  <wp:posOffset>47337</wp:posOffset>
                </wp:positionV>
                <wp:extent cx="692727" cy="289560"/>
                <wp:effectExtent l="0" t="0" r="0" b="0"/>
                <wp:wrapNone/>
                <wp:docPr id="575" name="Text Box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2727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E8CC1F4" w14:textId="076A0266" w:rsidR="002F3FC5" w:rsidRPr="00CF4BEA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lang w:bidi="fa-IR"/>
                              </w:rPr>
                            </w:pPr>
                            <w:r w:rsidRPr="00CF4BEA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lang w:bidi="fa-IR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471D43E2" id="Text Box 575" o:spid="_x0000_s1166" type="#_x0000_t202" style="position:absolute;left:0;text-align:left;margin-left:214.3pt;margin-top:3.75pt;width:54.55pt;height:22.8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" fillcolor="white [3201]" stroked="f" strokeweight=".5pt">
                <v:textbox>
                  <w:txbxContent>
                    <w:p w14:paraId="0E8CC1F4" w14:textId="076A0266" w:rsidR="002F3FC5" w:rsidRPr="00CF4BEA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  <w:lang w:bidi="fa-IR"/>
                        </w:rPr>
                      </w:pPr>
                      <w:r w:rsidRPr="00CF4BEA">
                        <w:rPr>
                          <w:rFonts w:asciiTheme="majorBidi" w:hAnsiTheme="majorBidi" w:cstheme="majorBidi"/>
                          <w:sz w:val="24"/>
                          <w:szCs w:val="24"/>
                          <w:lang w:bidi="fa-IR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</w:p>
    <w:p w14:paraId="4CF4D6B2" w14:textId="77777777" w:rsidR="00372D43" w:rsidRPr="00976BD7" w:rsidRDefault="00372D43" w:rsidP="00372D43">
      <w:pPr>
        <w:tabs>
          <w:tab w:val="left" w:pos="3480"/>
        </w:tabs>
        <w:bidi/>
        <w:spacing w:line="276" w:lineRule="auto"/>
        <w:jc w:val="center"/>
        <w:rPr>
          <w:rFonts w:ascii="Tahoma" w:eastAsiaTheme="minorEastAsia" w:hAnsi="Tahoma" w:cs="B Nazanin"/>
          <w:sz w:val="24"/>
          <w:szCs w:val="24"/>
          <w:rtl/>
          <w:lang w:bidi="fa-IR"/>
        </w:rPr>
      </w:pPr>
      <w:bookmarkStart w:id="737" w:name="_Hlk96694868"/>
      <w:r w:rsidRPr="00976BD7">
        <w:rPr>
          <w:rFonts w:ascii="Tahoma" w:eastAsiaTheme="minorEastAsia" w:hAnsi="Tahoma" w:cs="B Nazanin" w:hint="cs"/>
          <w:sz w:val="24"/>
          <w:szCs w:val="24"/>
          <w:rtl/>
          <w:lang w:bidi="fa-IR"/>
        </w:rPr>
        <w:t>شکل</w:t>
      </w:r>
      <w:r>
        <w:rPr>
          <w:rFonts w:ascii="Tahoma" w:eastAsiaTheme="minorEastAsia" w:hAnsi="Tahoma" w:cs="B Nazanin" w:hint="cs"/>
          <w:sz w:val="24"/>
          <w:szCs w:val="24"/>
          <w:rtl/>
          <w:lang w:bidi="fa-IR"/>
        </w:rPr>
        <w:t>4-20:</w:t>
      </w:r>
      <w:r w:rsidRPr="00976BD7">
        <w:rPr>
          <w:rFonts w:ascii="Tahoma" w:eastAsiaTheme="minorEastAsia" w:hAnsi="Tahoma" w:cs="B Nazanin" w:hint="cs"/>
          <w:sz w:val="24"/>
          <w:szCs w:val="24"/>
          <w:rtl/>
          <w:lang w:bidi="fa-IR"/>
        </w:rPr>
        <w:t xml:space="preserve"> ارتفاع</w:t>
      </w:r>
    </w:p>
    <w:bookmarkEnd w:id="737"/>
    <w:p w14:paraId="33FB8EE7" w14:textId="7C4AA586" w:rsidR="00CF4BEA" w:rsidRDefault="00372D43" w:rsidP="00E4168D">
      <w:pPr>
        <w:bidi/>
        <w:spacing w:line="276" w:lineRule="auto"/>
        <w:jc w:val="lowKashida"/>
        <w:rPr>
          <w:rFonts w:ascii="Tahoma" w:eastAsiaTheme="minorEastAsia" w:hAnsi="Tahoma" w:cs="B Nazanin"/>
          <w:sz w:val="28"/>
          <w:szCs w:val="28"/>
          <w:rtl/>
          <w:lang w:bidi="fa-IR"/>
        </w:rPr>
      </w:pPr>
      <w:r>
        <w:rPr>
          <w:noProof/>
        </w:rPr>
        <w:lastRenderedPageBreak/>
        <w:drawing>
          <wp:anchor distT="0" distB="0" distL="114300" distR="114300" simplePos="0" relativeHeight="252177408" behindDoc="0" locked="0" layoutInCell="1" allowOverlap="1" wp14:anchorId="15147837" wp14:editId="71EE13EC">
            <wp:simplePos x="0" y="0"/>
            <wp:positionH relativeFrom="margin">
              <wp:align>center</wp:align>
            </wp:positionH>
            <wp:positionV relativeFrom="paragraph">
              <wp:posOffset>-441729</wp:posOffset>
            </wp:positionV>
            <wp:extent cx="3840480" cy="3017520"/>
            <wp:effectExtent l="0" t="0" r="7620" b="0"/>
            <wp:wrapNone/>
            <wp:docPr id="577" name="Picture 5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C4672D" w14:textId="68EB0DFD" w:rsidR="00CF4BEA" w:rsidRDefault="000B479D" w:rsidP="00E4168D">
      <w:pPr>
        <w:bidi/>
        <w:spacing w:line="276" w:lineRule="auto"/>
        <w:jc w:val="lowKashida"/>
        <w:rPr>
          <w:rFonts w:ascii="Tahoma" w:eastAsiaTheme="minorEastAsia" w:hAnsi="Tahoma" w:cs="B Nazanin"/>
          <w:sz w:val="28"/>
          <w:szCs w:val="28"/>
          <w:rtl/>
          <w:lang w:bidi="fa-IR"/>
        </w:rPr>
      </w:pPr>
      <w:r>
        <w:rPr>
          <w:rFonts w:ascii="Tahoma" w:eastAsiaTheme="minorEastAsia" w:hAnsi="Tahoma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04B46C65" wp14:editId="63C0E20C">
                <wp:simplePos x="0" y="0"/>
                <wp:positionH relativeFrom="column">
                  <wp:posOffset>293832</wp:posOffset>
                </wp:positionH>
                <wp:positionV relativeFrom="paragraph">
                  <wp:posOffset>355715</wp:posOffset>
                </wp:positionV>
                <wp:extent cx="1051560" cy="281940"/>
                <wp:effectExtent l="3810" t="0" r="0" b="0"/>
                <wp:wrapNone/>
                <wp:docPr id="579" name="Text Box 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51560" cy="281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7D74C1D" w14:textId="7B8D1F57" w:rsidR="002F3FC5" w:rsidRPr="00976BD7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976BD7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Roll (degree)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04B46C65" id="Text Box 579" o:spid="_x0000_s1167" type="#_x0000_t202" style="position:absolute;left:0;text-align:left;margin-left:23.15pt;margin-top:28pt;width:82.8pt;height:22.2pt;rotation:-90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" fillcolor="white [3201]" stroked="f" strokeweight=".5pt">
                <v:textbox>
                  <w:txbxContent>
                    <w:p w14:paraId="07D74C1D" w14:textId="7B8D1F57" w:rsidR="002F3FC5" w:rsidRPr="00976BD7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976BD7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Roll (degree)</w:t>
                      </w:r>
                    </w:p>
                  </w:txbxContent>
                </v:textbox>
              </v:shape>
            </w:pict>
          </mc:Fallback>
        </mc:AlternateContent>
      </w:r>
    </w:p>
    <w:p w14:paraId="772F3E7D" w14:textId="25AC955E" w:rsidR="00CF4BEA" w:rsidRDefault="00CF4BEA" w:rsidP="00E4168D">
      <w:pPr>
        <w:bidi/>
        <w:spacing w:line="276" w:lineRule="auto"/>
        <w:jc w:val="lowKashida"/>
        <w:rPr>
          <w:rFonts w:ascii="Tahoma" w:eastAsiaTheme="minorEastAsia" w:hAnsi="Tahoma" w:cs="B Nazanin"/>
          <w:sz w:val="28"/>
          <w:szCs w:val="28"/>
          <w:rtl/>
          <w:lang w:bidi="fa-IR"/>
        </w:rPr>
      </w:pPr>
    </w:p>
    <w:p w14:paraId="5F3D18F5" w14:textId="45F357C1" w:rsidR="00CF4BEA" w:rsidRDefault="00CF4BEA" w:rsidP="00E4168D">
      <w:pPr>
        <w:bidi/>
        <w:spacing w:line="276" w:lineRule="auto"/>
        <w:jc w:val="lowKashida"/>
        <w:rPr>
          <w:rFonts w:ascii="Tahoma" w:eastAsiaTheme="minorEastAsia" w:hAnsi="Tahoma" w:cs="B Nazanin"/>
          <w:sz w:val="28"/>
          <w:szCs w:val="28"/>
          <w:rtl/>
          <w:lang w:bidi="fa-IR"/>
        </w:rPr>
      </w:pPr>
    </w:p>
    <w:p w14:paraId="237A5E68" w14:textId="288486B6" w:rsidR="00CF4BEA" w:rsidRDefault="00CF4BEA" w:rsidP="00E4168D">
      <w:pPr>
        <w:bidi/>
        <w:spacing w:line="276" w:lineRule="auto"/>
        <w:jc w:val="lowKashida"/>
        <w:rPr>
          <w:rFonts w:ascii="Tahoma" w:eastAsiaTheme="minorEastAsia" w:hAnsi="Tahoma" w:cs="B Nazanin"/>
          <w:sz w:val="28"/>
          <w:szCs w:val="28"/>
          <w:rtl/>
          <w:lang w:bidi="fa-IR"/>
        </w:rPr>
      </w:pPr>
    </w:p>
    <w:p w14:paraId="7F30C02A" w14:textId="0C49197A" w:rsidR="00CF4BEA" w:rsidRDefault="00CF4BEA" w:rsidP="00E4168D">
      <w:pPr>
        <w:bidi/>
        <w:spacing w:line="276" w:lineRule="auto"/>
        <w:jc w:val="lowKashida"/>
        <w:rPr>
          <w:rFonts w:ascii="Tahoma" w:eastAsiaTheme="minorEastAsia" w:hAnsi="Tahoma" w:cs="B Nazanin"/>
          <w:sz w:val="28"/>
          <w:szCs w:val="28"/>
          <w:rtl/>
          <w:lang w:bidi="fa-IR"/>
        </w:rPr>
      </w:pPr>
    </w:p>
    <w:p w14:paraId="6B630781" w14:textId="3C0741FF" w:rsidR="00CF4BEA" w:rsidRDefault="00976BD7" w:rsidP="00E4168D">
      <w:pPr>
        <w:bidi/>
        <w:spacing w:line="276" w:lineRule="auto"/>
        <w:jc w:val="lowKashida"/>
        <w:rPr>
          <w:rFonts w:ascii="Tahoma" w:eastAsiaTheme="minorEastAsia" w:hAnsi="Tahoma" w:cs="B Nazanin"/>
          <w:sz w:val="28"/>
          <w:szCs w:val="28"/>
          <w:rtl/>
          <w:lang w:bidi="fa-IR"/>
        </w:rPr>
      </w:pPr>
      <w:r>
        <w:rPr>
          <w:rFonts w:ascii="Tahoma" w:eastAsiaTheme="minorEastAsia" w:hAnsi="Tahoma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7D7BA96D" wp14:editId="21016607">
                <wp:simplePos x="0" y="0"/>
                <wp:positionH relativeFrom="column">
                  <wp:posOffset>2466109</wp:posOffset>
                </wp:positionH>
                <wp:positionV relativeFrom="paragraph">
                  <wp:posOffset>162387</wp:posOffset>
                </wp:positionV>
                <wp:extent cx="876300" cy="242454"/>
                <wp:effectExtent l="0" t="0" r="0" b="5715"/>
                <wp:wrapNone/>
                <wp:docPr id="578" name="Text Box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2424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A940408" w14:textId="3CE291AB" w:rsidR="002F3FC5" w:rsidRPr="00976BD7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976BD7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7D7BA96D" id="Text Box 578" o:spid="_x0000_s1168" type="#_x0000_t202" style="position:absolute;left:0;text-align:left;margin-left:194.2pt;margin-top:12.8pt;width:69pt;height:19.1pt;z-index:252178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" fillcolor="white [3201]" stroked="f" strokeweight=".5pt">
                <v:textbox>
                  <w:txbxContent>
                    <w:p w14:paraId="6A940408" w14:textId="3CE291AB" w:rsidR="002F3FC5" w:rsidRPr="00976BD7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976BD7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</w:p>
    <w:p w14:paraId="641C0EC0" w14:textId="508C647B" w:rsidR="00CF4BEA" w:rsidRPr="00665B2E" w:rsidRDefault="00976BD7" w:rsidP="00665B2E">
      <w:pPr>
        <w:tabs>
          <w:tab w:val="left" w:pos="3888"/>
        </w:tabs>
        <w:bidi/>
        <w:spacing w:line="276" w:lineRule="auto"/>
        <w:jc w:val="lowKashida"/>
        <w:rPr>
          <w:rFonts w:ascii="Tahoma" w:eastAsiaTheme="minorEastAsia" w:hAnsi="Tahoma" w:cs="B Nazanin"/>
          <w:sz w:val="28"/>
          <w:szCs w:val="28"/>
          <w:rtl/>
          <w:lang w:bidi="fa-IR"/>
        </w:rPr>
      </w:pPr>
      <w:r>
        <w:rPr>
          <w:rFonts w:ascii="Tahoma" w:eastAsiaTheme="minorEastAsia" w:hAnsi="Tahoma" w:cs="B Nazanin"/>
          <w:sz w:val="28"/>
          <w:szCs w:val="28"/>
          <w:rtl/>
          <w:lang w:bidi="fa-IR"/>
        </w:rPr>
        <w:tab/>
      </w:r>
      <w:bookmarkStart w:id="738" w:name="_Hlk96694878"/>
      <w:r w:rsidRPr="00976BD7">
        <w:rPr>
          <w:rFonts w:ascii="Tahoma" w:eastAsiaTheme="minorEastAsia" w:hAnsi="Tahoma" w:cs="B Nazanin" w:hint="cs"/>
          <w:sz w:val="24"/>
          <w:szCs w:val="24"/>
          <w:rtl/>
          <w:lang w:bidi="fa-IR"/>
        </w:rPr>
        <w:t>شکل</w:t>
      </w:r>
      <w:r w:rsidR="0005078F">
        <w:rPr>
          <w:rFonts w:ascii="Tahoma" w:eastAsiaTheme="minorEastAsia" w:hAnsi="Tahoma" w:cs="B Nazanin" w:hint="cs"/>
          <w:sz w:val="24"/>
          <w:szCs w:val="24"/>
          <w:rtl/>
          <w:lang w:bidi="fa-IR"/>
        </w:rPr>
        <w:t>4-21:</w:t>
      </w:r>
      <w:r w:rsidRPr="00976BD7">
        <w:rPr>
          <w:rFonts w:ascii="Tahoma" w:eastAsiaTheme="minorEastAsia" w:hAnsi="Tahoma" w:cs="B Nazanin" w:hint="cs"/>
          <w:sz w:val="24"/>
          <w:szCs w:val="24"/>
          <w:rtl/>
          <w:lang w:bidi="fa-IR"/>
        </w:rPr>
        <w:t xml:space="preserve"> زاویه رول</w:t>
      </w:r>
      <w:bookmarkEnd w:id="738"/>
    </w:p>
    <w:p w14:paraId="313707D9" w14:textId="2734EC12" w:rsidR="00976BD7" w:rsidRDefault="00976BD7" w:rsidP="00E4168D">
      <w:pPr>
        <w:tabs>
          <w:tab w:val="left" w:pos="3888"/>
        </w:tabs>
        <w:bidi/>
        <w:spacing w:line="276" w:lineRule="auto"/>
        <w:jc w:val="lowKashida"/>
        <w:rPr>
          <w:rFonts w:ascii="Tahoma" w:eastAsiaTheme="minorEastAsia" w:hAnsi="Tahoma" w:cs="B Nazanin"/>
          <w:sz w:val="24"/>
          <w:szCs w:val="24"/>
          <w:rtl/>
          <w:lang w:bidi="fa-IR"/>
        </w:rPr>
      </w:pPr>
    </w:p>
    <w:p w14:paraId="34513905" w14:textId="52C3904E" w:rsidR="00976BD7" w:rsidRPr="00976BD7" w:rsidRDefault="00976BD7" w:rsidP="00E4168D">
      <w:pPr>
        <w:tabs>
          <w:tab w:val="left" w:pos="3888"/>
        </w:tabs>
        <w:bidi/>
        <w:spacing w:line="276" w:lineRule="auto"/>
        <w:jc w:val="lowKashida"/>
        <w:rPr>
          <w:rFonts w:ascii="Tahoma" w:eastAsiaTheme="minorEastAsia" w:hAnsi="Tahoma" w:cs="B Nazanin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2180480" behindDoc="0" locked="0" layoutInCell="1" allowOverlap="1" wp14:anchorId="3383DE5F" wp14:editId="4DE3DB3D">
            <wp:simplePos x="0" y="0"/>
            <wp:positionH relativeFrom="margin">
              <wp:align>center</wp:align>
            </wp:positionH>
            <wp:positionV relativeFrom="paragraph">
              <wp:posOffset>2937</wp:posOffset>
            </wp:positionV>
            <wp:extent cx="3858768" cy="3017520"/>
            <wp:effectExtent l="0" t="0" r="8890" b="0"/>
            <wp:wrapNone/>
            <wp:docPr id="580" name="Picture 5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1B9B45" w14:textId="19AC003A" w:rsidR="00CF4BEA" w:rsidRDefault="00CF4BEA" w:rsidP="00E4168D">
      <w:pPr>
        <w:bidi/>
        <w:spacing w:line="276" w:lineRule="auto"/>
        <w:jc w:val="lowKashida"/>
        <w:rPr>
          <w:rFonts w:ascii="Tahoma" w:eastAsiaTheme="minorEastAsia" w:hAnsi="Tahoma" w:cs="B Nazanin"/>
          <w:sz w:val="28"/>
          <w:szCs w:val="28"/>
          <w:rtl/>
          <w:lang w:bidi="fa-IR"/>
        </w:rPr>
      </w:pPr>
    </w:p>
    <w:p w14:paraId="5F5607C0" w14:textId="76915E2D" w:rsidR="00CF4BEA" w:rsidRDefault="00976BD7" w:rsidP="00E4168D">
      <w:pPr>
        <w:bidi/>
        <w:spacing w:line="276" w:lineRule="auto"/>
        <w:jc w:val="lowKashida"/>
        <w:rPr>
          <w:rFonts w:ascii="Tahoma" w:eastAsiaTheme="minorEastAsia" w:hAnsi="Tahoma" w:cs="B Nazanin"/>
          <w:sz w:val="28"/>
          <w:szCs w:val="28"/>
          <w:rtl/>
          <w:lang w:bidi="fa-IR"/>
        </w:rPr>
      </w:pPr>
      <w:r>
        <w:rPr>
          <w:rFonts w:ascii="Tahoma" w:eastAsiaTheme="minorEastAsia" w:hAnsi="Tahoma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76F26E32" wp14:editId="599968C7">
                <wp:simplePos x="0" y="0"/>
                <wp:positionH relativeFrom="column">
                  <wp:posOffset>330431</wp:posOffset>
                </wp:positionH>
                <wp:positionV relativeFrom="paragraph">
                  <wp:posOffset>375459</wp:posOffset>
                </wp:positionV>
                <wp:extent cx="1021080" cy="312420"/>
                <wp:effectExtent l="0" t="7620" r="0" b="0"/>
                <wp:wrapNone/>
                <wp:docPr id="581" name="Text Box 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21080" cy="3124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059AB45" w14:textId="017F71F5" w:rsidR="002F3FC5" w:rsidRPr="00976BD7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lang w:bidi="fa-IR"/>
                              </w:rPr>
                            </w:pPr>
                            <w:r w:rsidRPr="00976BD7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lang w:bidi="fa-IR"/>
                              </w:rPr>
                              <w:t>Pitch(degree)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76F26E32" id="Text Box 581" o:spid="_x0000_s1169" type="#_x0000_t202" style="position:absolute;left:0;text-align:left;margin-left:26pt;margin-top:29.55pt;width:80.4pt;height:24.6pt;rotation:-90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" fillcolor="white [3201]" stroked="f" strokeweight=".5pt">
                <v:textbox>
                  <w:txbxContent>
                    <w:p w14:paraId="1059AB45" w14:textId="017F71F5" w:rsidR="002F3FC5" w:rsidRPr="00976BD7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  <w:lang w:bidi="fa-IR"/>
                        </w:rPr>
                      </w:pPr>
                      <w:r w:rsidRPr="00976BD7">
                        <w:rPr>
                          <w:rFonts w:asciiTheme="majorBidi" w:hAnsiTheme="majorBidi" w:cstheme="majorBidi"/>
                          <w:sz w:val="24"/>
                          <w:szCs w:val="24"/>
                          <w:lang w:bidi="fa-IR"/>
                        </w:rPr>
                        <w:t>Pitch(degree)</w:t>
                      </w:r>
                    </w:p>
                  </w:txbxContent>
                </v:textbox>
              </v:shape>
            </w:pict>
          </mc:Fallback>
        </mc:AlternateContent>
      </w:r>
    </w:p>
    <w:p w14:paraId="03123274" w14:textId="6C2633ED" w:rsidR="00976BD7" w:rsidRDefault="00976BD7" w:rsidP="00E4168D">
      <w:pPr>
        <w:bidi/>
        <w:spacing w:line="276" w:lineRule="auto"/>
        <w:jc w:val="lowKashida"/>
        <w:rPr>
          <w:rFonts w:ascii="Tahoma" w:eastAsiaTheme="minorEastAsia" w:hAnsi="Tahoma" w:cs="B Nazanin"/>
          <w:sz w:val="28"/>
          <w:szCs w:val="28"/>
          <w:rtl/>
          <w:lang w:bidi="fa-IR"/>
        </w:rPr>
      </w:pPr>
    </w:p>
    <w:p w14:paraId="10A2F640" w14:textId="56CDB610" w:rsidR="00976BD7" w:rsidRDefault="00976BD7" w:rsidP="00E4168D">
      <w:pPr>
        <w:bidi/>
        <w:spacing w:line="276" w:lineRule="auto"/>
        <w:jc w:val="lowKashida"/>
        <w:rPr>
          <w:rFonts w:ascii="Tahoma" w:eastAsiaTheme="minorEastAsia" w:hAnsi="Tahoma" w:cs="B Nazanin"/>
          <w:sz w:val="28"/>
          <w:szCs w:val="28"/>
          <w:rtl/>
          <w:lang w:bidi="fa-IR"/>
        </w:rPr>
      </w:pPr>
    </w:p>
    <w:p w14:paraId="2CCE6239" w14:textId="3B291AE9" w:rsidR="00976BD7" w:rsidRDefault="00976BD7" w:rsidP="00E4168D">
      <w:pPr>
        <w:bidi/>
        <w:spacing w:line="276" w:lineRule="auto"/>
        <w:jc w:val="lowKashida"/>
        <w:rPr>
          <w:rFonts w:ascii="Tahoma" w:eastAsiaTheme="minorEastAsia" w:hAnsi="Tahoma" w:cs="B Nazanin"/>
          <w:sz w:val="28"/>
          <w:szCs w:val="28"/>
          <w:rtl/>
          <w:lang w:bidi="fa-IR"/>
        </w:rPr>
      </w:pPr>
    </w:p>
    <w:p w14:paraId="32FA374F" w14:textId="76D92103" w:rsidR="00976BD7" w:rsidRPr="00CF4BEA" w:rsidRDefault="00976BD7" w:rsidP="00E4168D">
      <w:pPr>
        <w:bidi/>
        <w:spacing w:line="276" w:lineRule="auto"/>
        <w:jc w:val="lowKashida"/>
        <w:rPr>
          <w:rFonts w:ascii="Tahoma" w:eastAsiaTheme="minorEastAsia" w:hAnsi="Tahoma" w:cs="B Nazanin"/>
          <w:sz w:val="28"/>
          <w:szCs w:val="28"/>
          <w:rtl/>
          <w:lang w:bidi="fa-IR"/>
        </w:rPr>
      </w:pPr>
    </w:p>
    <w:p w14:paraId="0149BA0E" w14:textId="02D466EE" w:rsidR="00665B2E" w:rsidRDefault="00665B2E" w:rsidP="00E4168D">
      <w:pPr>
        <w:shd w:val="clear" w:color="auto" w:fill="FFFFFF"/>
        <w:tabs>
          <w:tab w:val="left" w:pos="4116"/>
        </w:tabs>
        <w:bidi/>
        <w:spacing w:before="120" w:after="120" w:line="276" w:lineRule="auto"/>
        <w:ind w:firstLine="720"/>
        <w:jc w:val="lowKashida"/>
        <w:textAlignment w:val="baseline"/>
        <w:rPr>
          <w:rFonts w:ascii="Tahoma" w:eastAsiaTheme="minorEastAsia" w:hAnsi="Tahoma" w:cs="B Nazanin"/>
          <w:sz w:val="24"/>
          <w:szCs w:val="24"/>
          <w:lang w:bidi="fa-IR"/>
        </w:rPr>
      </w:pPr>
      <w:r>
        <w:rPr>
          <w:rFonts w:ascii="Tahoma" w:eastAsiaTheme="minorEastAsia" w:hAnsi="Tahoma"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793993CF" wp14:editId="6D60E48C">
                <wp:simplePos x="0" y="0"/>
                <wp:positionH relativeFrom="column">
                  <wp:posOffset>2681489</wp:posOffset>
                </wp:positionH>
                <wp:positionV relativeFrom="paragraph">
                  <wp:posOffset>46586</wp:posOffset>
                </wp:positionV>
                <wp:extent cx="716280" cy="266700"/>
                <wp:effectExtent l="0" t="0" r="7620" b="0"/>
                <wp:wrapNone/>
                <wp:docPr id="582" name="Text Box 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628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85F744C" w14:textId="5797C0C7" w:rsidR="002F3FC5" w:rsidRPr="00976BD7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976BD7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793993CF" id="Text Box 582" o:spid="_x0000_s1170" type="#_x0000_t202" style="position:absolute;left:0;text-align:left;margin-left:211.15pt;margin-top:3.65pt;width:56.4pt;height:21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" fillcolor="white [3201]" stroked="f" strokeweight=".5pt">
                <v:textbox>
                  <w:txbxContent>
                    <w:p w14:paraId="585F744C" w14:textId="5797C0C7" w:rsidR="002F3FC5" w:rsidRPr="00976BD7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976BD7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</w:p>
    <w:p w14:paraId="24B220E5" w14:textId="03E18C0E" w:rsidR="000B479D" w:rsidRPr="00976BD7" w:rsidRDefault="00976BD7" w:rsidP="009D3502">
      <w:pPr>
        <w:shd w:val="clear" w:color="auto" w:fill="FFFFFF"/>
        <w:tabs>
          <w:tab w:val="left" w:pos="4116"/>
        </w:tabs>
        <w:bidi/>
        <w:spacing w:before="120" w:after="120" w:line="276" w:lineRule="auto"/>
        <w:jc w:val="center"/>
        <w:textAlignment w:val="baseline"/>
        <w:rPr>
          <w:rFonts w:ascii="Tahoma" w:eastAsiaTheme="minorEastAsia" w:hAnsi="Tahoma" w:cs="B Nazanin"/>
          <w:sz w:val="24"/>
          <w:szCs w:val="24"/>
          <w:rtl/>
          <w:lang w:bidi="fa-IR"/>
        </w:rPr>
      </w:pPr>
      <w:bookmarkStart w:id="739" w:name="_Hlk96694885"/>
      <w:r w:rsidRPr="00976BD7">
        <w:rPr>
          <w:rFonts w:ascii="Tahoma" w:eastAsiaTheme="minorEastAsia" w:hAnsi="Tahoma" w:cs="B Nazanin" w:hint="cs"/>
          <w:sz w:val="24"/>
          <w:szCs w:val="24"/>
          <w:rtl/>
          <w:lang w:bidi="fa-IR"/>
        </w:rPr>
        <w:t>شکل</w:t>
      </w:r>
      <w:r w:rsidR="0005078F">
        <w:rPr>
          <w:rFonts w:ascii="Tahoma" w:eastAsiaTheme="minorEastAsia" w:hAnsi="Tahoma" w:cs="B Nazanin" w:hint="cs"/>
          <w:sz w:val="24"/>
          <w:szCs w:val="24"/>
          <w:rtl/>
          <w:lang w:bidi="fa-IR"/>
        </w:rPr>
        <w:t>4-22:</w:t>
      </w:r>
      <w:r w:rsidRPr="00976BD7">
        <w:rPr>
          <w:rFonts w:ascii="Tahoma" w:eastAsiaTheme="minorEastAsia" w:hAnsi="Tahoma" w:cs="B Nazanin" w:hint="cs"/>
          <w:sz w:val="24"/>
          <w:szCs w:val="24"/>
          <w:rtl/>
          <w:lang w:bidi="fa-IR"/>
        </w:rPr>
        <w:t xml:space="preserve"> زاویه پیچ</w:t>
      </w:r>
      <w:bookmarkEnd w:id="739"/>
    </w:p>
    <w:p w14:paraId="005E7429" w14:textId="417279E6" w:rsidR="00976BD7" w:rsidRDefault="009422DB" w:rsidP="00C6577F">
      <w:pPr>
        <w:shd w:val="clear" w:color="auto" w:fill="FFFFFF"/>
        <w:bidi/>
        <w:spacing w:before="120" w:after="120" w:line="360" w:lineRule="auto"/>
        <w:textAlignment w:val="baseline"/>
        <w:rPr>
          <w:rFonts w:ascii="Tahoma" w:eastAsiaTheme="minorEastAsia" w:hAnsi="Tahoma" w:cs="B Nazanin"/>
          <w:b/>
          <w:bCs/>
          <w:sz w:val="36"/>
          <w:szCs w:val="36"/>
          <w:rtl/>
          <w:lang w:bidi="fa-IR"/>
        </w:rPr>
      </w:pPr>
      <w:bookmarkStart w:id="740" w:name="_Hlk96693331"/>
      <w:r>
        <w:rPr>
          <w:rFonts w:ascii="Tahoma" w:eastAsiaTheme="minorEastAsia" w:hAnsi="Tahoma" w:cs="B Nazanin" w:hint="cs"/>
          <w:b/>
          <w:bCs/>
          <w:sz w:val="36"/>
          <w:szCs w:val="36"/>
          <w:rtl/>
          <w:lang w:bidi="fa-IR"/>
        </w:rPr>
        <w:t>4-4</w:t>
      </w:r>
      <w:r w:rsidR="00976BD7">
        <w:rPr>
          <w:rFonts w:ascii="Tahoma" w:eastAsiaTheme="minorEastAsia" w:hAnsi="Tahoma" w:cs="B Nazanin" w:hint="cs"/>
          <w:b/>
          <w:bCs/>
          <w:sz w:val="36"/>
          <w:szCs w:val="36"/>
          <w:rtl/>
          <w:lang w:bidi="fa-IR"/>
        </w:rPr>
        <w:t xml:space="preserve">- </w:t>
      </w:r>
      <w:del w:id="741" w:author="MF" w:date="2022-02-26T17:37:00Z">
        <w:r w:rsidR="00976BD7" w:rsidDel="00C6577F">
          <w:rPr>
            <w:rFonts w:ascii="Tahoma" w:eastAsiaTheme="minorEastAsia" w:hAnsi="Tahoma" w:cs="B Nazanin" w:hint="cs"/>
            <w:b/>
            <w:bCs/>
            <w:sz w:val="36"/>
            <w:szCs w:val="36"/>
            <w:rtl/>
            <w:lang w:bidi="fa-IR"/>
          </w:rPr>
          <w:delText>سنسور</w:delText>
        </w:r>
      </w:del>
      <w:ins w:id="742" w:author="MF" w:date="2022-02-26T17:37:00Z">
        <w:r w:rsidR="00C6577F">
          <w:rPr>
            <w:rFonts w:ascii="Tahoma" w:eastAsiaTheme="minorEastAsia" w:hAnsi="Tahoma" w:cs="B Nazanin" w:hint="cs"/>
            <w:b/>
            <w:bCs/>
            <w:sz w:val="36"/>
            <w:szCs w:val="36"/>
            <w:rtl/>
            <w:lang w:bidi="fa-IR"/>
          </w:rPr>
          <w:t>حسگر</w:t>
        </w:r>
      </w:ins>
    </w:p>
    <w:bookmarkEnd w:id="740"/>
    <w:p w14:paraId="667145A8" w14:textId="1374B89C" w:rsidR="003F0DE2" w:rsidRDefault="006D2A89" w:rsidP="00665B2E">
      <w:pPr>
        <w:shd w:val="clear" w:color="auto" w:fill="FFFFFF"/>
        <w:bidi/>
        <w:spacing w:before="120" w:after="120" w:line="276" w:lineRule="auto"/>
        <w:ind w:firstLine="720"/>
        <w:jc w:val="lowKashida"/>
        <w:textAlignment w:val="baseline"/>
        <w:rPr>
          <w:rFonts w:ascii="Arial" w:eastAsia="Times New Roman" w:hAnsi="Arial" w:cs="B Nazanin"/>
          <w:sz w:val="28"/>
          <w:szCs w:val="28"/>
          <w:rtl/>
        </w:rPr>
      </w:pPr>
      <w:r w:rsidRPr="006D2A89">
        <w:rPr>
          <w:rFonts w:ascii="Arial" w:eastAsia="Times New Roman" w:hAnsi="Arial" w:cs="B Nazanin"/>
          <w:sz w:val="28"/>
          <w:szCs w:val="28"/>
          <w:rtl/>
        </w:rPr>
        <w:t xml:space="preserve">سنسور یک وسیله‌ی الکتریکی است که برای محاسبه‌ی برخی پارامترهای فیزیکی مانند فشار، </w:t>
      </w:r>
      <w:r>
        <w:rPr>
          <w:rFonts w:ascii="Arial" w:eastAsia="Times New Roman" w:hAnsi="Arial" w:cs="B Nazanin" w:hint="cs"/>
          <w:sz w:val="28"/>
          <w:szCs w:val="28"/>
          <w:rtl/>
          <w:lang w:bidi="fa-IR"/>
        </w:rPr>
        <w:t>فاصله</w:t>
      </w:r>
      <w:r w:rsidRPr="006D2A89">
        <w:rPr>
          <w:rFonts w:ascii="Arial" w:eastAsia="Times New Roman" w:hAnsi="Arial" w:cs="B Nazanin"/>
          <w:sz w:val="28"/>
          <w:szCs w:val="28"/>
          <w:rtl/>
        </w:rPr>
        <w:t xml:space="preserve">، دما </w:t>
      </w:r>
      <w:r>
        <w:rPr>
          <w:rFonts w:ascii="Arial" w:eastAsia="Times New Roman" w:hAnsi="Arial" w:cs="B Nazanin" w:hint="cs"/>
          <w:sz w:val="28"/>
          <w:szCs w:val="28"/>
          <w:rtl/>
        </w:rPr>
        <w:t xml:space="preserve">و غیره </w:t>
      </w:r>
      <w:r w:rsidRPr="006D2A89">
        <w:rPr>
          <w:rFonts w:ascii="Arial" w:eastAsia="Times New Roman" w:hAnsi="Arial" w:cs="B Nazanin" w:hint="cs"/>
          <w:sz w:val="28"/>
          <w:szCs w:val="28"/>
          <w:rtl/>
        </w:rPr>
        <w:t>استفاده</w:t>
      </w:r>
      <w:r w:rsidRPr="006D2A89">
        <w:rPr>
          <w:rFonts w:ascii="Arial" w:eastAsia="Times New Roman" w:hAnsi="Arial" w:cs="B Nazanin"/>
          <w:sz w:val="28"/>
          <w:szCs w:val="28"/>
          <w:rtl/>
        </w:rPr>
        <w:t xml:space="preserve"> </w:t>
      </w:r>
      <w:r w:rsidRPr="006D2A89">
        <w:rPr>
          <w:rFonts w:ascii="Arial" w:eastAsia="Times New Roman" w:hAnsi="Arial" w:cs="B Nazanin" w:hint="cs"/>
          <w:sz w:val="28"/>
          <w:szCs w:val="28"/>
          <w:rtl/>
        </w:rPr>
        <w:t>می‌شود</w:t>
      </w:r>
      <w:r w:rsidRPr="006D2A89">
        <w:rPr>
          <w:rFonts w:ascii="Arial" w:eastAsia="Times New Roman" w:hAnsi="Arial" w:cs="B Nazanin"/>
          <w:sz w:val="28"/>
          <w:szCs w:val="28"/>
          <w:rtl/>
        </w:rPr>
        <w:t xml:space="preserve">. </w:t>
      </w:r>
      <w:r w:rsidRPr="006D2A89">
        <w:rPr>
          <w:rFonts w:ascii="Arial" w:eastAsia="Times New Roman" w:hAnsi="Arial" w:cs="B Nazanin" w:hint="cs"/>
          <w:sz w:val="28"/>
          <w:szCs w:val="28"/>
          <w:rtl/>
        </w:rPr>
        <w:t>خروجی</w:t>
      </w:r>
      <w:r w:rsidRPr="006D2A89">
        <w:rPr>
          <w:rFonts w:ascii="Arial" w:eastAsia="Times New Roman" w:hAnsi="Arial" w:cs="B Nazanin"/>
          <w:sz w:val="28"/>
          <w:szCs w:val="28"/>
          <w:rtl/>
        </w:rPr>
        <w:t xml:space="preserve"> </w:t>
      </w:r>
      <w:r w:rsidRPr="006D2A89">
        <w:rPr>
          <w:rFonts w:ascii="Arial" w:eastAsia="Times New Roman" w:hAnsi="Arial" w:cs="B Nazanin" w:hint="cs"/>
          <w:sz w:val="28"/>
          <w:szCs w:val="28"/>
          <w:rtl/>
        </w:rPr>
        <w:t>یک</w:t>
      </w:r>
      <w:r w:rsidRPr="006D2A89">
        <w:rPr>
          <w:rFonts w:ascii="Arial" w:eastAsia="Times New Roman" w:hAnsi="Arial" w:cs="B Nazanin"/>
          <w:sz w:val="28"/>
          <w:szCs w:val="28"/>
          <w:rtl/>
        </w:rPr>
        <w:t xml:space="preserve"> </w:t>
      </w:r>
      <w:r w:rsidRPr="006D2A89">
        <w:rPr>
          <w:rFonts w:ascii="Arial" w:eastAsia="Times New Roman" w:hAnsi="Arial" w:cs="B Nazanin" w:hint="cs"/>
          <w:sz w:val="28"/>
          <w:szCs w:val="28"/>
          <w:rtl/>
        </w:rPr>
        <w:t>سنسورالکتریکی</w:t>
      </w:r>
      <w:r w:rsidRPr="006D2A89">
        <w:rPr>
          <w:rFonts w:ascii="Arial" w:eastAsia="Times New Roman" w:hAnsi="Arial" w:cs="B Nazanin"/>
          <w:sz w:val="28"/>
          <w:szCs w:val="28"/>
          <w:rtl/>
        </w:rPr>
        <w:t xml:space="preserve"> </w:t>
      </w:r>
      <w:r w:rsidRPr="006D2A89">
        <w:rPr>
          <w:rFonts w:ascii="Arial" w:eastAsia="Times New Roman" w:hAnsi="Arial" w:cs="B Nazanin" w:hint="cs"/>
          <w:sz w:val="28"/>
          <w:szCs w:val="28"/>
          <w:rtl/>
        </w:rPr>
        <w:t>سیگنالی</w:t>
      </w:r>
      <w:r w:rsidRPr="006D2A89">
        <w:rPr>
          <w:rFonts w:ascii="Arial" w:eastAsia="Times New Roman" w:hAnsi="Arial" w:cs="B Nazanin"/>
          <w:sz w:val="28"/>
          <w:szCs w:val="28"/>
          <w:rtl/>
        </w:rPr>
        <w:t xml:space="preserve"> </w:t>
      </w:r>
      <w:r w:rsidRPr="006D2A89">
        <w:rPr>
          <w:rFonts w:ascii="Arial" w:eastAsia="Times New Roman" w:hAnsi="Arial" w:cs="B Nazanin" w:hint="cs"/>
          <w:sz w:val="28"/>
          <w:szCs w:val="28"/>
          <w:rtl/>
        </w:rPr>
        <w:t>آنالوگ</w:t>
      </w:r>
      <w:r w:rsidRPr="006D2A89">
        <w:rPr>
          <w:rFonts w:ascii="Arial" w:eastAsia="Times New Roman" w:hAnsi="Arial" w:cs="B Nazanin"/>
          <w:sz w:val="28"/>
          <w:szCs w:val="28"/>
          <w:rtl/>
        </w:rPr>
        <w:t xml:space="preserve"> </w:t>
      </w:r>
      <w:r w:rsidRPr="006D2A89">
        <w:rPr>
          <w:rFonts w:ascii="Arial" w:eastAsia="Times New Roman" w:hAnsi="Arial" w:cs="B Nazanin" w:hint="cs"/>
          <w:sz w:val="28"/>
          <w:szCs w:val="28"/>
          <w:rtl/>
        </w:rPr>
        <w:t>یادیجیتال</w:t>
      </w:r>
      <w:r w:rsidRPr="006D2A89">
        <w:rPr>
          <w:rFonts w:ascii="Arial" w:eastAsia="Times New Roman" w:hAnsi="Arial" w:cs="B Nazanin"/>
          <w:sz w:val="28"/>
          <w:szCs w:val="28"/>
          <w:rtl/>
        </w:rPr>
        <w:t xml:space="preserve"> </w:t>
      </w:r>
      <w:r w:rsidRPr="006D2A89">
        <w:rPr>
          <w:rFonts w:ascii="Arial" w:eastAsia="Times New Roman" w:hAnsi="Arial" w:cs="B Nazanin" w:hint="cs"/>
          <w:sz w:val="28"/>
          <w:szCs w:val="28"/>
          <w:rtl/>
        </w:rPr>
        <w:t>است</w:t>
      </w:r>
      <w:r w:rsidRPr="006D2A89">
        <w:rPr>
          <w:rFonts w:ascii="Arial" w:eastAsia="Times New Roman" w:hAnsi="Arial" w:cs="B Nazanin"/>
          <w:sz w:val="28"/>
          <w:szCs w:val="28"/>
          <w:rtl/>
        </w:rPr>
        <w:t xml:space="preserve"> </w:t>
      </w:r>
      <w:r w:rsidRPr="006D2A89">
        <w:rPr>
          <w:rFonts w:ascii="Arial" w:eastAsia="Times New Roman" w:hAnsi="Arial" w:cs="B Nazanin" w:hint="cs"/>
          <w:sz w:val="28"/>
          <w:szCs w:val="28"/>
          <w:rtl/>
        </w:rPr>
        <w:t>که</w:t>
      </w:r>
      <w:r w:rsidRPr="006D2A89">
        <w:rPr>
          <w:rFonts w:ascii="Arial" w:eastAsia="Times New Roman" w:hAnsi="Arial" w:cs="B Nazanin"/>
          <w:sz w:val="28"/>
          <w:szCs w:val="28"/>
          <w:rtl/>
        </w:rPr>
        <w:t xml:space="preserve"> </w:t>
      </w:r>
      <w:r w:rsidRPr="006D2A89">
        <w:rPr>
          <w:rFonts w:ascii="Arial" w:eastAsia="Times New Roman" w:hAnsi="Arial" w:cs="B Nazanin" w:hint="cs"/>
          <w:sz w:val="28"/>
          <w:szCs w:val="28"/>
          <w:rtl/>
        </w:rPr>
        <w:t>برای</w:t>
      </w:r>
      <w:r w:rsidRPr="006D2A89">
        <w:rPr>
          <w:rFonts w:ascii="Arial" w:eastAsia="Times New Roman" w:hAnsi="Arial" w:cs="B Nazanin"/>
          <w:sz w:val="28"/>
          <w:szCs w:val="28"/>
          <w:rtl/>
        </w:rPr>
        <w:t xml:space="preserve"> </w:t>
      </w:r>
      <w:r w:rsidRPr="006D2A89">
        <w:rPr>
          <w:rFonts w:ascii="Arial" w:eastAsia="Times New Roman" w:hAnsi="Arial" w:cs="B Nazanin" w:hint="cs"/>
          <w:sz w:val="28"/>
          <w:szCs w:val="28"/>
          <w:rtl/>
        </w:rPr>
        <w:t>پردازش‌های</w:t>
      </w:r>
      <w:r w:rsidRPr="006D2A89">
        <w:rPr>
          <w:rFonts w:ascii="Arial" w:eastAsia="Times New Roman" w:hAnsi="Arial" w:cs="B Nazanin"/>
          <w:sz w:val="28"/>
          <w:szCs w:val="28"/>
          <w:rtl/>
        </w:rPr>
        <w:t xml:space="preserve"> </w:t>
      </w:r>
      <w:r w:rsidRPr="006D2A89">
        <w:rPr>
          <w:rFonts w:ascii="Arial" w:eastAsia="Times New Roman" w:hAnsi="Arial" w:cs="B Nazanin" w:hint="cs"/>
          <w:sz w:val="28"/>
          <w:szCs w:val="28"/>
          <w:rtl/>
        </w:rPr>
        <w:lastRenderedPageBreak/>
        <w:t>موردنیاز</w:t>
      </w:r>
      <w:r w:rsidRPr="006D2A89">
        <w:rPr>
          <w:rFonts w:ascii="Arial" w:eastAsia="Times New Roman" w:hAnsi="Arial" w:cs="B Nazanin"/>
          <w:sz w:val="28"/>
          <w:szCs w:val="28"/>
          <w:rtl/>
        </w:rPr>
        <w:t xml:space="preserve"> </w:t>
      </w:r>
      <w:r w:rsidRPr="006D2A89">
        <w:rPr>
          <w:rFonts w:ascii="Arial" w:eastAsia="Times New Roman" w:hAnsi="Arial" w:cs="B Nazanin" w:hint="cs"/>
          <w:sz w:val="28"/>
          <w:szCs w:val="28"/>
          <w:rtl/>
        </w:rPr>
        <w:t>به</w:t>
      </w:r>
      <w:r w:rsidRPr="006D2A89">
        <w:rPr>
          <w:rFonts w:ascii="Arial" w:eastAsia="Times New Roman" w:hAnsi="Arial" w:cs="B Nazanin"/>
          <w:sz w:val="28"/>
          <w:szCs w:val="28"/>
          <w:rtl/>
        </w:rPr>
        <w:t xml:space="preserve"> </w:t>
      </w:r>
      <w:r w:rsidRPr="006D2A89">
        <w:rPr>
          <w:rFonts w:ascii="Arial" w:eastAsia="Times New Roman" w:hAnsi="Arial" w:cs="B Nazanin" w:hint="cs"/>
          <w:sz w:val="28"/>
          <w:szCs w:val="28"/>
          <w:rtl/>
        </w:rPr>
        <w:t>سخت‌افزار</w:t>
      </w:r>
      <w:r w:rsidRPr="006D2A89">
        <w:rPr>
          <w:rFonts w:ascii="Arial" w:eastAsia="Times New Roman" w:hAnsi="Arial" w:cs="B Nazanin"/>
          <w:sz w:val="28"/>
          <w:szCs w:val="28"/>
          <w:rtl/>
        </w:rPr>
        <w:t xml:space="preserve"> </w:t>
      </w:r>
      <w:r w:rsidRPr="006D2A89">
        <w:rPr>
          <w:rFonts w:ascii="Arial" w:eastAsia="Times New Roman" w:hAnsi="Arial" w:cs="B Nazanin" w:hint="cs"/>
          <w:sz w:val="28"/>
          <w:szCs w:val="28"/>
          <w:rtl/>
        </w:rPr>
        <w:t>یا</w:t>
      </w:r>
      <w:r w:rsidRPr="006D2A89">
        <w:rPr>
          <w:rFonts w:ascii="Arial" w:eastAsia="Times New Roman" w:hAnsi="Arial" w:cs="B Nazanin"/>
          <w:sz w:val="28"/>
          <w:szCs w:val="28"/>
          <w:rtl/>
        </w:rPr>
        <w:t xml:space="preserve"> </w:t>
      </w:r>
      <w:r w:rsidRPr="006D2A89">
        <w:rPr>
          <w:rFonts w:ascii="Arial" w:eastAsia="Times New Roman" w:hAnsi="Arial" w:cs="B Nazanin" w:hint="cs"/>
          <w:sz w:val="28"/>
          <w:szCs w:val="28"/>
          <w:rtl/>
        </w:rPr>
        <w:t>نرم‌افزار</w:t>
      </w:r>
      <w:r w:rsidRPr="006D2A89">
        <w:rPr>
          <w:rFonts w:ascii="Arial" w:eastAsia="Times New Roman" w:hAnsi="Arial" w:cs="B Nazanin"/>
          <w:sz w:val="28"/>
          <w:szCs w:val="28"/>
          <w:rtl/>
        </w:rPr>
        <w:t xml:space="preserve"> </w:t>
      </w:r>
      <w:r w:rsidRPr="006D2A89">
        <w:rPr>
          <w:rFonts w:ascii="Arial" w:eastAsia="Times New Roman" w:hAnsi="Arial" w:cs="B Nazanin" w:hint="cs"/>
          <w:sz w:val="28"/>
          <w:szCs w:val="28"/>
          <w:rtl/>
        </w:rPr>
        <w:t>مناسب</w:t>
      </w:r>
      <w:r w:rsidRPr="006D2A89">
        <w:rPr>
          <w:rFonts w:ascii="Arial" w:eastAsia="Times New Roman" w:hAnsi="Arial" w:cs="B Nazanin"/>
          <w:sz w:val="28"/>
          <w:szCs w:val="28"/>
          <w:rtl/>
        </w:rPr>
        <w:t xml:space="preserve"> </w:t>
      </w:r>
      <w:r w:rsidRPr="006D2A89">
        <w:rPr>
          <w:rFonts w:ascii="Arial" w:eastAsia="Times New Roman" w:hAnsi="Arial" w:cs="B Nazanin" w:hint="cs"/>
          <w:sz w:val="28"/>
          <w:szCs w:val="28"/>
          <w:rtl/>
        </w:rPr>
        <w:t>منتقل</w:t>
      </w:r>
      <w:r w:rsidRPr="006D2A89">
        <w:rPr>
          <w:rFonts w:ascii="Arial" w:eastAsia="Times New Roman" w:hAnsi="Arial" w:cs="B Nazanin"/>
          <w:sz w:val="28"/>
          <w:szCs w:val="28"/>
          <w:rtl/>
        </w:rPr>
        <w:t xml:space="preserve"> </w:t>
      </w:r>
      <w:r w:rsidRPr="006D2A89">
        <w:rPr>
          <w:rFonts w:ascii="Arial" w:eastAsia="Times New Roman" w:hAnsi="Arial" w:cs="B Nazanin" w:hint="cs"/>
          <w:sz w:val="28"/>
          <w:szCs w:val="28"/>
          <w:rtl/>
        </w:rPr>
        <w:t>می‌شو</w:t>
      </w:r>
      <w:r>
        <w:rPr>
          <w:rFonts w:ascii="Arial" w:eastAsia="Times New Roman" w:hAnsi="Arial" w:cs="B Nazanin" w:hint="cs"/>
          <w:sz w:val="28"/>
          <w:szCs w:val="28"/>
          <w:rtl/>
        </w:rPr>
        <w:t xml:space="preserve">د. </w:t>
      </w:r>
      <w:r w:rsidRPr="006D2A89">
        <w:rPr>
          <w:rFonts w:ascii="Arial" w:eastAsia="Times New Roman" w:hAnsi="Arial" w:cs="B Nazanin"/>
          <w:sz w:val="28"/>
          <w:szCs w:val="28"/>
          <w:rtl/>
        </w:rPr>
        <w:t xml:space="preserve">هر سنسور </w:t>
      </w:r>
      <w:r>
        <w:rPr>
          <w:rFonts w:ascii="Arial" w:eastAsia="Times New Roman" w:hAnsi="Arial" w:cs="B Nazanin" w:hint="cs"/>
          <w:sz w:val="28"/>
          <w:szCs w:val="28"/>
          <w:rtl/>
        </w:rPr>
        <w:t>باتوجه</w:t>
      </w:r>
      <w:r w:rsidRPr="006D2A89">
        <w:rPr>
          <w:rFonts w:ascii="Arial" w:eastAsia="Times New Roman" w:hAnsi="Arial" w:cs="B Nazanin"/>
          <w:sz w:val="28"/>
          <w:szCs w:val="28"/>
          <w:rtl/>
        </w:rPr>
        <w:t xml:space="preserve"> به ساختار و پارامتر فیزیکی که</w:t>
      </w:r>
      <w:r>
        <w:rPr>
          <w:rFonts w:ascii="Arial" w:eastAsia="Times New Roman" w:hAnsi="Arial" w:cs="B Nazanin" w:hint="cs"/>
          <w:sz w:val="28"/>
          <w:szCs w:val="28"/>
          <w:rtl/>
        </w:rPr>
        <w:t xml:space="preserve"> </w:t>
      </w:r>
      <w:r w:rsidRPr="006D2A89">
        <w:rPr>
          <w:rFonts w:ascii="Arial" w:eastAsia="Times New Roman" w:hAnsi="Arial" w:cs="B Nazanin"/>
          <w:sz w:val="28"/>
          <w:szCs w:val="28"/>
          <w:rtl/>
        </w:rPr>
        <w:t>اندازه‌گیری می‌کند، اصول</w:t>
      </w:r>
      <w:r w:rsidR="003F0DE2">
        <w:rPr>
          <w:rFonts w:ascii="Arial" w:eastAsia="Times New Roman" w:hAnsi="Arial" w:cs="B Nazanin" w:hint="cs"/>
          <w:sz w:val="28"/>
          <w:szCs w:val="28"/>
          <w:rtl/>
        </w:rPr>
        <w:t>‌</w:t>
      </w:r>
      <w:r w:rsidRPr="006D2A89">
        <w:rPr>
          <w:rFonts w:ascii="Arial" w:eastAsia="Times New Roman" w:hAnsi="Arial" w:cs="B Nazanin"/>
          <w:sz w:val="28"/>
          <w:szCs w:val="28"/>
          <w:rtl/>
        </w:rPr>
        <w:t>کار</w:t>
      </w:r>
      <w:r w:rsidR="003F0DE2">
        <w:rPr>
          <w:rFonts w:ascii="Arial" w:eastAsia="Times New Roman" w:hAnsi="Arial" w:cs="B Nazanin" w:hint="cs"/>
          <w:sz w:val="28"/>
          <w:szCs w:val="28"/>
          <w:rtl/>
        </w:rPr>
        <w:t xml:space="preserve"> </w:t>
      </w:r>
      <w:r w:rsidRPr="006D2A89">
        <w:rPr>
          <w:rFonts w:ascii="Arial" w:eastAsia="Times New Roman" w:hAnsi="Arial" w:cs="B Nazanin"/>
          <w:sz w:val="28"/>
          <w:szCs w:val="28"/>
          <w:rtl/>
        </w:rPr>
        <w:t>متفاوتی دارد. اما ویژگی مشترک همه سنسورها این است که یک پارامتر فیزیکی را به سیگنال الکتریکی تبدیل</w:t>
      </w:r>
      <w:r w:rsidR="003F0DE2">
        <w:rPr>
          <w:rFonts w:ascii="Arial" w:eastAsia="Times New Roman" w:hAnsi="Arial" w:cs="B Nazanin" w:hint="cs"/>
          <w:sz w:val="28"/>
          <w:szCs w:val="28"/>
          <w:rtl/>
        </w:rPr>
        <w:t>‌</w:t>
      </w:r>
      <w:r w:rsidRPr="006D2A89">
        <w:rPr>
          <w:rFonts w:ascii="Arial" w:eastAsia="Times New Roman" w:hAnsi="Arial" w:cs="B Nazanin"/>
          <w:sz w:val="28"/>
          <w:szCs w:val="28"/>
          <w:rtl/>
        </w:rPr>
        <w:t>می‌کنند</w:t>
      </w:r>
      <w:r>
        <w:rPr>
          <w:rFonts w:ascii="Arial" w:eastAsia="Times New Roman" w:hAnsi="Arial" w:cs="B Nazanin" w:hint="cs"/>
          <w:sz w:val="28"/>
          <w:szCs w:val="28"/>
          <w:rtl/>
        </w:rPr>
        <w:t>. دراین پروژه نیز</w:t>
      </w:r>
      <w:r w:rsidR="00272F31">
        <w:rPr>
          <w:rFonts w:ascii="Arial" w:eastAsia="Times New Roman" w:hAnsi="Arial" w:cs="B Nazanin" w:hint="cs"/>
          <w:sz w:val="28"/>
          <w:szCs w:val="28"/>
          <w:rtl/>
        </w:rPr>
        <w:t xml:space="preserve"> </w:t>
      </w:r>
      <w:r>
        <w:rPr>
          <w:rFonts w:ascii="Arial" w:eastAsia="Times New Roman" w:hAnsi="Arial" w:cs="B Nazanin" w:hint="cs"/>
          <w:sz w:val="28"/>
          <w:szCs w:val="28"/>
          <w:rtl/>
        </w:rPr>
        <w:t>برای اندازه‌گیری زاویه و فاصله از سنسورهای ژ</w:t>
      </w:r>
      <w:r w:rsidR="00272F31">
        <w:rPr>
          <w:rFonts w:ascii="Arial" w:eastAsia="Times New Roman" w:hAnsi="Arial" w:cs="B Nazanin" w:hint="cs"/>
          <w:sz w:val="28"/>
          <w:szCs w:val="28"/>
          <w:rtl/>
        </w:rPr>
        <w:t>ا</w:t>
      </w:r>
      <w:r>
        <w:rPr>
          <w:rFonts w:ascii="Arial" w:eastAsia="Times New Roman" w:hAnsi="Arial" w:cs="B Nazanin" w:hint="cs"/>
          <w:sz w:val="28"/>
          <w:szCs w:val="28"/>
          <w:rtl/>
        </w:rPr>
        <w:t>یروسکوپ و آلتراسونیک استفاده</w:t>
      </w:r>
      <w:r w:rsidR="00272F31">
        <w:rPr>
          <w:rFonts w:ascii="Arial" w:eastAsia="Times New Roman" w:hAnsi="Arial" w:cs="B Nazanin" w:hint="eastAsia"/>
          <w:sz w:val="28"/>
          <w:szCs w:val="28"/>
          <w:rtl/>
        </w:rPr>
        <w:t>‌</w:t>
      </w:r>
      <w:r>
        <w:rPr>
          <w:rFonts w:ascii="Arial" w:eastAsia="Times New Roman" w:hAnsi="Arial" w:cs="B Nazanin" w:hint="cs"/>
          <w:sz w:val="28"/>
          <w:szCs w:val="28"/>
          <w:rtl/>
        </w:rPr>
        <w:t xml:space="preserve">شده‌است </w:t>
      </w:r>
      <w:r w:rsidR="009A0E7F">
        <w:rPr>
          <w:rFonts w:ascii="Arial" w:eastAsia="Times New Roman" w:hAnsi="Arial" w:cs="B Nazanin" w:hint="cs"/>
          <w:sz w:val="28"/>
          <w:szCs w:val="28"/>
          <w:rtl/>
        </w:rPr>
        <w:t>که در ادامه به آن‌ها می‌پردازیم.</w:t>
      </w:r>
    </w:p>
    <w:p w14:paraId="7493EB6A" w14:textId="2BA58B53" w:rsidR="009A0E7F" w:rsidRPr="003F0DE2" w:rsidRDefault="009422DB" w:rsidP="00272F31">
      <w:pPr>
        <w:shd w:val="clear" w:color="auto" w:fill="FFFFFF"/>
        <w:bidi/>
        <w:spacing w:before="360" w:after="240" w:line="240" w:lineRule="auto"/>
        <w:textAlignment w:val="baseline"/>
        <w:rPr>
          <w:rFonts w:ascii="Arial" w:eastAsia="Times New Roman" w:hAnsi="Arial" w:cs="B Nazanin"/>
          <w:b/>
          <w:bCs/>
          <w:sz w:val="32"/>
          <w:szCs w:val="32"/>
          <w:rtl/>
        </w:rPr>
      </w:pPr>
      <w:bookmarkStart w:id="743" w:name="_Hlk96693337"/>
      <w:r>
        <w:rPr>
          <w:rFonts w:ascii="Arial" w:eastAsia="Times New Roman" w:hAnsi="Arial" w:cs="B Nazanin" w:hint="cs"/>
          <w:b/>
          <w:bCs/>
          <w:sz w:val="32"/>
          <w:szCs w:val="32"/>
          <w:rtl/>
        </w:rPr>
        <w:t>4-4-1</w:t>
      </w:r>
      <w:r w:rsidR="00462EFE" w:rsidRPr="003F0DE2">
        <w:rPr>
          <w:rFonts w:ascii="Arial" w:eastAsia="Times New Roman" w:hAnsi="Arial" w:cs="B Nazanin" w:hint="cs"/>
          <w:b/>
          <w:bCs/>
          <w:sz w:val="32"/>
          <w:szCs w:val="32"/>
          <w:rtl/>
        </w:rPr>
        <w:t xml:space="preserve">- </w:t>
      </w:r>
      <w:r w:rsidR="009A0E7F" w:rsidRPr="003F0DE2">
        <w:rPr>
          <w:rFonts w:ascii="Arial" w:eastAsia="Times New Roman" w:hAnsi="Arial" w:cs="B Nazanin" w:hint="cs"/>
          <w:b/>
          <w:bCs/>
          <w:sz w:val="32"/>
          <w:szCs w:val="32"/>
          <w:rtl/>
        </w:rPr>
        <w:t>سنسور ژ</w:t>
      </w:r>
      <w:del w:id="744" w:author="MF" w:date="2022-02-26T17:37:00Z">
        <w:r w:rsidR="00272F31" w:rsidRPr="003F0DE2" w:rsidDel="00A1511E">
          <w:rPr>
            <w:rFonts w:ascii="Arial" w:eastAsia="Times New Roman" w:hAnsi="Arial" w:cs="B Nazanin" w:hint="cs"/>
            <w:b/>
            <w:bCs/>
            <w:sz w:val="32"/>
            <w:szCs w:val="32"/>
            <w:rtl/>
          </w:rPr>
          <w:delText>ا</w:delText>
        </w:r>
      </w:del>
      <w:r w:rsidR="009A0E7F" w:rsidRPr="003F0DE2">
        <w:rPr>
          <w:rFonts w:ascii="Arial" w:eastAsia="Times New Roman" w:hAnsi="Arial" w:cs="B Nazanin" w:hint="cs"/>
          <w:b/>
          <w:bCs/>
          <w:sz w:val="32"/>
          <w:szCs w:val="32"/>
          <w:rtl/>
        </w:rPr>
        <w:t xml:space="preserve">یروسکوپ مدل </w:t>
      </w:r>
      <w:r w:rsidR="009A0E7F" w:rsidRPr="003F0DE2">
        <w:rPr>
          <w:rFonts w:asciiTheme="majorBidi" w:eastAsia="Times New Roman" w:hAnsiTheme="majorBidi" w:cstheme="majorBidi"/>
          <w:b/>
          <w:bCs/>
          <w:sz w:val="28"/>
          <w:szCs w:val="28"/>
        </w:rPr>
        <w:t>MPU9250</w:t>
      </w:r>
    </w:p>
    <w:bookmarkEnd w:id="743"/>
    <w:p w14:paraId="1F163F1D" w14:textId="4A402950" w:rsidR="009A0E7F" w:rsidRPr="00BB0B68" w:rsidRDefault="009A0E7F" w:rsidP="00665B2E">
      <w:pPr>
        <w:shd w:val="clear" w:color="auto" w:fill="FFFFFF"/>
        <w:bidi/>
        <w:spacing w:before="120" w:after="120" w:line="276" w:lineRule="auto"/>
        <w:ind w:firstLine="720"/>
        <w:jc w:val="lowKashida"/>
        <w:textAlignment w:val="baseline"/>
        <w:rPr>
          <w:rFonts w:asciiTheme="majorBidi" w:eastAsia="Times New Roman" w:hAnsiTheme="majorBidi" w:cs="B Nazanin"/>
          <w:sz w:val="28"/>
          <w:szCs w:val="28"/>
          <w:rtl/>
          <w:lang w:bidi="fa-IR"/>
        </w:rPr>
      </w:pPr>
      <w:r w:rsidRPr="00BB0B68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>برای اندازه</w:t>
      </w:r>
      <w:r w:rsidR="003F0DE2">
        <w:rPr>
          <w:rFonts w:asciiTheme="majorBidi" w:eastAsia="Times New Roman" w:hAnsiTheme="majorBidi" w:cs="B Nazanin" w:hint="eastAsia"/>
          <w:sz w:val="28"/>
          <w:szCs w:val="28"/>
          <w:rtl/>
          <w:lang w:bidi="fa-IR"/>
        </w:rPr>
        <w:t>‌</w:t>
      </w:r>
      <w:r w:rsidRPr="00BB0B68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 xml:space="preserve">‌گیری زاویای چهارپره از سنسور 9 محوره </w:t>
      </w:r>
      <w:r w:rsidRPr="00272F31">
        <w:rPr>
          <w:rFonts w:asciiTheme="majorBidi" w:eastAsia="Times New Roman" w:hAnsiTheme="majorBidi" w:cs="B Nazanin"/>
          <w:sz w:val="24"/>
          <w:szCs w:val="24"/>
          <w:lang w:bidi="fa-IR"/>
        </w:rPr>
        <w:t>MPU9250</w:t>
      </w:r>
      <w:r w:rsidRPr="00BB0B68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 xml:space="preserve"> استفاده</w:t>
      </w:r>
      <w:r w:rsidR="003F0DE2">
        <w:rPr>
          <w:rFonts w:asciiTheme="majorBidi" w:eastAsia="Times New Roman" w:hAnsiTheme="majorBidi" w:cs="B Nazanin" w:hint="eastAsia"/>
          <w:sz w:val="28"/>
          <w:szCs w:val="28"/>
          <w:rtl/>
          <w:lang w:bidi="fa-IR"/>
        </w:rPr>
        <w:t>‌</w:t>
      </w:r>
      <w:r w:rsidRPr="00BB0B68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>کردیم.</w:t>
      </w:r>
      <w:r w:rsidR="00272F31">
        <w:rPr>
          <w:rFonts w:asciiTheme="majorBidi" w:eastAsia="Times New Roman" w:hAnsiTheme="majorBidi" w:cs="B Nazanin"/>
          <w:sz w:val="28"/>
          <w:szCs w:val="28"/>
          <w:lang w:bidi="fa-IR"/>
        </w:rPr>
        <w:t xml:space="preserve"> </w:t>
      </w:r>
      <w:r w:rsidRPr="00BB0B68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>این سنسور سرعت</w:t>
      </w:r>
      <w:r w:rsidR="00272F31">
        <w:rPr>
          <w:rFonts w:asciiTheme="majorBidi" w:eastAsia="Times New Roman" w:hAnsiTheme="majorBidi" w:cs="B Nazanin"/>
          <w:sz w:val="28"/>
          <w:szCs w:val="28"/>
          <w:lang w:bidi="fa-IR"/>
        </w:rPr>
        <w:t xml:space="preserve"> </w:t>
      </w:r>
      <w:r w:rsidRPr="00BB0B68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>زاویه</w:t>
      </w:r>
      <w:r w:rsidR="00272F31">
        <w:rPr>
          <w:rFonts w:asciiTheme="majorBidi" w:eastAsia="Times New Roman" w:hAnsiTheme="majorBidi" w:cs="B Nazanin" w:hint="eastAsia"/>
          <w:sz w:val="28"/>
          <w:szCs w:val="28"/>
          <w:lang w:bidi="fa-IR"/>
        </w:rPr>
        <w:t>‌</w:t>
      </w:r>
      <w:r w:rsidRPr="00BB0B68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>ای را محاسبه می‌کند و برای به‌دست‌آوردن زاویه باید از سرعت زاویه</w:t>
      </w:r>
      <w:r w:rsidR="00272F31">
        <w:rPr>
          <w:rFonts w:asciiTheme="majorBidi" w:eastAsia="Times New Roman" w:hAnsiTheme="majorBidi" w:cs="B Nazanin" w:hint="eastAsia"/>
          <w:sz w:val="28"/>
          <w:szCs w:val="28"/>
          <w:lang w:bidi="fa-IR"/>
        </w:rPr>
        <w:t>‌</w:t>
      </w:r>
      <w:r w:rsidRPr="00BB0B68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 xml:space="preserve">ای </w:t>
      </w:r>
      <w:r w:rsidR="00BB0B68" w:rsidRPr="00BB0B68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>اندازه‌گیری</w:t>
      </w:r>
      <w:r w:rsidR="00272F31">
        <w:rPr>
          <w:rFonts w:asciiTheme="majorBidi" w:eastAsia="Times New Roman" w:hAnsiTheme="majorBidi" w:cs="B Nazanin" w:hint="eastAsia"/>
          <w:sz w:val="28"/>
          <w:szCs w:val="28"/>
          <w:lang w:bidi="fa-IR"/>
        </w:rPr>
        <w:t>‌</w:t>
      </w:r>
      <w:r w:rsidR="00BB0B68" w:rsidRPr="00BB0B68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>شده انتگرال گرفت. به همین منظور</w:t>
      </w:r>
      <w:r w:rsidRPr="00BB0B68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 xml:space="preserve"> برای محاسبه دقیق زاویه‌ها ابتدا بایاس سنسور در هر راستا را </w:t>
      </w:r>
      <w:r w:rsidR="00E0635D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 xml:space="preserve">با میانگین‌گیری </w:t>
      </w:r>
      <w:r w:rsidRPr="00BB0B68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>محاسبه</w:t>
      </w:r>
      <w:r w:rsidR="00E0635D">
        <w:rPr>
          <w:rFonts w:asciiTheme="majorBidi" w:eastAsia="Times New Roman" w:hAnsiTheme="majorBidi" w:cs="B Nazanin" w:hint="eastAsia"/>
          <w:sz w:val="28"/>
          <w:szCs w:val="28"/>
          <w:rtl/>
          <w:lang w:bidi="fa-IR"/>
        </w:rPr>
        <w:t>‌</w:t>
      </w:r>
      <w:r w:rsidR="00E0635D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>می‌کنیم</w:t>
      </w:r>
      <w:r w:rsidRPr="00BB0B68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 xml:space="preserve"> و</w:t>
      </w:r>
      <w:r w:rsidR="00BB0B68" w:rsidRPr="00BB0B68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 xml:space="preserve"> برای انتگرال</w:t>
      </w:r>
      <w:r w:rsidR="00E0635D">
        <w:rPr>
          <w:rFonts w:asciiTheme="majorBidi" w:eastAsia="Times New Roman" w:hAnsiTheme="majorBidi" w:cs="B Nazanin" w:hint="eastAsia"/>
          <w:sz w:val="28"/>
          <w:szCs w:val="28"/>
          <w:rtl/>
          <w:lang w:bidi="fa-IR"/>
        </w:rPr>
        <w:t>‌</w:t>
      </w:r>
      <w:r w:rsidR="00BB0B68" w:rsidRPr="00BB0B68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>گیری ازمیانگین پنجره‌ای و روش ذوزنقه‌ای استفاده</w:t>
      </w:r>
      <w:r w:rsidR="003F0DE2">
        <w:rPr>
          <w:rFonts w:asciiTheme="majorBidi" w:eastAsia="Times New Roman" w:hAnsiTheme="majorBidi" w:cs="B Nazanin" w:hint="eastAsia"/>
          <w:sz w:val="28"/>
          <w:szCs w:val="28"/>
          <w:rtl/>
          <w:lang w:bidi="fa-IR"/>
        </w:rPr>
        <w:t>‌</w:t>
      </w:r>
      <w:r w:rsidR="00BB0B68" w:rsidRPr="00BB0B68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>کردیم</w:t>
      </w:r>
      <w:r w:rsidR="00E0635D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>.</w:t>
      </w:r>
      <w:r w:rsidR="00614C73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 xml:space="preserve"> شتاب‌سنج و ژ</w:t>
      </w:r>
      <w:r w:rsidR="003F0DE2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>ا</w:t>
      </w:r>
      <w:r w:rsidR="00614C73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>یروسکوپ در حضور عوامل تولید نویز مانند موتورها رفتار مطلوبی از خود نمایش نمی‌دهند و پاسخ آنها به شدت دارای نویز خواهدبود</w:t>
      </w:r>
      <w:ins w:id="745" w:author="MF" w:date="2022-02-26T17:38:00Z">
        <w:r w:rsidR="00A1511E">
          <w:rPr>
            <w:rFonts w:asciiTheme="majorBidi" w:eastAsia="Times New Roman" w:hAnsiTheme="majorBidi" w:cs="B Nazanin" w:hint="cs"/>
            <w:sz w:val="28"/>
            <w:szCs w:val="28"/>
            <w:rtl/>
            <w:lang w:bidi="fa-IR"/>
          </w:rPr>
          <w:t>.</w:t>
        </w:r>
      </w:ins>
      <w:r w:rsidR="00614C73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 xml:space="preserve"> به همین دلیل نیاز به استفاده از فیلتر</w:t>
      </w:r>
      <w:r w:rsidR="003F0DE2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>،</w:t>
      </w:r>
      <w:ins w:id="746" w:author="MF" w:date="2022-02-26T17:38:00Z">
        <w:r w:rsidR="00A1511E">
          <w:rPr>
            <w:rFonts w:asciiTheme="majorBidi" w:eastAsia="Times New Roman" w:hAnsiTheme="majorBidi" w:cs="B Nazanin" w:hint="cs"/>
            <w:sz w:val="28"/>
            <w:szCs w:val="28"/>
            <w:rtl/>
            <w:lang w:bidi="fa-IR"/>
          </w:rPr>
          <w:t xml:space="preserve"> </w:t>
        </w:r>
      </w:ins>
      <w:r w:rsidR="00614C73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>ضروری خواهد بود. در ادامه به توضیح مختصر درمورد فیلترهای قابل</w:t>
      </w:r>
      <w:r w:rsidR="003F0DE2">
        <w:rPr>
          <w:rFonts w:asciiTheme="majorBidi" w:eastAsia="Times New Roman" w:hAnsiTheme="majorBidi" w:cs="B Nazanin" w:hint="eastAsia"/>
          <w:sz w:val="28"/>
          <w:szCs w:val="28"/>
          <w:rtl/>
          <w:lang w:bidi="fa-IR"/>
        </w:rPr>
        <w:t>‌</w:t>
      </w:r>
      <w:r w:rsidR="00614C73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>استفاده و نحوه عملکرد آنها می‌پردازیم.</w:t>
      </w:r>
    </w:p>
    <w:p w14:paraId="136604AD" w14:textId="54155F33" w:rsidR="00462EFE" w:rsidRPr="00E6758F" w:rsidRDefault="009422DB" w:rsidP="00E6758F">
      <w:pPr>
        <w:shd w:val="clear" w:color="auto" w:fill="FFFFFF"/>
        <w:bidi/>
        <w:spacing w:before="360" w:after="240" w:line="240" w:lineRule="auto"/>
        <w:textAlignment w:val="baseline"/>
        <w:rPr>
          <w:rFonts w:ascii="Arial" w:eastAsia="Times New Roman" w:hAnsi="Arial" w:cs="B Nazanin"/>
          <w:b/>
          <w:bCs/>
          <w:sz w:val="32"/>
          <w:szCs w:val="32"/>
          <w:rtl/>
        </w:rPr>
      </w:pPr>
      <w:bookmarkStart w:id="747" w:name="_Hlk96693343"/>
      <w:r>
        <w:rPr>
          <w:rFonts w:ascii="Arial" w:eastAsia="Times New Roman" w:hAnsi="Arial" w:cs="B Nazanin" w:hint="cs"/>
          <w:b/>
          <w:bCs/>
          <w:sz w:val="32"/>
          <w:szCs w:val="32"/>
          <w:rtl/>
        </w:rPr>
        <w:t>4-4-1-1</w:t>
      </w:r>
      <w:r w:rsidR="00462EFE" w:rsidRPr="00E6758F">
        <w:rPr>
          <w:rFonts w:ascii="Arial" w:eastAsia="Times New Roman" w:hAnsi="Arial" w:cs="B Nazanin" w:hint="cs"/>
          <w:b/>
          <w:bCs/>
          <w:sz w:val="32"/>
          <w:szCs w:val="32"/>
          <w:rtl/>
        </w:rPr>
        <w:t>- فیلترکالمن</w:t>
      </w:r>
    </w:p>
    <w:bookmarkEnd w:id="747"/>
    <w:p w14:paraId="61DA2B0D" w14:textId="1D5B54E9" w:rsidR="00462EFE" w:rsidRPr="00462EFE" w:rsidRDefault="00462EFE" w:rsidP="00A1511E">
      <w:pPr>
        <w:autoSpaceDE w:val="0"/>
        <w:autoSpaceDN w:val="0"/>
        <w:bidi/>
        <w:adjustRightInd w:val="0"/>
        <w:spacing w:before="120" w:after="120" w:line="276" w:lineRule="auto"/>
        <w:ind w:firstLine="720"/>
        <w:jc w:val="lowKashida"/>
        <w:rPr>
          <w:rFonts w:ascii="BNazanin" w:cs="B Nazanin"/>
          <w:sz w:val="28"/>
          <w:szCs w:val="28"/>
        </w:rPr>
      </w:pPr>
      <w:r w:rsidRPr="00462EFE">
        <w:rPr>
          <w:rFonts w:ascii="BNazanin" w:cs="B Nazanin" w:hint="cs"/>
          <w:sz w:val="28"/>
          <w:szCs w:val="28"/>
          <w:rtl/>
        </w:rPr>
        <w:t>فیلترکالمن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مجموعه</w:t>
      </w:r>
      <w:r>
        <w:rPr>
          <w:rFonts w:ascii="BNazanin" w:cs="B Nazanin" w:hint="eastAsia"/>
          <w:sz w:val="28"/>
          <w:szCs w:val="28"/>
        </w:rPr>
        <w:t>‌</w:t>
      </w:r>
      <w:r>
        <w:rPr>
          <w:rFonts w:ascii="BNazanin" w:cs="B Nazanin" w:hint="eastAsia"/>
          <w:sz w:val="28"/>
          <w:szCs w:val="28"/>
          <w:rtl/>
          <w:lang w:bidi="fa-IR"/>
        </w:rPr>
        <w:t>‌</w:t>
      </w:r>
      <w:r w:rsidRPr="00462EFE">
        <w:rPr>
          <w:rFonts w:ascii="BNazanin" w:cs="B Nazanin" w:hint="cs"/>
          <w:sz w:val="28"/>
          <w:szCs w:val="28"/>
          <w:rtl/>
        </w:rPr>
        <w:t>اي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از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معادلات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ریاضی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بازگشتی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است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که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از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آن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براي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تخمین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متغیرهاي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حالت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فرآیندها</w:t>
      </w:r>
      <w:r w:rsidR="00E6758F">
        <w:rPr>
          <w:rFonts w:ascii="BNazanin" w:cs="B Nazanin" w:hint="cs"/>
          <w:sz w:val="28"/>
          <w:szCs w:val="28"/>
          <w:rtl/>
        </w:rPr>
        <w:t xml:space="preserve"> </w:t>
      </w:r>
      <w:r>
        <w:rPr>
          <w:rFonts w:ascii="BNazanin" w:cs="B Nazanin" w:hint="cs"/>
          <w:sz w:val="28"/>
          <w:szCs w:val="28"/>
          <w:rtl/>
        </w:rPr>
        <w:t>استفاده</w:t>
      </w:r>
      <w:r w:rsidR="0023085C">
        <w:rPr>
          <w:rFonts w:ascii="BNazanin" w:cs="B Nazanin" w:hint="eastAsia"/>
          <w:sz w:val="28"/>
          <w:szCs w:val="28"/>
          <w:rtl/>
        </w:rPr>
        <w:t>‌</w:t>
      </w:r>
      <w:r>
        <w:rPr>
          <w:rFonts w:ascii="BNazanin" w:cs="B Nazanin" w:hint="cs"/>
          <w:sz w:val="28"/>
          <w:szCs w:val="28"/>
          <w:rtl/>
        </w:rPr>
        <w:t>می</w:t>
      </w:r>
      <w:r w:rsidR="00E6758F">
        <w:rPr>
          <w:rFonts w:ascii="BNazanin" w:cs="B Nazanin" w:hint="eastAsia"/>
          <w:sz w:val="28"/>
          <w:szCs w:val="28"/>
          <w:rtl/>
        </w:rPr>
        <w:t>‌</w:t>
      </w:r>
      <w:r>
        <w:rPr>
          <w:rFonts w:ascii="BNazanin" w:cs="B Nazanin" w:hint="cs"/>
          <w:sz w:val="28"/>
          <w:szCs w:val="28"/>
          <w:rtl/>
        </w:rPr>
        <w:t>شود به‌طوری</w:t>
      </w:r>
      <w:r w:rsidR="0023085C">
        <w:rPr>
          <w:rFonts w:ascii="BNazanin" w:cs="B Nazanin" w:hint="eastAsia"/>
          <w:sz w:val="28"/>
          <w:szCs w:val="28"/>
          <w:rtl/>
        </w:rPr>
        <w:t>‌</w:t>
      </w:r>
      <w:r>
        <w:rPr>
          <w:rFonts w:ascii="BNazanin" w:cs="B Nazanin" w:hint="cs"/>
          <w:sz w:val="28"/>
          <w:szCs w:val="28"/>
          <w:rtl/>
        </w:rPr>
        <w:t>که میانگین مربعات خطای تخمین را کمینه می‌کند</w:t>
      </w:r>
      <w:r w:rsidRPr="00462EFE">
        <w:rPr>
          <w:rFonts w:ascii="BNazanin" w:cs="B Nazanin"/>
          <w:sz w:val="28"/>
          <w:szCs w:val="28"/>
          <w:rtl/>
        </w:rPr>
        <w:t xml:space="preserve">. </w:t>
      </w:r>
      <w:r w:rsidRPr="00462EFE">
        <w:rPr>
          <w:rFonts w:ascii="BNazanin" w:cs="B Nazanin" w:hint="cs"/>
          <w:sz w:val="28"/>
          <w:szCs w:val="28"/>
          <w:rtl/>
        </w:rPr>
        <w:t>این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فیلتر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از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جنبه</w:t>
      </w:r>
      <w:r w:rsidR="00A95825">
        <w:rPr>
          <w:rFonts w:ascii="BNazanin" w:cs="B Nazanin" w:hint="eastAsia"/>
          <w:sz w:val="28"/>
          <w:szCs w:val="28"/>
          <w:rtl/>
        </w:rPr>
        <w:t>‌</w:t>
      </w:r>
      <w:r w:rsidRPr="00462EFE">
        <w:rPr>
          <w:rFonts w:ascii="BNazanin" w:cs="B Nazanin" w:hint="cs"/>
          <w:sz w:val="28"/>
          <w:szCs w:val="28"/>
          <w:rtl/>
        </w:rPr>
        <w:t>هاي</w:t>
      </w:r>
      <w:r w:rsidR="00A1511E">
        <w:rPr>
          <w:rFonts w:ascii="BNazanin" w:cs="B Nazanin" w:hint="cs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مختلفی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قدرتمند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است</w:t>
      </w:r>
      <w:r w:rsidRPr="00462EFE">
        <w:rPr>
          <w:rFonts w:ascii="BNazanin" w:cs="B Nazanin"/>
          <w:sz w:val="28"/>
          <w:szCs w:val="28"/>
          <w:rtl/>
        </w:rPr>
        <w:t xml:space="preserve">. </w:t>
      </w:r>
      <w:r w:rsidRPr="00462EFE">
        <w:rPr>
          <w:rFonts w:ascii="BNazanin" w:cs="B Nazanin" w:hint="cs"/>
          <w:sz w:val="28"/>
          <w:szCs w:val="28"/>
          <w:rtl/>
        </w:rPr>
        <w:t>براي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مثال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می</w:t>
      </w:r>
      <w:r w:rsidR="00E6758F">
        <w:rPr>
          <w:rFonts w:ascii="BNazanin" w:cs="B Nazanin" w:hint="eastAsia"/>
          <w:sz w:val="28"/>
          <w:szCs w:val="28"/>
          <w:rtl/>
        </w:rPr>
        <w:t>‌</w:t>
      </w:r>
      <w:r w:rsidRPr="00462EFE">
        <w:rPr>
          <w:rFonts w:ascii="BNazanin" w:cs="B Nazanin" w:hint="cs"/>
          <w:sz w:val="28"/>
          <w:szCs w:val="28"/>
          <w:rtl/>
        </w:rPr>
        <w:t>تواند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تخمینی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ازگذشته،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حال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و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حتی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آینده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حالت</w:t>
      </w:r>
      <w:r w:rsidR="00A95825">
        <w:rPr>
          <w:rFonts w:ascii="BNazanin" w:cs="B Nazanin" w:hint="eastAsia"/>
          <w:sz w:val="28"/>
          <w:szCs w:val="28"/>
          <w:rtl/>
        </w:rPr>
        <w:t>‌</w:t>
      </w:r>
      <w:r w:rsidRPr="00462EFE">
        <w:rPr>
          <w:rFonts w:ascii="BNazanin" w:cs="B Nazanin" w:hint="cs"/>
          <w:sz w:val="28"/>
          <w:szCs w:val="28"/>
          <w:rtl/>
        </w:rPr>
        <w:t>ها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انجام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دهد،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حتی</w:t>
      </w:r>
      <w:r w:rsidR="00E6758F">
        <w:rPr>
          <w:rFonts w:ascii="BNazanin" w:cs="B Nazanin" w:hint="cs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زمانی</w:t>
      </w:r>
      <w:r w:rsidR="00A95825">
        <w:rPr>
          <w:rFonts w:ascii="BNazanin" w:cs="B Nazanin" w:hint="eastAsia"/>
          <w:sz w:val="28"/>
          <w:szCs w:val="28"/>
          <w:rtl/>
        </w:rPr>
        <w:t>‌</w:t>
      </w:r>
      <w:r w:rsidRPr="00462EFE">
        <w:rPr>
          <w:rFonts w:ascii="BNazanin" w:cs="B Nazanin" w:hint="cs"/>
          <w:sz w:val="28"/>
          <w:szCs w:val="28"/>
          <w:rtl/>
        </w:rPr>
        <w:t>که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ماهیت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دقیق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سیستم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معلوم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نباشد</w:t>
      </w:r>
      <w:r w:rsidRPr="00462EFE">
        <w:rPr>
          <w:rFonts w:ascii="BNazanin" w:cs="B Nazanin"/>
          <w:sz w:val="28"/>
          <w:szCs w:val="28"/>
          <w:rtl/>
        </w:rPr>
        <w:t xml:space="preserve">. </w:t>
      </w:r>
      <w:r w:rsidRPr="00462EFE">
        <w:rPr>
          <w:rFonts w:ascii="BNazanin" w:cs="B Nazanin" w:hint="cs"/>
          <w:sz w:val="28"/>
          <w:szCs w:val="28"/>
          <w:rtl/>
        </w:rPr>
        <w:t>همچنین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از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این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فیلتر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می</w:t>
      </w:r>
      <w:r w:rsidR="00A95825">
        <w:rPr>
          <w:rFonts w:ascii="BNazanin" w:cs="B Nazanin" w:hint="eastAsia"/>
          <w:sz w:val="28"/>
          <w:szCs w:val="28"/>
          <w:rtl/>
        </w:rPr>
        <w:t>‌</w:t>
      </w:r>
      <w:r w:rsidRPr="00462EFE">
        <w:rPr>
          <w:rFonts w:ascii="BNazanin" w:cs="B Nazanin" w:hint="cs"/>
          <w:sz w:val="28"/>
          <w:szCs w:val="28"/>
          <w:rtl/>
        </w:rPr>
        <w:t>توان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براي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کاهش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نویز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و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ترکیب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داده</w:t>
      </w:r>
      <w:r w:rsidR="00A95825">
        <w:rPr>
          <w:rFonts w:ascii="BNazanin" w:cs="B Nazanin" w:hint="eastAsia"/>
          <w:sz w:val="28"/>
          <w:szCs w:val="28"/>
          <w:rtl/>
        </w:rPr>
        <w:t>‌</w:t>
      </w:r>
      <w:r w:rsidRPr="00462EFE">
        <w:rPr>
          <w:rFonts w:ascii="BNazanin" w:cs="B Nazanin" w:hint="cs"/>
          <w:sz w:val="28"/>
          <w:szCs w:val="28"/>
          <w:rtl/>
        </w:rPr>
        <w:t>هاي</w:t>
      </w:r>
      <w:r w:rsidR="00E6758F">
        <w:rPr>
          <w:rFonts w:ascii="BNazanin" w:cs="B Nazanin" w:hint="cs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سنسوري</w:t>
      </w:r>
      <w:r w:rsidRPr="00462EFE">
        <w:rPr>
          <w:rFonts w:ascii="BNazanin" w:cs="B Nazanin"/>
          <w:sz w:val="28"/>
          <w:szCs w:val="28"/>
          <w:rtl/>
        </w:rPr>
        <w:t xml:space="preserve">  </w:t>
      </w:r>
      <w:r w:rsidRPr="00462EFE">
        <w:rPr>
          <w:rFonts w:ascii="BNazanin" w:cs="B Nazanin" w:hint="cs"/>
          <w:sz w:val="28"/>
          <w:szCs w:val="28"/>
          <w:rtl/>
        </w:rPr>
        <w:t>نیز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استفاده</w:t>
      </w:r>
      <w:r w:rsidR="0023085C">
        <w:rPr>
          <w:rFonts w:ascii="BNazanin" w:cs="B Nazanin" w:hint="cs"/>
          <w:sz w:val="28"/>
          <w:szCs w:val="28"/>
          <w:rtl/>
        </w:rPr>
        <w:t>‌</w:t>
      </w:r>
      <w:r w:rsidRPr="00462EFE">
        <w:rPr>
          <w:rFonts w:ascii="BNazanin" w:cs="B Nazanin" w:hint="cs"/>
          <w:sz w:val="28"/>
          <w:szCs w:val="28"/>
          <w:rtl/>
        </w:rPr>
        <w:t>کرد</w:t>
      </w:r>
      <w:r w:rsidRPr="00462EFE">
        <w:rPr>
          <w:rFonts w:ascii="BNazanin" w:cs="B Nazanin"/>
          <w:sz w:val="28"/>
          <w:szCs w:val="28"/>
        </w:rPr>
        <w:t>.</w:t>
      </w:r>
      <w:r w:rsidR="00E6758F">
        <w:rPr>
          <w:rFonts w:ascii="BNazanin" w:cs="B Nazanin" w:hint="cs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فیلتر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کالمن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در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فرم</w:t>
      </w:r>
      <w:r w:rsidR="00A95825">
        <w:rPr>
          <w:rFonts w:ascii="BNazanin" w:cs="B Nazanin" w:hint="eastAsia"/>
          <w:sz w:val="28"/>
          <w:szCs w:val="28"/>
          <w:rtl/>
        </w:rPr>
        <w:t>‌</w:t>
      </w:r>
      <w:r w:rsidRPr="00462EFE">
        <w:rPr>
          <w:rFonts w:ascii="BNazanin" w:cs="B Nazanin" w:hint="cs"/>
          <w:sz w:val="28"/>
          <w:szCs w:val="28"/>
          <w:rtl/>
        </w:rPr>
        <w:t>هاي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مختلف،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به</w:t>
      </w:r>
      <w:r w:rsidR="00A95825">
        <w:rPr>
          <w:rFonts w:ascii="BNazanin" w:cs="B Nazanin" w:hint="cs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عنوان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ابزاراساسی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براي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تجزیه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وتحلیل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وحل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کلاس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گسترده</w:t>
      </w:r>
      <w:r w:rsidR="00A95825">
        <w:rPr>
          <w:rFonts w:ascii="BNazanin" w:cs="B Nazanin" w:hint="eastAsia"/>
          <w:sz w:val="28"/>
          <w:szCs w:val="28"/>
          <w:rtl/>
        </w:rPr>
        <w:t>‌</w:t>
      </w:r>
      <w:r w:rsidRPr="00462EFE">
        <w:rPr>
          <w:rFonts w:ascii="BNazanin" w:cs="B Nazanin" w:hint="cs"/>
          <w:sz w:val="28"/>
          <w:szCs w:val="28"/>
          <w:rtl/>
        </w:rPr>
        <w:t>اي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از</w:t>
      </w:r>
      <w:r w:rsidR="00A95825">
        <w:rPr>
          <w:rFonts w:ascii="BNazanin" w:cs="B Nazanin" w:hint="cs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مسائل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تخمین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بکار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می</w:t>
      </w:r>
      <w:r w:rsidR="00A95825">
        <w:rPr>
          <w:rFonts w:ascii="BNazanin" w:cs="B Nazanin" w:hint="eastAsia"/>
          <w:sz w:val="28"/>
          <w:szCs w:val="28"/>
          <w:rtl/>
        </w:rPr>
        <w:t>‌</w:t>
      </w:r>
      <w:r w:rsidRPr="00462EFE">
        <w:rPr>
          <w:rFonts w:ascii="BNazanin" w:cs="B Nazanin" w:hint="cs"/>
          <w:sz w:val="28"/>
          <w:szCs w:val="28"/>
          <w:rtl/>
        </w:rPr>
        <w:t>رود</w:t>
      </w:r>
      <w:r w:rsidRPr="00462EFE">
        <w:rPr>
          <w:rFonts w:ascii="BNazanin" w:cs="B Nazanin"/>
          <w:sz w:val="28"/>
          <w:szCs w:val="28"/>
          <w:rtl/>
        </w:rPr>
        <w:t xml:space="preserve">. </w:t>
      </w:r>
      <w:r w:rsidRPr="00462EFE">
        <w:rPr>
          <w:rFonts w:ascii="BNazanin" w:cs="B Nazanin" w:hint="cs"/>
          <w:sz w:val="28"/>
          <w:szCs w:val="28"/>
          <w:rtl/>
        </w:rPr>
        <w:t>این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فیلتر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به</w:t>
      </w:r>
      <w:r w:rsidR="00A95825">
        <w:rPr>
          <w:rFonts w:ascii="BNazanin" w:cs="B Nazanin" w:hint="eastAsia"/>
          <w:sz w:val="28"/>
          <w:szCs w:val="28"/>
          <w:rtl/>
        </w:rPr>
        <w:t>‌</w:t>
      </w:r>
      <w:r w:rsidRPr="00462EFE">
        <w:rPr>
          <w:rFonts w:ascii="BNazanin" w:cs="B Nazanin" w:hint="cs"/>
          <w:sz w:val="28"/>
          <w:szCs w:val="28"/>
          <w:rtl/>
        </w:rPr>
        <w:t>وسیله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انتشار</w:t>
      </w:r>
      <w:ins w:id="748" w:author="MF" w:date="2022-02-26T17:39:00Z">
        <w:r w:rsidR="00A1511E">
          <w:rPr>
            <w:rFonts w:ascii="BNazanin" w:cs="B Nazanin" w:hint="cs"/>
            <w:sz w:val="28"/>
            <w:szCs w:val="28"/>
            <w:rtl/>
          </w:rPr>
          <w:t xml:space="preserve"> </w:t>
        </w:r>
      </w:ins>
      <w:r w:rsidRPr="00462EFE">
        <w:rPr>
          <w:rFonts w:ascii="BNazanin" w:cs="B Nazanin" w:hint="cs"/>
          <w:sz w:val="28"/>
          <w:szCs w:val="28"/>
          <w:rtl/>
        </w:rPr>
        <w:t>میانگین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و</w:t>
      </w:r>
      <w:ins w:id="749" w:author="MF" w:date="2022-02-26T17:39:00Z">
        <w:r w:rsidR="00A1511E">
          <w:rPr>
            <w:rFonts w:ascii="BNazanin" w:cs="B Nazanin" w:hint="cs"/>
            <w:sz w:val="28"/>
            <w:szCs w:val="28"/>
            <w:rtl/>
          </w:rPr>
          <w:t xml:space="preserve"> </w:t>
        </w:r>
      </w:ins>
      <w:r w:rsidRPr="00462EFE">
        <w:rPr>
          <w:rFonts w:ascii="BNazanin" w:cs="B Nazanin" w:hint="cs"/>
          <w:sz w:val="28"/>
          <w:szCs w:val="28"/>
          <w:rtl/>
        </w:rPr>
        <w:t>کوواریانس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حالت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در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زمان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عمل</w:t>
      </w:r>
      <w:r w:rsidR="0023085C">
        <w:rPr>
          <w:rFonts w:ascii="BNazanin" w:cs="B Nazanin" w:hint="cs"/>
          <w:sz w:val="28"/>
          <w:szCs w:val="28"/>
          <w:rtl/>
        </w:rPr>
        <w:t>‌</w:t>
      </w:r>
      <w:r w:rsidRPr="00462EFE">
        <w:rPr>
          <w:rFonts w:ascii="BNazanin" w:cs="B Nazanin" w:hint="cs"/>
          <w:sz w:val="28"/>
          <w:szCs w:val="28"/>
          <w:rtl/>
        </w:rPr>
        <w:t>می</w:t>
      </w:r>
      <w:r w:rsidR="00A95825">
        <w:rPr>
          <w:rFonts w:ascii="BNazanin" w:cs="B Nazanin" w:hint="eastAsia"/>
          <w:sz w:val="28"/>
          <w:szCs w:val="28"/>
          <w:rtl/>
        </w:rPr>
        <w:t>‌</w:t>
      </w:r>
      <w:r w:rsidRPr="00462EFE">
        <w:rPr>
          <w:rFonts w:ascii="BNazanin" w:cs="B Nazanin" w:hint="cs"/>
          <w:sz w:val="28"/>
          <w:szCs w:val="28"/>
          <w:rtl/>
        </w:rPr>
        <w:t>کند</w:t>
      </w:r>
      <w:r w:rsidRPr="00462EFE">
        <w:rPr>
          <w:rFonts w:ascii="BNazanin" w:cs="B Nazanin"/>
          <w:sz w:val="28"/>
          <w:szCs w:val="28"/>
        </w:rPr>
        <w:t>.</w:t>
      </w:r>
    </w:p>
    <w:p w14:paraId="09B26CC4" w14:textId="44EFF834" w:rsidR="00462EFE" w:rsidRPr="00462EFE" w:rsidRDefault="00462EFE" w:rsidP="00665B2E">
      <w:pPr>
        <w:autoSpaceDE w:val="0"/>
        <w:autoSpaceDN w:val="0"/>
        <w:bidi/>
        <w:adjustRightInd w:val="0"/>
        <w:spacing w:after="0" w:line="276" w:lineRule="auto"/>
        <w:jc w:val="lowKashida"/>
        <w:rPr>
          <w:rFonts w:ascii="BNazanin" w:cs="B Nazanin"/>
          <w:sz w:val="28"/>
          <w:szCs w:val="28"/>
        </w:rPr>
      </w:pPr>
      <w:r w:rsidRPr="00462EFE">
        <w:rPr>
          <w:rFonts w:ascii="BNazanin" w:cs="B Nazanin" w:hint="cs"/>
          <w:sz w:val="28"/>
          <w:szCs w:val="28"/>
          <w:rtl/>
        </w:rPr>
        <w:t>روش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استنتاج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فیلترکالمن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شامل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مراحل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زیراست</w:t>
      </w:r>
      <w:r w:rsidRPr="00462EFE">
        <w:rPr>
          <w:rFonts w:ascii="BNazanin" w:cs="B Nazanin"/>
          <w:sz w:val="28"/>
          <w:szCs w:val="28"/>
        </w:rPr>
        <w:t>:</w:t>
      </w:r>
    </w:p>
    <w:p w14:paraId="1D0342EB" w14:textId="551D5C9F" w:rsidR="00462EFE" w:rsidRPr="00462EFE" w:rsidRDefault="00A95825" w:rsidP="00A1511E">
      <w:pPr>
        <w:autoSpaceDE w:val="0"/>
        <w:autoSpaceDN w:val="0"/>
        <w:bidi/>
        <w:adjustRightInd w:val="0"/>
        <w:spacing w:after="0" w:line="276" w:lineRule="auto"/>
        <w:ind w:left="571" w:hanging="283"/>
        <w:jc w:val="lowKashida"/>
        <w:rPr>
          <w:rFonts w:ascii="BNazanin" w:cs="B Nazanin"/>
          <w:sz w:val="28"/>
          <w:szCs w:val="28"/>
        </w:rPr>
      </w:pPr>
      <w:r>
        <w:rPr>
          <w:rFonts w:ascii="BNazaninBold" w:hAnsi="BNazaninBold" w:cs="B Nazanin" w:hint="cs"/>
          <w:b/>
          <w:bCs/>
          <w:sz w:val="28"/>
          <w:szCs w:val="28"/>
          <w:rtl/>
        </w:rPr>
        <w:t xml:space="preserve">1) </w:t>
      </w:r>
      <w:r w:rsidR="00462EFE" w:rsidRPr="00462EFE">
        <w:rPr>
          <w:rFonts w:ascii="BNazanin" w:cs="B Nazanin" w:hint="cs"/>
          <w:sz w:val="28"/>
          <w:szCs w:val="28"/>
          <w:rtl/>
        </w:rPr>
        <w:t>با</w:t>
      </w:r>
      <w:r w:rsidR="00462EFE" w:rsidRPr="00462EFE">
        <w:rPr>
          <w:rFonts w:ascii="BNazanin" w:cs="B Nazanin"/>
          <w:sz w:val="28"/>
          <w:szCs w:val="28"/>
          <w:rtl/>
        </w:rPr>
        <w:t xml:space="preserve"> </w:t>
      </w:r>
      <w:r w:rsidR="00462EFE" w:rsidRPr="00462EFE">
        <w:rPr>
          <w:rFonts w:ascii="BNazanin" w:cs="B Nazanin" w:hint="cs"/>
          <w:sz w:val="28"/>
          <w:szCs w:val="28"/>
          <w:rtl/>
        </w:rPr>
        <w:t>توصیف</w:t>
      </w:r>
      <w:r w:rsidR="00462EFE" w:rsidRPr="00462EFE">
        <w:rPr>
          <w:rFonts w:ascii="BNazanin" w:cs="B Nazanin"/>
          <w:sz w:val="28"/>
          <w:szCs w:val="28"/>
          <w:rtl/>
        </w:rPr>
        <w:t xml:space="preserve"> </w:t>
      </w:r>
      <w:r w:rsidR="00462EFE" w:rsidRPr="00462EFE">
        <w:rPr>
          <w:rFonts w:ascii="BNazanin" w:cs="B Nazanin" w:hint="cs"/>
          <w:sz w:val="28"/>
          <w:szCs w:val="28"/>
          <w:rtl/>
        </w:rPr>
        <w:t>ریاضی</w:t>
      </w:r>
      <w:r w:rsidR="00462EFE" w:rsidRPr="00462EFE">
        <w:rPr>
          <w:rFonts w:ascii="BNazanin" w:cs="B Nazanin"/>
          <w:sz w:val="28"/>
          <w:szCs w:val="28"/>
          <w:rtl/>
        </w:rPr>
        <w:t xml:space="preserve"> </w:t>
      </w:r>
      <w:r w:rsidR="00462EFE" w:rsidRPr="00462EFE">
        <w:rPr>
          <w:rFonts w:ascii="BNazanin" w:cs="B Nazanin" w:hint="cs"/>
          <w:sz w:val="28"/>
          <w:szCs w:val="28"/>
          <w:rtl/>
        </w:rPr>
        <w:t>از</w:t>
      </w:r>
      <w:r w:rsidR="00462EFE" w:rsidRPr="00462EFE">
        <w:rPr>
          <w:rFonts w:ascii="BNazanin" w:cs="B Nazanin"/>
          <w:sz w:val="28"/>
          <w:szCs w:val="28"/>
          <w:rtl/>
        </w:rPr>
        <w:t xml:space="preserve"> </w:t>
      </w:r>
      <w:r w:rsidR="00462EFE" w:rsidRPr="00462EFE">
        <w:rPr>
          <w:rFonts w:ascii="BNazanin" w:cs="B Nazanin" w:hint="cs"/>
          <w:sz w:val="28"/>
          <w:szCs w:val="28"/>
          <w:rtl/>
        </w:rPr>
        <w:t>دینامیک</w:t>
      </w:r>
      <w:r w:rsidR="00462EFE" w:rsidRPr="00462EFE">
        <w:rPr>
          <w:rFonts w:ascii="BNazanin" w:cs="B Nazanin"/>
          <w:sz w:val="28"/>
          <w:szCs w:val="28"/>
          <w:rtl/>
        </w:rPr>
        <w:t xml:space="preserve"> </w:t>
      </w:r>
      <w:r w:rsidR="00462EFE" w:rsidRPr="00462EFE">
        <w:rPr>
          <w:rFonts w:ascii="BNazanin" w:cs="B Nazanin" w:hint="cs"/>
          <w:sz w:val="28"/>
          <w:szCs w:val="28"/>
          <w:rtl/>
        </w:rPr>
        <w:t>سیستم</w:t>
      </w:r>
      <w:r w:rsidR="00462EFE" w:rsidRPr="00462EFE">
        <w:rPr>
          <w:rFonts w:ascii="BNazanin" w:cs="B Nazanin"/>
          <w:sz w:val="28"/>
          <w:szCs w:val="28"/>
          <w:rtl/>
        </w:rPr>
        <w:t xml:space="preserve"> </w:t>
      </w:r>
      <w:r w:rsidR="00462EFE" w:rsidRPr="00462EFE">
        <w:rPr>
          <w:rFonts w:ascii="BNazanin" w:cs="B Nazanin" w:hint="cs"/>
          <w:sz w:val="28"/>
          <w:szCs w:val="28"/>
          <w:rtl/>
        </w:rPr>
        <w:t>شروع</w:t>
      </w:r>
      <w:r w:rsidR="00462EFE" w:rsidRPr="00462EFE">
        <w:rPr>
          <w:rFonts w:ascii="BNazanin" w:cs="B Nazanin"/>
          <w:sz w:val="28"/>
          <w:szCs w:val="28"/>
          <w:rtl/>
        </w:rPr>
        <w:t xml:space="preserve"> </w:t>
      </w:r>
      <w:r w:rsidR="00462EFE" w:rsidRPr="00462EFE">
        <w:rPr>
          <w:rFonts w:ascii="BNazanin" w:cs="B Nazanin" w:hint="cs"/>
          <w:sz w:val="28"/>
          <w:szCs w:val="28"/>
          <w:rtl/>
        </w:rPr>
        <w:t>می</w:t>
      </w:r>
      <w:r>
        <w:rPr>
          <w:rFonts w:ascii="BNazanin" w:cs="B Nazanin" w:hint="eastAsia"/>
          <w:sz w:val="28"/>
          <w:szCs w:val="28"/>
          <w:rtl/>
        </w:rPr>
        <w:t>‌</w:t>
      </w:r>
      <w:r w:rsidR="00462EFE" w:rsidRPr="00462EFE">
        <w:rPr>
          <w:rFonts w:ascii="BNazanin" w:cs="B Nazanin" w:hint="cs"/>
          <w:sz w:val="28"/>
          <w:szCs w:val="28"/>
          <w:rtl/>
        </w:rPr>
        <w:t>شود</w:t>
      </w:r>
      <w:r w:rsidR="00462EFE" w:rsidRPr="00462EFE">
        <w:rPr>
          <w:rFonts w:ascii="BNazanin" w:cs="B Nazanin"/>
          <w:sz w:val="28"/>
          <w:szCs w:val="28"/>
          <w:rtl/>
        </w:rPr>
        <w:t xml:space="preserve"> </w:t>
      </w:r>
      <w:r w:rsidR="00462EFE" w:rsidRPr="00462EFE">
        <w:rPr>
          <w:rFonts w:ascii="BNazanin" w:cs="B Nazanin" w:hint="cs"/>
          <w:sz w:val="28"/>
          <w:szCs w:val="28"/>
          <w:rtl/>
        </w:rPr>
        <w:t>که</w:t>
      </w:r>
      <w:r w:rsidR="00462EFE" w:rsidRPr="00462EFE">
        <w:rPr>
          <w:rFonts w:ascii="BNazanin" w:cs="B Nazanin"/>
          <w:sz w:val="28"/>
          <w:szCs w:val="28"/>
          <w:rtl/>
        </w:rPr>
        <w:t xml:space="preserve"> </w:t>
      </w:r>
      <w:r w:rsidR="00462EFE" w:rsidRPr="00462EFE">
        <w:rPr>
          <w:rFonts w:ascii="BNazanin" w:cs="B Nazanin" w:hint="cs"/>
          <w:sz w:val="28"/>
          <w:szCs w:val="28"/>
          <w:rtl/>
        </w:rPr>
        <w:t>هدف،</w:t>
      </w:r>
      <w:r w:rsidR="00462EFE" w:rsidRPr="00462EFE">
        <w:rPr>
          <w:rFonts w:ascii="BNazanin" w:cs="B Nazanin"/>
          <w:sz w:val="28"/>
          <w:szCs w:val="28"/>
          <w:rtl/>
        </w:rPr>
        <w:t xml:space="preserve"> </w:t>
      </w:r>
      <w:r w:rsidR="00462EFE" w:rsidRPr="00462EFE">
        <w:rPr>
          <w:rFonts w:ascii="BNazanin" w:cs="B Nazanin" w:hint="cs"/>
          <w:sz w:val="28"/>
          <w:szCs w:val="28"/>
          <w:rtl/>
        </w:rPr>
        <w:t>تخمین</w:t>
      </w:r>
      <w:r w:rsidR="00462EFE" w:rsidRPr="00462EFE">
        <w:rPr>
          <w:rFonts w:ascii="BNazanin" w:cs="B Nazanin"/>
          <w:sz w:val="28"/>
          <w:szCs w:val="28"/>
          <w:rtl/>
        </w:rPr>
        <w:t xml:space="preserve"> </w:t>
      </w:r>
      <w:r w:rsidR="00462EFE" w:rsidRPr="00462EFE">
        <w:rPr>
          <w:rFonts w:ascii="BNazanin" w:cs="B Nazanin" w:hint="cs"/>
          <w:sz w:val="28"/>
          <w:szCs w:val="28"/>
          <w:rtl/>
        </w:rPr>
        <w:t>حالت</w:t>
      </w:r>
      <w:r w:rsidR="00B46202">
        <w:rPr>
          <w:rFonts w:ascii="BNazanin" w:cs="B Nazanin" w:hint="eastAsia"/>
          <w:sz w:val="28"/>
          <w:szCs w:val="28"/>
          <w:rtl/>
        </w:rPr>
        <w:t>‌</w:t>
      </w:r>
      <w:r w:rsidR="00462EFE" w:rsidRPr="00462EFE">
        <w:rPr>
          <w:rFonts w:ascii="BNazanin" w:cs="B Nazanin" w:hint="cs"/>
          <w:sz w:val="28"/>
          <w:szCs w:val="28"/>
          <w:rtl/>
        </w:rPr>
        <w:t>هاي</w:t>
      </w:r>
      <w:r w:rsidR="00462EFE" w:rsidRPr="00462EFE">
        <w:rPr>
          <w:rFonts w:ascii="BNazanin" w:cs="B Nazanin"/>
          <w:sz w:val="28"/>
          <w:szCs w:val="28"/>
          <w:rtl/>
        </w:rPr>
        <w:t xml:space="preserve"> </w:t>
      </w:r>
      <w:r w:rsidR="00462EFE" w:rsidRPr="00462EFE">
        <w:rPr>
          <w:rFonts w:ascii="BNazanin" w:cs="B Nazanin" w:hint="cs"/>
          <w:sz w:val="28"/>
          <w:szCs w:val="28"/>
          <w:rtl/>
        </w:rPr>
        <w:t>آن</w:t>
      </w:r>
      <w:r w:rsidR="00462EFE" w:rsidRPr="00462EFE">
        <w:rPr>
          <w:rFonts w:ascii="BNazanin" w:cs="B Nazanin"/>
          <w:sz w:val="28"/>
          <w:szCs w:val="28"/>
          <w:rtl/>
        </w:rPr>
        <w:t xml:space="preserve"> </w:t>
      </w:r>
      <w:r w:rsidR="00462EFE" w:rsidRPr="00462EFE">
        <w:rPr>
          <w:rFonts w:ascii="BNazanin" w:cs="B Nazanin" w:hint="cs"/>
          <w:sz w:val="28"/>
          <w:szCs w:val="28"/>
          <w:rtl/>
        </w:rPr>
        <w:t>می</w:t>
      </w:r>
      <w:r>
        <w:rPr>
          <w:rFonts w:ascii="BNazanin" w:cs="B Nazanin" w:hint="eastAsia"/>
          <w:sz w:val="28"/>
          <w:szCs w:val="28"/>
          <w:rtl/>
        </w:rPr>
        <w:t>‌</w:t>
      </w:r>
      <w:r w:rsidR="00462EFE" w:rsidRPr="00462EFE">
        <w:rPr>
          <w:rFonts w:ascii="BNazanin" w:cs="B Nazanin" w:hint="cs"/>
          <w:sz w:val="28"/>
          <w:szCs w:val="28"/>
          <w:rtl/>
        </w:rPr>
        <w:t>باشد</w:t>
      </w:r>
      <w:r w:rsidR="00462EFE" w:rsidRPr="00462EFE">
        <w:rPr>
          <w:rFonts w:ascii="BNazanin" w:cs="B Nazanin"/>
          <w:sz w:val="28"/>
          <w:szCs w:val="28"/>
        </w:rPr>
        <w:t>.</w:t>
      </w:r>
    </w:p>
    <w:p w14:paraId="0726D8A9" w14:textId="26B52665" w:rsidR="00462EFE" w:rsidRPr="00462EFE" w:rsidRDefault="00A95825" w:rsidP="00A1511E">
      <w:pPr>
        <w:autoSpaceDE w:val="0"/>
        <w:autoSpaceDN w:val="0"/>
        <w:bidi/>
        <w:adjustRightInd w:val="0"/>
        <w:spacing w:after="0" w:line="276" w:lineRule="auto"/>
        <w:ind w:left="571" w:hanging="283"/>
        <w:jc w:val="lowKashida"/>
        <w:rPr>
          <w:rFonts w:ascii="BNazanin" w:cs="B Nazanin"/>
          <w:sz w:val="28"/>
          <w:szCs w:val="28"/>
        </w:rPr>
      </w:pPr>
      <w:r>
        <w:rPr>
          <w:rFonts w:ascii="BNazaninBold" w:hAnsi="BNazaninBold" w:cs="B Nazanin" w:hint="cs"/>
          <w:b/>
          <w:bCs/>
          <w:sz w:val="28"/>
          <w:szCs w:val="28"/>
          <w:rtl/>
        </w:rPr>
        <w:t xml:space="preserve">2) </w:t>
      </w:r>
      <w:r w:rsidR="00462EFE" w:rsidRPr="00462EFE">
        <w:rPr>
          <w:rFonts w:ascii="BNazanin" w:cs="B Nazanin" w:hint="cs"/>
          <w:sz w:val="28"/>
          <w:szCs w:val="28"/>
          <w:rtl/>
        </w:rPr>
        <w:t>براساس</w:t>
      </w:r>
      <w:r w:rsidR="00462EFE" w:rsidRPr="00462EFE">
        <w:rPr>
          <w:rFonts w:ascii="BNazanin" w:cs="B Nazanin"/>
          <w:sz w:val="28"/>
          <w:szCs w:val="28"/>
          <w:rtl/>
        </w:rPr>
        <w:t xml:space="preserve"> </w:t>
      </w:r>
      <w:r w:rsidR="00462EFE" w:rsidRPr="00462EFE">
        <w:rPr>
          <w:rFonts w:ascii="BNazanin" w:cs="B Nazanin" w:hint="cs"/>
          <w:sz w:val="28"/>
          <w:szCs w:val="28"/>
          <w:rtl/>
        </w:rPr>
        <w:t>سیستم</w:t>
      </w:r>
      <w:r w:rsidR="00462EFE" w:rsidRPr="00462EFE">
        <w:rPr>
          <w:rFonts w:ascii="BNazanin" w:cs="B Nazanin"/>
          <w:sz w:val="28"/>
          <w:szCs w:val="28"/>
          <w:rtl/>
        </w:rPr>
        <w:t xml:space="preserve"> </w:t>
      </w:r>
      <w:r w:rsidR="00462EFE" w:rsidRPr="00462EFE">
        <w:rPr>
          <w:rFonts w:ascii="BNazanin" w:cs="B Nazanin" w:hint="cs"/>
          <w:sz w:val="28"/>
          <w:szCs w:val="28"/>
          <w:rtl/>
        </w:rPr>
        <w:t>دینامیکی</w:t>
      </w:r>
      <w:r w:rsidR="00462EFE" w:rsidRPr="00462EFE">
        <w:rPr>
          <w:rFonts w:ascii="BNazanin" w:cs="B Nazanin"/>
          <w:sz w:val="28"/>
          <w:szCs w:val="28"/>
          <w:rtl/>
        </w:rPr>
        <w:t xml:space="preserve"> </w:t>
      </w:r>
      <w:r w:rsidR="00462EFE" w:rsidRPr="00462EFE">
        <w:rPr>
          <w:rFonts w:ascii="BNazanin" w:cs="B Nazanin" w:hint="cs"/>
          <w:sz w:val="28"/>
          <w:szCs w:val="28"/>
          <w:rtl/>
        </w:rPr>
        <w:t>که</w:t>
      </w:r>
      <w:r w:rsidR="00462EFE" w:rsidRPr="00462EFE">
        <w:rPr>
          <w:rFonts w:ascii="BNazanin" w:cs="B Nazanin"/>
          <w:sz w:val="28"/>
          <w:szCs w:val="28"/>
          <w:rtl/>
        </w:rPr>
        <w:t xml:space="preserve"> </w:t>
      </w:r>
      <w:r w:rsidR="00462EFE" w:rsidRPr="00462EFE">
        <w:rPr>
          <w:rFonts w:ascii="BNazanin" w:cs="B Nazanin" w:hint="cs"/>
          <w:sz w:val="28"/>
          <w:szCs w:val="28"/>
          <w:rtl/>
        </w:rPr>
        <w:t>انتشارمیانگین</w:t>
      </w:r>
      <w:r w:rsidR="00462EFE" w:rsidRPr="00462EFE">
        <w:rPr>
          <w:rFonts w:ascii="BNazanin" w:cs="B Nazanin"/>
          <w:sz w:val="28"/>
          <w:szCs w:val="28"/>
          <w:rtl/>
        </w:rPr>
        <w:t xml:space="preserve"> </w:t>
      </w:r>
      <w:r w:rsidR="00462EFE" w:rsidRPr="00462EFE">
        <w:rPr>
          <w:rFonts w:ascii="BNazanin" w:cs="B Nazanin" w:hint="cs"/>
          <w:sz w:val="28"/>
          <w:szCs w:val="28"/>
          <w:rtl/>
        </w:rPr>
        <w:t>و</w:t>
      </w:r>
      <w:ins w:id="750" w:author="MF" w:date="2022-02-26T17:40:00Z">
        <w:r w:rsidR="00855481">
          <w:rPr>
            <w:rFonts w:ascii="BNazanin" w:cs="B Nazanin" w:hint="cs"/>
            <w:sz w:val="28"/>
            <w:szCs w:val="28"/>
            <w:rtl/>
          </w:rPr>
          <w:t xml:space="preserve"> </w:t>
        </w:r>
      </w:ins>
      <w:r w:rsidR="00462EFE" w:rsidRPr="00462EFE">
        <w:rPr>
          <w:rFonts w:ascii="BNazanin" w:cs="B Nazanin" w:hint="cs"/>
          <w:sz w:val="28"/>
          <w:szCs w:val="28"/>
          <w:rtl/>
        </w:rPr>
        <w:t>کوواریانس</w:t>
      </w:r>
      <w:r w:rsidR="00462EFE" w:rsidRPr="00462EFE">
        <w:rPr>
          <w:rFonts w:ascii="BNazanin" w:cs="B Nazanin"/>
          <w:sz w:val="28"/>
          <w:szCs w:val="28"/>
          <w:rtl/>
        </w:rPr>
        <w:t xml:space="preserve"> </w:t>
      </w:r>
      <w:r w:rsidR="00462EFE" w:rsidRPr="00462EFE">
        <w:rPr>
          <w:rFonts w:ascii="BNazanin" w:cs="B Nazanin" w:hint="cs"/>
          <w:sz w:val="28"/>
          <w:szCs w:val="28"/>
          <w:rtl/>
        </w:rPr>
        <w:t>حالت</w:t>
      </w:r>
      <w:r w:rsidR="00E6758F">
        <w:rPr>
          <w:rFonts w:ascii="BNazanin" w:cs="B Nazanin" w:hint="eastAsia"/>
          <w:sz w:val="28"/>
          <w:szCs w:val="28"/>
          <w:rtl/>
        </w:rPr>
        <w:t>‌</w:t>
      </w:r>
      <w:r w:rsidR="00462EFE" w:rsidRPr="00462EFE">
        <w:rPr>
          <w:rFonts w:ascii="BNazanin" w:cs="B Nazanin" w:hint="cs"/>
          <w:sz w:val="28"/>
          <w:szCs w:val="28"/>
          <w:rtl/>
        </w:rPr>
        <w:t>ها</w:t>
      </w:r>
      <w:r w:rsidR="00462EFE" w:rsidRPr="00462EFE">
        <w:rPr>
          <w:rFonts w:ascii="BNazanin" w:cs="B Nazanin"/>
          <w:sz w:val="28"/>
          <w:szCs w:val="28"/>
          <w:rtl/>
        </w:rPr>
        <w:t xml:space="preserve"> </w:t>
      </w:r>
      <w:r w:rsidR="00462EFE" w:rsidRPr="00462EFE">
        <w:rPr>
          <w:rFonts w:ascii="BNazanin" w:cs="B Nazanin" w:hint="cs"/>
          <w:sz w:val="28"/>
          <w:szCs w:val="28"/>
          <w:rtl/>
        </w:rPr>
        <w:t>را</w:t>
      </w:r>
      <w:r w:rsidR="00462EFE" w:rsidRPr="00462EFE">
        <w:rPr>
          <w:rFonts w:ascii="BNazanin" w:cs="B Nazanin"/>
          <w:sz w:val="28"/>
          <w:szCs w:val="28"/>
          <w:rtl/>
        </w:rPr>
        <w:t xml:space="preserve"> </w:t>
      </w:r>
      <w:r w:rsidR="00462EFE" w:rsidRPr="00462EFE">
        <w:rPr>
          <w:rFonts w:ascii="BNazanin" w:cs="B Nazanin" w:hint="cs"/>
          <w:sz w:val="28"/>
          <w:szCs w:val="28"/>
          <w:rtl/>
        </w:rPr>
        <w:t>بیان</w:t>
      </w:r>
      <w:r w:rsidR="00462EFE" w:rsidRPr="00462EFE">
        <w:rPr>
          <w:rFonts w:ascii="BNazanin" w:cs="B Nazanin"/>
          <w:sz w:val="28"/>
          <w:szCs w:val="28"/>
          <w:rtl/>
        </w:rPr>
        <w:t xml:space="preserve"> </w:t>
      </w:r>
      <w:r w:rsidR="00462EFE" w:rsidRPr="00462EFE">
        <w:rPr>
          <w:rFonts w:ascii="BNazanin" w:cs="B Nazanin" w:hint="cs"/>
          <w:sz w:val="28"/>
          <w:szCs w:val="28"/>
          <w:rtl/>
        </w:rPr>
        <w:t>می</w:t>
      </w:r>
      <w:r w:rsidR="00E6758F">
        <w:rPr>
          <w:rFonts w:ascii="BNazanin" w:cs="B Nazanin" w:hint="eastAsia"/>
          <w:sz w:val="28"/>
          <w:szCs w:val="28"/>
          <w:rtl/>
        </w:rPr>
        <w:t>‌</w:t>
      </w:r>
      <w:r w:rsidR="00462EFE" w:rsidRPr="00462EFE">
        <w:rPr>
          <w:rFonts w:ascii="BNazanin" w:cs="B Nazanin" w:hint="cs"/>
          <w:sz w:val="28"/>
          <w:szCs w:val="28"/>
          <w:rtl/>
        </w:rPr>
        <w:t>کند،</w:t>
      </w:r>
      <w:r w:rsidR="00462EFE" w:rsidRPr="00462EFE">
        <w:rPr>
          <w:rFonts w:ascii="BNazanin" w:cs="B Nazanin"/>
          <w:sz w:val="28"/>
          <w:szCs w:val="28"/>
          <w:rtl/>
        </w:rPr>
        <w:t xml:space="preserve"> </w:t>
      </w:r>
      <w:r w:rsidR="00462EFE" w:rsidRPr="00462EFE">
        <w:rPr>
          <w:rFonts w:ascii="BNazanin" w:cs="B Nazanin" w:hint="cs"/>
          <w:sz w:val="28"/>
          <w:szCs w:val="28"/>
          <w:rtl/>
        </w:rPr>
        <w:t>معادلات</w:t>
      </w:r>
      <w:r w:rsidR="00462EFE" w:rsidRPr="00462EFE">
        <w:rPr>
          <w:rFonts w:ascii="BNazanin" w:cs="B Nazanin"/>
          <w:sz w:val="28"/>
          <w:szCs w:val="28"/>
          <w:rtl/>
        </w:rPr>
        <w:t xml:space="preserve"> </w:t>
      </w:r>
      <w:r w:rsidR="00462EFE" w:rsidRPr="00462EFE">
        <w:rPr>
          <w:rFonts w:ascii="BNazanin" w:cs="B Nazanin" w:hint="cs"/>
          <w:sz w:val="28"/>
          <w:szCs w:val="28"/>
          <w:rtl/>
        </w:rPr>
        <w:t>آن</w:t>
      </w:r>
      <w:r w:rsidR="00462EFE" w:rsidRPr="00462EFE">
        <w:rPr>
          <w:rFonts w:ascii="BNazanin" w:cs="B Nazanin"/>
          <w:sz w:val="28"/>
          <w:szCs w:val="28"/>
          <w:rtl/>
        </w:rPr>
        <w:t xml:space="preserve"> </w:t>
      </w:r>
      <w:r w:rsidR="00462EFE" w:rsidRPr="00462EFE">
        <w:rPr>
          <w:rFonts w:ascii="BNazanin" w:cs="B Nazanin" w:hint="cs"/>
          <w:sz w:val="28"/>
          <w:szCs w:val="28"/>
          <w:rtl/>
        </w:rPr>
        <w:t>درکامپیوتر</w:t>
      </w:r>
      <w:r w:rsidR="00462EFE" w:rsidRPr="00462EFE">
        <w:rPr>
          <w:rFonts w:ascii="BNazanin" w:cs="B Nazanin"/>
          <w:sz w:val="28"/>
          <w:szCs w:val="28"/>
          <w:rtl/>
        </w:rPr>
        <w:t xml:space="preserve"> </w:t>
      </w:r>
      <w:r w:rsidR="00462EFE" w:rsidRPr="00462EFE">
        <w:rPr>
          <w:rFonts w:ascii="BNazanin" w:cs="B Nazanin" w:hint="cs"/>
          <w:sz w:val="28"/>
          <w:szCs w:val="28"/>
          <w:rtl/>
        </w:rPr>
        <w:t>پیاده</w:t>
      </w:r>
      <w:r w:rsidR="00B46202">
        <w:rPr>
          <w:rFonts w:ascii="BNazanin" w:cs="B Nazanin" w:hint="eastAsia"/>
          <w:sz w:val="28"/>
          <w:szCs w:val="28"/>
          <w:rtl/>
        </w:rPr>
        <w:t>‌</w:t>
      </w:r>
      <w:r w:rsidR="00462EFE" w:rsidRPr="00462EFE">
        <w:rPr>
          <w:rFonts w:ascii="BNazanin" w:cs="B Nazanin" w:hint="cs"/>
          <w:sz w:val="28"/>
          <w:szCs w:val="28"/>
          <w:rtl/>
        </w:rPr>
        <w:t>سازي</w:t>
      </w:r>
      <w:r w:rsidR="00462EFE" w:rsidRPr="00462EFE">
        <w:rPr>
          <w:rFonts w:ascii="BNazanin" w:cs="B Nazanin"/>
          <w:sz w:val="28"/>
          <w:szCs w:val="28"/>
          <w:rtl/>
        </w:rPr>
        <w:t xml:space="preserve"> </w:t>
      </w:r>
      <w:r w:rsidR="00462EFE" w:rsidRPr="00462EFE">
        <w:rPr>
          <w:rFonts w:ascii="BNazanin" w:cs="B Nazanin" w:hint="cs"/>
          <w:sz w:val="28"/>
          <w:szCs w:val="28"/>
          <w:rtl/>
        </w:rPr>
        <w:t>می</w:t>
      </w:r>
      <w:r>
        <w:rPr>
          <w:rFonts w:ascii="BNazanin" w:cs="B Nazanin" w:hint="eastAsia"/>
          <w:sz w:val="28"/>
          <w:szCs w:val="28"/>
          <w:rtl/>
        </w:rPr>
        <w:t>‌</w:t>
      </w:r>
      <w:r w:rsidR="00462EFE" w:rsidRPr="00462EFE">
        <w:rPr>
          <w:rFonts w:ascii="BNazanin" w:cs="B Nazanin" w:hint="cs"/>
          <w:sz w:val="28"/>
          <w:szCs w:val="28"/>
          <w:rtl/>
        </w:rPr>
        <w:t>شود</w:t>
      </w:r>
      <w:r w:rsidR="00462EFE" w:rsidRPr="00462EFE">
        <w:rPr>
          <w:rFonts w:ascii="BNazanin" w:cs="B Nazanin"/>
          <w:sz w:val="28"/>
          <w:szCs w:val="28"/>
          <w:rtl/>
        </w:rPr>
        <w:t xml:space="preserve">. </w:t>
      </w:r>
      <w:r w:rsidR="00462EFE" w:rsidRPr="00462EFE">
        <w:rPr>
          <w:rFonts w:ascii="BNazanin" w:cs="B Nazanin" w:hint="cs"/>
          <w:sz w:val="28"/>
          <w:szCs w:val="28"/>
          <w:rtl/>
        </w:rPr>
        <w:t>این</w:t>
      </w:r>
      <w:r w:rsidR="00462EFE" w:rsidRPr="00462EFE">
        <w:rPr>
          <w:rFonts w:ascii="BNazanin" w:cs="B Nazanin"/>
          <w:sz w:val="28"/>
          <w:szCs w:val="28"/>
          <w:rtl/>
        </w:rPr>
        <w:t xml:space="preserve"> </w:t>
      </w:r>
      <w:r>
        <w:rPr>
          <w:rFonts w:ascii="BNazanin" w:cs="B Nazanin" w:hint="cs"/>
          <w:sz w:val="28"/>
          <w:szCs w:val="28"/>
          <w:rtl/>
        </w:rPr>
        <w:t>ف</w:t>
      </w:r>
      <w:r w:rsidR="00462EFE" w:rsidRPr="00462EFE">
        <w:rPr>
          <w:rFonts w:ascii="BNazanin" w:cs="B Nazanin" w:hint="cs"/>
          <w:sz w:val="28"/>
          <w:szCs w:val="28"/>
          <w:rtl/>
        </w:rPr>
        <w:t>رم</w:t>
      </w:r>
      <w:r w:rsidR="00462EFE" w:rsidRPr="00462EFE">
        <w:rPr>
          <w:rFonts w:ascii="BNazanin" w:cs="B Nazanin"/>
          <w:sz w:val="28"/>
          <w:szCs w:val="28"/>
          <w:rtl/>
        </w:rPr>
        <w:t xml:space="preserve"> </w:t>
      </w:r>
      <w:r w:rsidR="00462EFE" w:rsidRPr="00462EFE">
        <w:rPr>
          <w:rFonts w:ascii="BNazanin" w:cs="B Nazanin" w:hint="cs"/>
          <w:sz w:val="28"/>
          <w:szCs w:val="28"/>
          <w:rtl/>
        </w:rPr>
        <w:t>معادلات،</w:t>
      </w:r>
      <w:r w:rsidR="00462EFE" w:rsidRPr="00462EFE">
        <w:rPr>
          <w:rFonts w:ascii="BNazanin" w:cs="B Nazanin"/>
          <w:sz w:val="28"/>
          <w:szCs w:val="28"/>
          <w:rtl/>
        </w:rPr>
        <w:t xml:space="preserve"> </w:t>
      </w:r>
      <w:r w:rsidR="00462EFE" w:rsidRPr="00462EFE">
        <w:rPr>
          <w:rFonts w:ascii="BNazanin" w:cs="B Nazanin" w:hint="cs"/>
          <w:sz w:val="28"/>
          <w:szCs w:val="28"/>
          <w:rtl/>
        </w:rPr>
        <w:t>اساس</w:t>
      </w:r>
      <w:r w:rsidR="00462EFE" w:rsidRPr="00462EFE">
        <w:rPr>
          <w:rFonts w:ascii="BNazanin" w:cs="B Nazanin"/>
          <w:sz w:val="28"/>
          <w:szCs w:val="28"/>
          <w:rtl/>
        </w:rPr>
        <w:t xml:space="preserve"> </w:t>
      </w:r>
      <w:r w:rsidR="00462EFE" w:rsidRPr="00462EFE">
        <w:rPr>
          <w:rFonts w:ascii="BNazanin" w:cs="B Nazanin" w:hint="cs"/>
          <w:sz w:val="28"/>
          <w:szCs w:val="28"/>
          <w:rtl/>
        </w:rPr>
        <w:t>استنتاج</w:t>
      </w:r>
      <w:r w:rsidR="00462EFE" w:rsidRPr="00462EFE">
        <w:rPr>
          <w:rFonts w:ascii="BNazanin" w:cs="B Nazanin"/>
          <w:sz w:val="28"/>
          <w:szCs w:val="28"/>
          <w:rtl/>
        </w:rPr>
        <w:t xml:space="preserve"> </w:t>
      </w:r>
      <w:r w:rsidR="00462EFE" w:rsidRPr="00462EFE">
        <w:rPr>
          <w:rFonts w:ascii="BNazanin" w:cs="B Nazanin" w:hint="cs"/>
          <w:sz w:val="28"/>
          <w:szCs w:val="28"/>
          <w:rtl/>
        </w:rPr>
        <w:t>فیلترکالمن</w:t>
      </w:r>
      <w:r w:rsidR="00462EFE" w:rsidRPr="00462EFE">
        <w:rPr>
          <w:rFonts w:ascii="BNazanin" w:cs="B Nazanin"/>
          <w:sz w:val="28"/>
          <w:szCs w:val="28"/>
          <w:rtl/>
        </w:rPr>
        <w:t xml:space="preserve"> </w:t>
      </w:r>
      <w:r w:rsidR="00462EFE" w:rsidRPr="00462EFE">
        <w:rPr>
          <w:rFonts w:ascii="BNazanin" w:cs="B Nazanin" w:hint="cs"/>
          <w:sz w:val="28"/>
          <w:szCs w:val="28"/>
          <w:rtl/>
        </w:rPr>
        <w:t>است</w:t>
      </w:r>
      <w:r w:rsidR="00462EFE" w:rsidRPr="00462EFE">
        <w:rPr>
          <w:rFonts w:ascii="BNazanin" w:cs="B Nazanin"/>
          <w:sz w:val="28"/>
          <w:szCs w:val="28"/>
          <w:rtl/>
        </w:rPr>
        <w:t xml:space="preserve"> </w:t>
      </w:r>
      <w:r>
        <w:rPr>
          <w:rFonts w:ascii="BNazanin" w:cs="B Nazanin" w:hint="cs"/>
          <w:sz w:val="28"/>
          <w:szCs w:val="28"/>
          <w:rtl/>
        </w:rPr>
        <w:t>زیرا</w:t>
      </w:r>
      <w:r w:rsidR="00462EFE" w:rsidRPr="00462EFE">
        <w:rPr>
          <w:rFonts w:ascii="BNazanin" w:cs="B Nazanin"/>
          <w:sz w:val="28"/>
          <w:szCs w:val="28"/>
        </w:rPr>
        <w:t>:</w:t>
      </w:r>
    </w:p>
    <w:p w14:paraId="78528529" w14:textId="53CC84DE" w:rsidR="00462EFE" w:rsidRPr="00462EFE" w:rsidRDefault="00A95825" w:rsidP="00A1511E">
      <w:pPr>
        <w:autoSpaceDE w:val="0"/>
        <w:autoSpaceDN w:val="0"/>
        <w:bidi/>
        <w:adjustRightInd w:val="0"/>
        <w:spacing w:after="0" w:line="276" w:lineRule="auto"/>
        <w:ind w:left="571"/>
        <w:jc w:val="lowKashida"/>
        <w:rPr>
          <w:rFonts w:ascii="BNazanin" w:cs="B Nazanin"/>
          <w:sz w:val="28"/>
          <w:szCs w:val="28"/>
        </w:rPr>
      </w:pPr>
      <w:r>
        <w:rPr>
          <w:rFonts w:ascii="BNazaninBold" w:hAnsi="BNazaninBold" w:cs="B Nazanin" w:hint="cs"/>
          <w:b/>
          <w:bCs/>
          <w:sz w:val="28"/>
          <w:szCs w:val="28"/>
          <w:rtl/>
        </w:rPr>
        <w:lastRenderedPageBreak/>
        <w:t>الف.</w:t>
      </w:r>
      <w:r w:rsidR="00462EFE" w:rsidRPr="00462EFE">
        <w:rPr>
          <w:rFonts w:ascii="BNazaninBold" w:hAnsi="BNazaninBold" w:cs="B Nazanin"/>
          <w:b/>
          <w:bCs/>
          <w:sz w:val="28"/>
          <w:szCs w:val="28"/>
          <w:rtl/>
        </w:rPr>
        <w:t xml:space="preserve"> </w:t>
      </w:r>
      <w:r w:rsidR="00462EFE" w:rsidRPr="00462EFE">
        <w:rPr>
          <w:rFonts w:ascii="BNazanin" w:cs="B Nazanin" w:hint="cs"/>
          <w:sz w:val="28"/>
          <w:szCs w:val="28"/>
          <w:rtl/>
        </w:rPr>
        <w:t>میانگین</w:t>
      </w:r>
      <w:r w:rsidR="00462EFE" w:rsidRPr="00462EFE">
        <w:rPr>
          <w:rFonts w:ascii="BNazanin" w:cs="B Nazanin"/>
          <w:sz w:val="28"/>
          <w:szCs w:val="28"/>
          <w:rtl/>
        </w:rPr>
        <w:t xml:space="preserve"> </w:t>
      </w:r>
      <w:r w:rsidR="00462EFE" w:rsidRPr="00462EFE">
        <w:rPr>
          <w:rFonts w:ascii="BNazanin" w:cs="B Nazanin" w:hint="cs"/>
          <w:sz w:val="28"/>
          <w:szCs w:val="28"/>
          <w:rtl/>
        </w:rPr>
        <w:t>حالت،</w:t>
      </w:r>
      <w:r w:rsidR="00462EFE" w:rsidRPr="00462EFE">
        <w:rPr>
          <w:rFonts w:ascii="BNazanin" w:cs="B Nazanin"/>
          <w:sz w:val="28"/>
          <w:szCs w:val="28"/>
          <w:rtl/>
        </w:rPr>
        <w:t xml:space="preserve"> </w:t>
      </w:r>
      <w:r w:rsidR="00462EFE" w:rsidRPr="00462EFE">
        <w:rPr>
          <w:rFonts w:ascii="BNazanin" w:cs="B Nazanin" w:hint="cs"/>
          <w:sz w:val="28"/>
          <w:szCs w:val="28"/>
          <w:rtl/>
        </w:rPr>
        <w:t>بیانگر</w:t>
      </w:r>
      <w:r w:rsidR="00462EFE" w:rsidRPr="00462EFE">
        <w:rPr>
          <w:rFonts w:ascii="BNazanin" w:cs="B Nazanin"/>
          <w:sz w:val="28"/>
          <w:szCs w:val="28"/>
          <w:rtl/>
        </w:rPr>
        <w:t xml:space="preserve"> </w:t>
      </w:r>
      <w:r w:rsidR="00462EFE" w:rsidRPr="00462EFE">
        <w:rPr>
          <w:rFonts w:ascii="BNazanin" w:cs="B Nazanin" w:hint="cs"/>
          <w:sz w:val="28"/>
          <w:szCs w:val="28"/>
          <w:rtl/>
        </w:rPr>
        <w:t>تخمین</w:t>
      </w:r>
      <w:r w:rsidR="00462EFE" w:rsidRPr="00462EFE">
        <w:rPr>
          <w:rFonts w:ascii="BNazanin" w:cs="B Nazanin"/>
          <w:sz w:val="28"/>
          <w:szCs w:val="28"/>
          <w:rtl/>
        </w:rPr>
        <w:t xml:space="preserve"> </w:t>
      </w:r>
      <w:r w:rsidR="00462EFE" w:rsidRPr="00462EFE">
        <w:rPr>
          <w:rFonts w:ascii="BNazanin" w:cs="B Nazanin" w:hint="cs"/>
          <w:sz w:val="28"/>
          <w:szCs w:val="28"/>
          <w:rtl/>
        </w:rPr>
        <w:t>حالت</w:t>
      </w:r>
      <w:r w:rsidR="00462EFE" w:rsidRPr="00462EFE">
        <w:rPr>
          <w:rFonts w:ascii="BNazanin" w:cs="B Nazanin"/>
          <w:sz w:val="28"/>
          <w:szCs w:val="28"/>
          <w:rtl/>
        </w:rPr>
        <w:t xml:space="preserve"> </w:t>
      </w:r>
      <w:r w:rsidR="00462EFE" w:rsidRPr="00462EFE">
        <w:rPr>
          <w:rFonts w:ascii="BNazanin" w:cs="B Nazanin" w:hint="cs"/>
          <w:sz w:val="28"/>
          <w:szCs w:val="28"/>
          <w:rtl/>
        </w:rPr>
        <w:t>فیلترکالمن</w:t>
      </w:r>
      <w:r w:rsidR="00462EFE" w:rsidRPr="00462EFE">
        <w:rPr>
          <w:rFonts w:ascii="BNazanin" w:cs="B Nazanin"/>
          <w:sz w:val="28"/>
          <w:szCs w:val="28"/>
          <w:rtl/>
        </w:rPr>
        <w:t xml:space="preserve"> </w:t>
      </w:r>
      <w:r w:rsidR="00462EFE" w:rsidRPr="00462EFE">
        <w:rPr>
          <w:rFonts w:ascii="BNazanin" w:cs="B Nazanin" w:hint="cs"/>
          <w:sz w:val="28"/>
          <w:szCs w:val="28"/>
          <w:rtl/>
        </w:rPr>
        <w:t>است</w:t>
      </w:r>
      <w:r w:rsidR="00462EFE" w:rsidRPr="00462EFE">
        <w:rPr>
          <w:rFonts w:ascii="BNazanin" w:cs="B Nazanin"/>
          <w:sz w:val="28"/>
          <w:szCs w:val="28"/>
        </w:rPr>
        <w:t>.</w:t>
      </w:r>
    </w:p>
    <w:p w14:paraId="10CB77D3" w14:textId="5E74BD27" w:rsidR="00462EFE" w:rsidRPr="00462EFE" w:rsidRDefault="00462EFE" w:rsidP="00A1511E">
      <w:pPr>
        <w:autoSpaceDE w:val="0"/>
        <w:autoSpaceDN w:val="0"/>
        <w:bidi/>
        <w:adjustRightInd w:val="0"/>
        <w:spacing w:after="0" w:line="276" w:lineRule="auto"/>
        <w:ind w:left="571"/>
        <w:jc w:val="lowKashida"/>
        <w:rPr>
          <w:rFonts w:ascii="BNazanin" w:cs="B Nazanin"/>
          <w:sz w:val="28"/>
          <w:szCs w:val="28"/>
        </w:rPr>
      </w:pPr>
      <w:r w:rsidRPr="00462EFE">
        <w:rPr>
          <w:rFonts w:ascii="BNazaninBold" w:hAnsi="BNazaninBold" w:cs="B Nazanin"/>
          <w:b/>
          <w:bCs/>
          <w:sz w:val="28"/>
          <w:szCs w:val="28"/>
          <w:rtl/>
        </w:rPr>
        <w:t xml:space="preserve">ب. </w:t>
      </w:r>
      <w:r w:rsidRPr="00462EFE">
        <w:rPr>
          <w:rFonts w:ascii="BNazanin" w:cs="B Nazanin" w:hint="cs"/>
          <w:sz w:val="28"/>
          <w:szCs w:val="28"/>
          <w:rtl/>
        </w:rPr>
        <w:t>کوواریانس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حالت،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بیانگر</w:t>
      </w:r>
      <w:ins w:id="751" w:author="MF" w:date="2022-02-26T17:40:00Z">
        <w:r w:rsidR="00855481">
          <w:rPr>
            <w:rFonts w:ascii="BNazanin" w:cs="B Nazanin" w:hint="cs"/>
            <w:sz w:val="28"/>
            <w:szCs w:val="28"/>
            <w:rtl/>
          </w:rPr>
          <w:t xml:space="preserve"> </w:t>
        </w:r>
      </w:ins>
      <w:r w:rsidRPr="00462EFE">
        <w:rPr>
          <w:rFonts w:ascii="BNazanin" w:cs="B Nazanin" w:hint="cs"/>
          <w:sz w:val="28"/>
          <w:szCs w:val="28"/>
          <w:rtl/>
        </w:rPr>
        <w:t>کوواریانس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تخمین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حالت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فیلترکالمن</w:t>
      </w:r>
      <w:r w:rsidRPr="00462EFE">
        <w:rPr>
          <w:rFonts w:ascii="BNazanin" w:cs="B Nazanin"/>
          <w:sz w:val="28"/>
          <w:szCs w:val="28"/>
          <w:rtl/>
        </w:rPr>
        <w:t xml:space="preserve"> </w:t>
      </w:r>
      <w:r w:rsidRPr="00462EFE">
        <w:rPr>
          <w:rFonts w:ascii="BNazanin" w:cs="B Nazanin" w:hint="cs"/>
          <w:sz w:val="28"/>
          <w:szCs w:val="28"/>
          <w:rtl/>
        </w:rPr>
        <w:t>است</w:t>
      </w:r>
      <w:r w:rsidRPr="00462EFE">
        <w:rPr>
          <w:rFonts w:ascii="BNazanin" w:cs="B Nazanin"/>
          <w:sz w:val="28"/>
          <w:szCs w:val="28"/>
        </w:rPr>
        <w:t>.</w:t>
      </w:r>
    </w:p>
    <w:p w14:paraId="3D2A908B" w14:textId="5D0D1F12" w:rsidR="00A95825" w:rsidRDefault="00A95825" w:rsidP="00A1511E">
      <w:pPr>
        <w:shd w:val="clear" w:color="auto" w:fill="FFFFFF"/>
        <w:bidi/>
        <w:spacing w:after="345" w:line="276" w:lineRule="auto"/>
        <w:ind w:left="288"/>
        <w:jc w:val="lowKashida"/>
        <w:textAlignment w:val="baseline"/>
        <w:rPr>
          <w:rFonts w:ascii="BNazanin" w:cs="B Nazanin"/>
          <w:sz w:val="28"/>
          <w:szCs w:val="28"/>
        </w:rPr>
      </w:pPr>
      <w:r>
        <w:rPr>
          <w:rFonts w:ascii="BNazaninBold" w:hAnsi="BNazaninBold" w:cs="B Nazanin" w:hint="cs"/>
          <w:b/>
          <w:bCs/>
          <w:sz w:val="28"/>
          <w:szCs w:val="28"/>
          <w:rtl/>
        </w:rPr>
        <w:t>3)</w:t>
      </w:r>
      <w:r w:rsidR="00462EFE" w:rsidRPr="00462EFE">
        <w:rPr>
          <w:rFonts w:ascii="BNazanin" w:cs="B Nazanin" w:hint="cs"/>
          <w:sz w:val="28"/>
          <w:szCs w:val="28"/>
          <w:rtl/>
        </w:rPr>
        <w:t>هربارکه</w:t>
      </w:r>
      <w:r w:rsidR="00462EFE" w:rsidRPr="00462EFE">
        <w:rPr>
          <w:rFonts w:ascii="BNazanin" w:cs="B Nazanin"/>
          <w:sz w:val="28"/>
          <w:szCs w:val="28"/>
          <w:rtl/>
        </w:rPr>
        <w:t xml:space="preserve"> </w:t>
      </w:r>
      <w:r w:rsidR="00462EFE" w:rsidRPr="00462EFE">
        <w:rPr>
          <w:rFonts w:ascii="BNazanin" w:cs="B Nazanin" w:hint="cs"/>
          <w:sz w:val="28"/>
          <w:szCs w:val="28"/>
          <w:rtl/>
        </w:rPr>
        <w:t>اندازه</w:t>
      </w:r>
      <w:r>
        <w:rPr>
          <w:rFonts w:ascii="BNazanin" w:cs="B Nazanin" w:hint="eastAsia"/>
          <w:sz w:val="28"/>
          <w:szCs w:val="28"/>
          <w:rtl/>
        </w:rPr>
        <w:t>‌</w:t>
      </w:r>
      <w:r w:rsidR="00462EFE" w:rsidRPr="00462EFE">
        <w:rPr>
          <w:rFonts w:ascii="BNazanin" w:cs="B Nazanin" w:hint="cs"/>
          <w:sz w:val="28"/>
          <w:szCs w:val="28"/>
          <w:rtl/>
        </w:rPr>
        <w:t>گیري</w:t>
      </w:r>
      <w:r w:rsidR="00462EFE" w:rsidRPr="00462EFE">
        <w:rPr>
          <w:rFonts w:ascii="BNazanin" w:cs="B Nazanin"/>
          <w:sz w:val="28"/>
          <w:szCs w:val="28"/>
          <w:rtl/>
        </w:rPr>
        <w:t xml:space="preserve"> </w:t>
      </w:r>
      <w:r w:rsidR="00462EFE" w:rsidRPr="00462EFE">
        <w:rPr>
          <w:rFonts w:ascii="BNazanin" w:cs="B Nazanin" w:hint="cs"/>
          <w:sz w:val="28"/>
          <w:szCs w:val="28"/>
          <w:rtl/>
        </w:rPr>
        <w:t>جدیدي</w:t>
      </w:r>
      <w:r w:rsidR="00462EFE" w:rsidRPr="00462EFE">
        <w:rPr>
          <w:rFonts w:ascii="BNazanin" w:cs="B Nazanin"/>
          <w:sz w:val="28"/>
          <w:szCs w:val="28"/>
          <w:rtl/>
        </w:rPr>
        <w:t xml:space="preserve"> </w:t>
      </w:r>
      <w:r w:rsidR="00462EFE" w:rsidRPr="00462EFE">
        <w:rPr>
          <w:rFonts w:ascii="BNazanin" w:cs="B Nazanin" w:hint="cs"/>
          <w:sz w:val="28"/>
          <w:szCs w:val="28"/>
          <w:rtl/>
        </w:rPr>
        <w:t>صورت</w:t>
      </w:r>
      <w:r w:rsidR="00E6758F">
        <w:rPr>
          <w:rFonts w:ascii="BNazanin" w:cs="B Nazanin" w:hint="cs"/>
          <w:sz w:val="28"/>
          <w:szCs w:val="28"/>
          <w:rtl/>
        </w:rPr>
        <w:t>‌</w:t>
      </w:r>
      <w:r w:rsidR="00462EFE" w:rsidRPr="00462EFE">
        <w:rPr>
          <w:rFonts w:ascii="BNazanin" w:cs="B Nazanin" w:hint="cs"/>
          <w:sz w:val="28"/>
          <w:szCs w:val="28"/>
          <w:rtl/>
        </w:rPr>
        <w:t>گیرد،</w:t>
      </w:r>
      <w:r w:rsidR="00462EFE" w:rsidRPr="00462EFE">
        <w:rPr>
          <w:rFonts w:ascii="BNazanin" w:cs="B Nazanin"/>
          <w:sz w:val="28"/>
          <w:szCs w:val="28"/>
          <w:rtl/>
        </w:rPr>
        <w:t xml:space="preserve"> </w:t>
      </w:r>
      <w:r w:rsidR="00462EFE" w:rsidRPr="00462EFE">
        <w:rPr>
          <w:rFonts w:ascii="BNazanin" w:cs="B Nazanin" w:hint="cs"/>
          <w:sz w:val="28"/>
          <w:szCs w:val="28"/>
          <w:rtl/>
        </w:rPr>
        <w:t>میانگین</w:t>
      </w:r>
      <w:r w:rsidR="00462EFE" w:rsidRPr="00462EFE">
        <w:rPr>
          <w:rFonts w:ascii="BNazanin" w:cs="B Nazanin"/>
          <w:sz w:val="28"/>
          <w:szCs w:val="28"/>
          <w:rtl/>
        </w:rPr>
        <w:t xml:space="preserve"> </w:t>
      </w:r>
      <w:r w:rsidR="00462EFE" w:rsidRPr="00462EFE">
        <w:rPr>
          <w:rFonts w:ascii="BNazanin" w:cs="B Nazanin" w:hint="cs"/>
          <w:sz w:val="28"/>
          <w:szCs w:val="28"/>
          <w:rtl/>
        </w:rPr>
        <w:t>وکوواریانس</w:t>
      </w:r>
      <w:r w:rsidR="00462EFE" w:rsidRPr="00462EFE">
        <w:rPr>
          <w:rFonts w:ascii="BNazanin" w:cs="B Nazanin"/>
          <w:sz w:val="28"/>
          <w:szCs w:val="28"/>
          <w:rtl/>
        </w:rPr>
        <w:t xml:space="preserve"> </w:t>
      </w:r>
      <w:r w:rsidR="00462EFE" w:rsidRPr="00462EFE">
        <w:rPr>
          <w:rFonts w:ascii="BNazanin" w:cs="B Nazanin" w:hint="cs"/>
          <w:sz w:val="28"/>
          <w:szCs w:val="28"/>
          <w:rtl/>
        </w:rPr>
        <w:t>حالت</w:t>
      </w:r>
      <w:r w:rsidR="00462EFE" w:rsidRPr="00462EFE">
        <w:rPr>
          <w:rFonts w:ascii="BNazanin" w:cs="B Nazanin"/>
          <w:sz w:val="28"/>
          <w:szCs w:val="28"/>
          <w:rtl/>
        </w:rPr>
        <w:t xml:space="preserve"> </w:t>
      </w:r>
      <w:r w:rsidR="00462EFE" w:rsidRPr="00462EFE">
        <w:rPr>
          <w:rFonts w:ascii="BNazanin" w:cs="B Nazanin" w:hint="cs"/>
          <w:sz w:val="28"/>
          <w:szCs w:val="28"/>
          <w:rtl/>
        </w:rPr>
        <w:t>بروزرسانی</w:t>
      </w:r>
      <w:r w:rsidR="00462EFE" w:rsidRPr="00462EFE">
        <w:rPr>
          <w:rFonts w:ascii="BNazanin" w:cs="B Nazanin"/>
          <w:sz w:val="28"/>
          <w:szCs w:val="28"/>
          <w:rtl/>
        </w:rPr>
        <w:t xml:space="preserve"> </w:t>
      </w:r>
      <w:r w:rsidR="00462EFE" w:rsidRPr="00462EFE">
        <w:rPr>
          <w:rFonts w:ascii="BNazanin" w:cs="B Nazanin" w:hint="cs"/>
          <w:sz w:val="28"/>
          <w:szCs w:val="28"/>
          <w:rtl/>
        </w:rPr>
        <w:t>می</w:t>
      </w:r>
      <w:r>
        <w:rPr>
          <w:rFonts w:ascii="BNazanin" w:cs="B Nazanin" w:hint="eastAsia"/>
          <w:sz w:val="28"/>
          <w:szCs w:val="28"/>
          <w:rtl/>
        </w:rPr>
        <w:t>‌</w:t>
      </w:r>
      <w:r w:rsidR="00462EFE" w:rsidRPr="00462EFE">
        <w:rPr>
          <w:rFonts w:ascii="BNazanin" w:cs="B Nazanin" w:hint="cs"/>
          <w:sz w:val="28"/>
          <w:szCs w:val="28"/>
          <w:rtl/>
        </w:rPr>
        <w:t>شود</w:t>
      </w:r>
      <w:r>
        <w:rPr>
          <w:rFonts w:ascii="BNazanin" w:cs="B Nazanin"/>
          <w:sz w:val="28"/>
          <w:szCs w:val="28"/>
        </w:rPr>
        <w:t>.</w:t>
      </w:r>
    </w:p>
    <w:p w14:paraId="1CA26C28" w14:textId="523EFFF7" w:rsidR="00A95825" w:rsidRDefault="000B479D" w:rsidP="00665B2E">
      <w:pPr>
        <w:shd w:val="clear" w:color="auto" w:fill="FFFFFF"/>
        <w:bidi/>
        <w:spacing w:after="345" w:line="276" w:lineRule="auto"/>
        <w:ind w:firstLine="720"/>
        <w:jc w:val="lowKashida"/>
        <w:textAlignment w:val="baseline"/>
        <w:rPr>
          <w:rFonts w:ascii="BNazanin" w:cs="B Nazani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857920" behindDoc="0" locked="0" layoutInCell="1" allowOverlap="1" wp14:anchorId="05C6A548" wp14:editId="55EE77E0">
            <wp:simplePos x="0" y="0"/>
            <wp:positionH relativeFrom="margin">
              <wp:align>center</wp:align>
            </wp:positionH>
            <wp:positionV relativeFrom="paragraph">
              <wp:posOffset>1248583</wp:posOffset>
            </wp:positionV>
            <wp:extent cx="2622892" cy="1496636"/>
            <wp:effectExtent l="0" t="0" r="6350" b="889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2892" cy="14966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5825" w:rsidRPr="00A95825">
        <w:rPr>
          <w:rFonts w:ascii="BNazanin" w:cs="B Nazanin" w:hint="cs"/>
          <w:sz w:val="28"/>
          <w:szCs w:val="28"/>
          <w:rtl/>
        </w:rPr>
        <w:t>معادلات</w:t>
      </w:r>
      <w:r w:rsidR="00A95825" w:rsidRPr="00A95825">
        <w:rPr>
          <w:rFonts w:ascii="BNazanin" w:cs="B Nazanin"/>
          <w:sz w:val="28"/>
          <w:szCs w:val="28"/>
          <w:rtl/>
        </w:rPr>
        <w:t xml:space="preserve"> </w:t>
      </w:r>
      <w:r w:rsidR="00A95825" w:rsidRPr="00A95825">
        <w:rPr>
          <w:rFonts w:ascii="BNazanin" w:cs="B Nazanin" w:hint="cs"/>
          <w:sz w:val="28"/>
          <w:szCs w:val="28"/>
          <w:rtl/>
        </w:rPr>
        <w:t>فیلترکالمن</w:t>
      </w:r>
      <w:r w:rsidR="00A95825" w:rsidRPr="00A95825">
        <w:rPr>
          <w:rFonts w:ascii="BNazanin" w:cs="B Nazanin"/>
          <w:sz w:val="28"/>
          <w:szCs w:val="28"/>
          <w:rtl/>
        </w:rPr>
        <w:t xml:space="preserve"> </w:t>
      </w:r>
      <w:r w:rsidR="00A95825" w:rsidRPr="00A95825">
        <w:rPr>
          <w:rFonts w:ascii="BNazanin" w:cs="B Nazanin" w:hint="cs"/>
          <w:sz w:val="28"/>
          <w:szCs w:val="28"/>
          <w:rtl/>
        </w:rPr>
        <w:t>از</w:t>
      </w:r>
      <w:r w:rsidR="00A95825" w:rsidRPr="00A95825">
        <w:rPr>
          <w:rFonts w:ascii="BNazanin" w:cs="B Nazanin"/>
          <w:sz w:val="28"/>
          <w:szCs w:val="28"/>
          <w:rtl/>
        </w:rPr>
        <w:t xml:space="preserve"> </w:t>
      </w:r>
      <w:r w:rsidR="00A95825" w:rsidRPr="00A95825">
        <w:rPr>
          <w:rFonts w:ascii="BNazanin" w:cs="B Nazanin" w:hint="cs"/>
          <w:sz w:val="28"/>
          <w:szCs w:val="28"/>
          <w:rtl/>
        </w:rPr>
        <w:t>دو</w:t>
      </w:r>
      <w:r w:rsidR="00A95825" w:rsidRPr="00A95825">
        <w:rPr>
          <w:rFonts w:ascii="BNazanin" w:cs="B Nazanin"/>
          <w:sz w:val="28"/>
          <w:szCs w:val="28"/>
          <w:rtl/>
        </w:rPr>
        <w:t xml:space="preserve"> </w:t>
      </w:r>
      <w:r w:rsidR="00A95825" w:rsidRPr="00A95825">
        <w:rPr>
          <w:rFonts w:ascii="BNazanin" w:cs="B Nazanin" w:hint="cs"/>
          <w:sz w:val="28"/>
          <w:szCs w:val="28"/>
          <w:rtl/>
        </w:rPr>
        <w:t>قسمت</w:t>
      </w:r>
      <w:r w:rsidR="00A95825" w:rsidRPr="00A95825">
        <w:rPr>
          <w:rFonts w:ascii="BNazanin" w:cs="B Nazanin"/>
          <w:sz w:val="28"/>
          <w:szCs w:val="28"/>
          <w:rtl/>
        </w:rPr>
        <w:t xml:space="preserve"> </w:t>
      </w:r>
      <w:r w:rsidR="00A95825" w:rsidRPr="00A95825">
        <w:rPr>
          <w:rFonts w:ascii="BNazanin" w:cs="B Nazanin" w:hint="cs"/>
          <w:sz w:val="28"/>
          <w:szCs w:val="28"/>
          <w:rtl/>
        </w:rPr>
        <w:t>معادلات</w:t>
      </w:r>
      <w:r w:rsidR="00A95825" w:rsidRPr="00A95825">
        <w:rPr>
          <w:rFonts w:ascii="BNazanin" w:cs="B Nazanin"/>
          <w:sz w:val="28"/>
          <w:szCs w:val="28"/>
          <w:rtl/>
        </w:rPr>
        <w:t xml:space="preserve"> </w:t>
      </w:r>
      <w:r w:rsidR="00A95825" w:rsidRPr="00A95825">
        <w:rPr>
          <w:rFonts w:ascii="BNazanin" w:cs="B Nazanin" w:hint="cs"/>
          <w:sz w:val="28"/>
          <w:szCs w:val="28"/>
          <w:rtl/>
        </w:rPr>
        <w:t>بروزرسانی</w:t>
      </w:r>
      <w:r w:rsidR="00A95825" w:rsidRPr="00A95825">
        <w:rPr>
          <w:rFonts w:ascii="BNazanin" w:cs="B Nazanin"/>
          <w:sz w:val="28"/>
          <w:szCs w:val="28"/>
          <w:rtl/>
        </w:rPr>
        <w:t xml:space="preserve"> </w:t>
      </w:r>
      <w:r w:rsidR="00A95825" w:rsidRPr="00A95825">
        <w:rPr>
          <w:rFonts w:ascii="BNazanin" w:cs="B Nazanin" w:hint="cs"/>
          <w:sz w:val="28"/>
          <w:szCs w:val="28"/>
          <w:rtl/>
        </w:rPr>
        <w:t>زمانی</w:t>
      </w:r>
      <w:r w:rsidR="00A95825" w:rsidRPr="00A95825">
        <w:rPr>
          <w:rFonts w:ascii="BNazanin" w:cs="B Nazanin"/>
          <w:sz w:val="28"/>
          <w:szCs w:val="28"/>
          <w:rtl/>
        </w:rPr>
        <w:t xml:space="preserve">  </w:t>
      </w:r>
      <w:r w:rsidR="00A95825" w:rsidRPr="00A95825">
        <w:rPr>
          <w:rFonts w:ascii="BNazanin" w:cs="B Nazanin" w:hint="cs"/>
          <w:sz w:val="28"/>
          <w:szCs w:val="28"/>
          <w:rtl/>
        </w:rPr>
        <w:t>و</w:t>
      </w:r>
      <w:r w:rsidR="00A95825" w:rsidRPr="00A95825">
        <w:rPr>
          <w:rFonts w:ascii="BNazanin" w:cs="B Nazanin"/>
          <w:sz w:val="28"/>
          <w:szCs w:val="28"/>
          <w:rtl/>
        </w:rPr>
        <w:t xml:space="preserve"> </w:t>
      </w:r>
      <w:r w:rsidR="00A95825" w:rsidRPr="00A95825">
        <w:rPr>
          <w:rFonts w:ascii="BNazanin" w:cs="B Nazanin" w:hint="cs"/>
          <w:sz w:val="28"/>
          <w:szCs w:val="28"/>
          <w:rtl/>
        </w:rPr>
        <w:t>معادلات</w:t>
      </w:r>
      <w:r w:rsidR="00A95825" w:rsidRPr="00A95825">
        <w:rPr>
          <w:rFonts w:ascii="BNazanin" w:cs="B Nazanin"/>
          <w:sz w:val="28"/>
          <w:szCs w:val="28"/>
          <w:rtl/>
        </w:rPr>
        <w:t xml:space="preserve"> </w:t>
      </w:r>
      <w:r w:rsidR="004762B5">
        <w:rPr>
          <w:rFonts w:ascii="BNazanin" w:cs="B Nazanin" w:hint="cs"/>
          <w:sz w:val="28"/>
          <w:szCs w:val="28"/>
          <w:rtl/>
        </w:rPr>
        <w:t xml:space="preserve">پیش‌بینی </w:t>
      </w:r>
      <w:r w:rsidR="00A95825" w:rsidRPr="00A95825">
        <w:rPr>
          <w:rFonts w:ascii="BNazanin" w:cs="B Nazanin" w:hint="cs"/>
          <w:sz w:val="28"/>
          <w:szCs w:val="28"/>
          <w:rtl/>
        </w:rPr>
        <w:t>تشکیل</w:t>
      </w:r>
      <w:r w:rsidR="00A95825">
        <w:rPr>
          <w:rFonts w:ascii="BNazanin" w:cs="B Nazanin"/>
          <w:sz w:val="28"/>
          <w:szCs w:val="28"/>
        </w:rPr>
        <w:t xml:space="preserve"> </w:t>
      </w:r>
      <w:r w:rsidR="00A95825" w:rsidRPr="00A95825">
        <w:rPr>
          <w:rFonts w:ascii="BNazanin" w:cs="B Nazanin" w:hint="cs"/>
          <w:sz w:val="28"/>
          <w:szCs w:val="28"/>
          <w:rtl/>
        </w:rPr>
        <w:t>می</w:t>
      </w:r>
      <w:r w:rsidR="00A95825">
        <w:rPr>
          <w:rFonts w:ascii="BNazanin" w:cs="B Nazanin" w:hint="eastAsia"/>
          <w:sz w:val="28"/>
          <w:szCs w:val="28"/>
        </w:rPr>
        <w:t>‌</w:t>
      </w:r>
      <w:r w:rsidR="00A95825" w:rsidRPr="00A95825">
        <w:rPr>
          <w:rFonts w:ascii="BNazanin" w:cs="B Nazanin" w:hint="cs"/>
          <w:sz w:val="28"/>
          <w:szCs w:val="28"/>
          <w:rtl/>
        </w:rPr>
        <w:t>شود</w:t>
      </w:r>
      <w:r w:rsidR="00A95825" w:rsidRPr="00A95825">
        <w:rPr>
          <w:rFonts w:ascii="BNazanin" w:cs="B Nazanin"/>
          <w:sz w:val="28"/>
          <w:szCs w:val="28"/>
          <w:rtl/>
        </w:rPr>
        <w:t xml:space="preserve">. </w:t>
      </w:r>
      <w:r w:rsidR="00A95825" w:rsidRPr="00A95825">
        <w:rPr>
          <w:rFonts w:ascii="BNazanin" w:cs="B Nazanin" w:hint="cs"/>
          <w:sz w:val="28"/>
          <w:szCs w:val="28"/>
          <w:rtl/>
        </w:rPr>
        <w:t>درواقع</w:t>
      </w:r>
      <w:r w:rsidR="00A95825" w:rsidRPr="00A95825">
        <w:rPr>
          <w:rFonts w:ascii="BNazanin" w:cs="B Nazanin"/>
          <w:sz w:val="28"/>
          <w:szCs w:val="28"/>
          <w:rtl/>
        </w:rPr>
        <w:t xml:space="preserve"> </w:t>
      </w:r>
      <w:r w:rsidR="00A95825" w:rsidRPr="00A95825">
        <w:rPr>
          <w:rFonts w:ascii="BNazanin" w:cs="B Nazanin" w:hint="cs"/>
          <w:sz w:val="28"/>
          <w:szCs w:val="28"/>
          <w:rtl/>
        </w:rPr>
        <w:t>فیلترکالمن</w:t>
      </w:r>
      <w:r w:rsidR="00A95825" w:rsidRPr="00A95825">
        <w:rPr>
          <w:rFonts w:ascii="BNazanin" w:cs="B Nazanin"/>
          <w:sz w:val="28"/>
          <w:szCs w:val="28"/>
          <w:rtl/>
        </w:rPr>
        <w:t xml:space="preserve"> </w:t>
      </w:r>
      <w:r w:rsidR="00A95825" w:rsidRPr="00A95825">
        <w:rPr>
          <w:rFonts w:ascii="BNazanin" w:cs="B Nazanin" w:hint="cs"/>
          <w:sz w:val="28"/>
          <w:szCs w:val="28"/>
          <w:rtl/>
        </w:rPr>
        <w:t>با</w:t>
      </w:r>
      <w:r w:rsidR="00A95825" w:rsidRPr="00A95825">
        <w:rPr>
          <w:rFonts w:ascii="BNazanin" w:cs="B Nazanin"/>
          <w:sz w:val="28"/>
          <w:szCs w:val="28"/>
          <w:rtl/>
        </w:rPr>
        <w:t xml:space="preserve"> </w:t>
      </w:r>
      <w:r w:rsidR="00A95825" w:rsidRPr="00A95825">
        <w:rPr>
          <w:rFonts w:ascii="BNazanin" w:cs="B Nazanin" w:hint="cs"/>
          <w:sz w:val="28"/>
          <w:szCs w:val="28"/>
          <w:rtl/>
        </w:rPr>
        <w:t>شرایط</w:t>
      </w:r>
      <w:r w:rsidR="00A95825" w:rsidRPr="00A95825">
        <w:rPr>
          <w:rFonts w:ascii="BNazanin" w:cs="B Nazanin"/>
          <w:sz w:val="28"/>
          <w:szCs w:val="28"/>
          <w:rtl/>
        </w:rPr>
        <w:t xml:space="preserve"> </w:t>
      </w:r>
      <w:r w:rsidR="00A95825" w:rsidRPr="00A95825">
        <w:rPr>
          <w:rFonts w:ascii="BNazanin" w:cs="B Nazanin" w:hint="cs"/>
          <w:sz w:val="28"/>
          <w:szCs w:val="28"/>
          <w:rtl/>
        </w:rPr>
        <w:t>اولیه</w:t>
      </w:r>
      <w:r w:rsidR="00A95825">
        <w:rPr>
          <w:rFonts w:ascii="BNazanin" w:cs="B Nazanin" w:hint="eastAsia"/>
          <w:sz w:val="28"/>
          <w:szCs w:val="28"/>
        </w:rPr>
        <w:t>‌</w:t>
      </w:r>
      <w:r w:rsidR="00A95825" w:rsidRPr="00A95825">
        <w:rPr>
          <w:rFonts w:ascii="BNazanin" w:cs="B Nazanin" w:hint="cs"/>
          <w:sz w:val="28"/>
          <w:szCs w:val="28"/>
          <w:rtl/>
        </w:rPr>
        <w:t>اي</w:t>
      </w:r>
      <w:r w:rsidR="00A95825">
        <w:rPr>
          <w:rFonts w:ascii="BNazanin" w:cs="B Nazanin"/>
          <w:sz w:val="28"/>
          <w:szCs w:val="28"/>
        </w:rPr>
        <w:t xml:space="preserve"> </w:t>
      </w:r>
      <w:r w:rsidR="00A95825" w:rsidRPr="00A95825">
        <w:rPr>
          <w:rFonts w:ascii="BNazanin" w:cs="B Nazanin" w:hint="cs"/>
          <w:sz w:val="28"/>
          <w:szCs w:val="28"/>
          <w:rtl/>
        </w:rPr>
        <w:t>شروع</w:t>
      </w:r>
      <w:r w:rsidR="00A95825" w:rsidRPr="00A95825">
        <w:rPr>
          <w:rFonts w:ascii="BNazanin" w:cs="B Nazanin"/>
          <w:sz w:val="28"/>
          <w:szCs w:val="28"/>
          <w:rtl/>
        </w:rPr>
        <w:t xml:space="preserve"> </w:t>
      </w:r>
      <w:r w:rsidR="00A95825" w:rsidRPr="00A95825">
        <w:rPr>
          <w:rFonts w:ascii="BNazanin" w:cs="B Nazanin" w:hint="cs"/>
          <w:sz w:val="28"/>
          <w:szCs w:val="28"/>
          <w:rtl/>
        </w:rPr>
        <w:t>بکارمی</w:t>
      </w:r>
      <w:r w:rsidR="00A95825">
        <w:rPr>
          <w:rFonts w:ascii="BNazanin" w:cs="B Nazanin" w:hint="eastAsia"/>
          <w:sz w:val="28"/>
          <w:szCs w:val="28"/>
        </w:rPr>
        <w:t>‌</w:t>
      </w:r>
      <w:r w:rsidR="00A95825" w:rsidRPr="00A95825">
        <w:rPr>
          <w:rFonts w:ascii="BNazanin" w:cs="B Nazanin" w:hint="cs"/>
          <w:sz w:val="28"/>
          <w:szCs w:val="28"/>
          <w:rtl/>
        </w:rPr>
        <w:t>کند</w:t>
      </w:r>
      <w:r w:rsidR="00A95825" w:rsidRPr="00A95825">
        <w:rPr>
          <w:rFonts w:ascii="BNazanin" w:cs="B Nazanin"/>
          <w:sz w:val="28"/>
          <w:szCs w:val="28"/>
          <w:rtl/>
        </w:rPr>
        <w:t xml:space="preserve"> </w:t>
      </w:r>
      <w:r w:rsidR="00A95825" w:rsidRPr="00A95825">
        <w:rPr>
          <w:rFonts w:ascii="BNazanin" w:cs="B Nazanin" w:hint="cs"/>
          <w:sz w:val="28"/>
          <w:szCs w:val="28"/>
          <w:rtl/>
        </w:rPr>
        <w:t>و</w:t>
      </w:r>
      <w:r w:rsidR="00A95825" w:rsidRPr="00A95825">
        <w:rPr>
          <w:rFonts w:ascii="BNazanin" w:cs="B Nazanin"/>
          <w:sz w:val="28"/>
          <w:szCs w:val="28"/>
          <w:rtl/>
        </w:rPr>
        <w:t xml:space="preserve"> </w:t>
      </w:r>
      <w:r w:rsidR="00A95825" w:rsidRPr="00A95825">
        <w:rPr>
          <w:rFonts w:ascii="BNazanin" w:cs="B Nazanin" w:hint="cs"/>
          <w:sz w:val="28"/>
          <w:szCs w:val="28"/>
          <w:rtl/>
        </w:rPr>
        <w:t>سپس</w:t>
      </w:r>
      <w:r w:rsidR="00A95825" w:rsidRPr="00A95825">
        <w:rPr>
          <w:rFonts w:ascii="BNazanin" w:cs="B Nazanin"/>
          <w:sz w:val="28"/>
          <w:szCs w:val="28"/>
          <w:rtl/>
        </w:rPr>
        <w:t xml:space="preserve"> </w:t>
      </w:r>
      <w:r w:rsidR="00A95825" w:rsidRPr="00A95825">
        <w:rPr>
          <w:rFonts w:ascii="BNazanin" w:cs="B Nazanin" w:hint="cs"/>
          <w:sz w:val="28"/>
          <w:szCs w:val="28"/>
          <w:rtl/>
        </w:rPr>
        <w:t>ازطریق</w:t>
      </w:r>
      <w:r w:rsidR="00A95825" w:rsidRPr="00A95825">
        <w:rPr>
          <w:rFonts w:ascii="BNazanin" w:cs="B Nazanin"/>
          <w:sz w:val="28"/>
          <w:szCs w:val="28"/>
          <w:rtl/>
        </w:rPr>
        <w:t xml:space="preserve"> </w:t>
      </w:r>
      <w:r w:rsidR="00A95825" w:rsidRPr="00A95825">
        <w:rPr>
          <w:rFonts w:ascii="BNazanin" w:cs="B Nazanin" w:hint="cs"/>
          <w:sz w:val="28"/>
          <w:szCs w:val="28"/>
          <w:rtl/>
        </w:rPr>
        <w:t>دینامیک</w:t>
      </w:r>
      <w:r w:rsidR="00A95825" w:rsidRPr="00A95825">
        <w:rPr>
          <w:rFonts w:ascii="BNazanin" w:cs="B Nazanin"/>
          <w:sz w:val="28"/>
          <w:szCs w:val="28"/>
          <w:rtl/>
        </w:rPr>
        <w:t xml:space="preserve"> </w:t>
      </w:r>
      <w:r w:rsidR="00A95825" w:rsidRPr="00A95825">
        <w:rPr>
          <w:rFonts w:ascii="BNazanin" w:cs="B Nazanin" w:hint="cs"/>
          <w:sz w:val="28"/>
          <w:szCs w:val="28"/>
          <w:rtl/>
        </w:rPr>
        <w:t>سیستم</w:t>
      </w:r>
      <w:r w:rsidR="00A95825" w:rsidRPr="00A95825">
        <w:rPr>
          <w:rFonts w:ascii="BNazanin" w:cs="B Nazanin"/>
          <w:sz w:val="28"/>
          <w:szCs w:val="28"/>
          <w:rtl/>
        </w:rPr>
        <w:t xml:space="preserve"> </w:t>
      </w:r>
      <w:r w:rsidR="00A95825" w:rsidRPr="00A95825">
        <w:rPr>
          <w:rFonts w:ascii="BNazanin" w:cs="B Nazanin" w:hint="cs"/>
          <w:sz w:val="28"/>
          <w:szCs w:val="28"/>
          <w:rtl/>
        </w:rPr>
        <w:t>به</w:t>
      </w:r>
      <w:r w:rsidR="00A95825">
        <w:rPr>
          <w:rFonts w:ascii="BNazanin" w:cs="B Nazanin"/>
          <w:sz w:val="28"/>
          <w:szCs w:val="28"/>
        </w:rPr>
        <w:t xml:space="preserve"> </w:t>
      </w:r>
      <w:r w:rsidR="00A95825" w:rsidRPr="00A95825">
        <w:rPr>
          <w:rFonts w:ascii="BNazanin" w:cs="B Nazanin" w:hint="cs"/>
          <w:sz w:val="28"/>
          <w:szCs w:val="28"/>
          <w:rtl/>
        </w:rPr>
        <w:t>پیش</w:t>
      </w:r>
      <w:r w:rsidR="00A95825">
        <w:rPr>
          <w:rFonts w:ascii="BNazanin" w:cs="B Nazanin" w:hint="eastAsia"/>
          <w:sz w:val="28"/>
          <w:szCs w:val="28"/>
        </w:rPr>
        <w:t>‌</w:t>
      </w:r>
      <w:r w:rsidR="00A95825" w:rsidRPr="00A95825">
        <w:rPr>
          <w:rFonts w:ascii="BNazanin" w:cs="B Nazanin" w:hint="cs"/>
          <w:sz w:val="28"/>
          <w:szCs w:val="28"/>
          <w:rtl/>
        </w:rPr>
        <w:t>بینی</w:t>
      </w:r>
      <w:r w:rsidR="00A95825" w:rsidRPr="00A95825">
        <w:rPr>
          <w:rFonts w:ascii="BNazanin" w:cs="B Nazanin"/>
          <w:sz w:val="28"/>
          <w:szCs w:val="28"/>
          <w:rtl/>
        </w:rPr>
        <w:t xml:space="preserve"> </w:t>
      </w:r>
      <w:r w:rsidR="00A95825" w:rsidRPr="00A95825">
        <w:rPr>
          <w:rFonts w:ascii="BNazanin" w:cs="B Nazanin" w:hint="cs"/>
          <w:sz w:val="28"/>
          <w:szCs w:val="28"/>
          <w:rtl/>
        </w:rPr>
        <w:t>تخمین</w:t>
      </w:r>
      <w:r w:rsidR="00A95825" w:rsidRPr="00A95825">
        <w:rPr>
          <w:rFonts w:ascii="BNazanin" w:cs="B Nazanin"/>
          <w:sz w:val="28"/>
          <w:szCs w:val="28"/>
          <w:rtl/>
        </w:rPr>
        <w:t xml:space="preserve"> </w:t>
      </w:r>
      <w:r w:rsidR="00A95825" w:rsidRPr="00A95825">
        <w:rPr>
          <w:rFonts w:ascii="BNazanin" w:cs="B Nazanin" w:hint="cs"/>
          <w:sz w:val="28"/>
          <w:szCs w:val="28"/>
          <w:rtl/>
        </w:rPr>
        <w:t>حالت</w:t>
      </w:r>
      <w:r w:rsidR="00A95825" w:rsidRPr="00A95825">
        <w:rPr>
          <w:rFonts w:ascii="BNazanin" w:cs="B Nazanin"/>
          <w:sz w:val="28"/>
          <w:szCs w:val="28"/>
          <w:rtl/>
        </w:rPr>
        <w:t xml:space="preserve"> </w:t>
      </w:r>
      <w:r w:rsidR="00A95825" w:rsidRPr="00A95825">
        <w:rPr>
          <w:rFonts w:ascii="BNazanin" w:cs="B Nazanin" w:hint="cs"/>
          <w:sz w:val="28"/>
          <w:szCs w:val="28"/>
          <w:rtl/>
        </w:rPr>
        <w:t>و</w:t>
      </w:r>
      <w:r w:rsidR="00A95825" w:rsidRPr="00A95825">
        <w:rPr>
          <w:rFonts w:ascii="BNazanin" w:cs="B Nazanin"/>
          <w:sz w:val="28"/>
          <w:szCs w:val="28"/>
          <w:rtl/>
        </w:rPr>
        <w:t xml:space="preserve"> </w:t>
      </w:r>
      <w:r w:rsidR="00A95825" w:rsidRPr="00A95825">
        <w:rPr>
          <w:rFonts w:ascii="BNazanin" w:cs="B Nazanin" w:hint="cs"/>
          <w:sz w:val="28"/>
          <w:szCs w:val="28"/>
          <w:rtl/>
        </w:rPr>
        <w:t>ازطریق</w:t>
      </w:r>
      <w:r w:rsidR="00A95825" w:rsidRPr="00A95825">
        <w:rPr>
          <w:rFonts w:ascii="BNazanin" w:cs="B Nazanin"/>
          <w:sz w:val="28"/>
          <w:szCs w:val="28"/>
          <w:rtl/>
        </w:rPr>
        <w:t xml:space="preserve"> </w:t>
      </w:r>
      <w:r w:rsidR="00A95825" w:rsidRPr="00A95825">
        <w:rPr>
          <w:rFonts w:ascii="BNazanin" w:cs="B Nazanin" w:hint="cs"/>
          <w:sz w:val="28"/>
          <w:szCs w:val="28"/>
          <w:rtl/>
        </w:rPr>
        <w:t>اندازه</w:t>
      </w:r>
      <w:r w:rsidR="00A95825">
        <w:rPr>
          <w:rFonts w:ascii="BNazanin" w:cs="B Nazanin" w:hint="eastAsia"/>
          <w:sz w:val="28"/>
          <w:szCs w:val="28"/>
        </w:rPr>
        <w:t>‌</w:t>
      </w:r>
      <w:r w:rsidR="00A95825" w:rsidRPr="00A95825">
        <w:rPr>
          <w:rFonts w:ascii="BNazanin" w:cs="B Nazanin" w:hint="cs"/>
          <w:sz w:val="28"/>
          <w:szCs w:val="28"/>
          <w:rtl/>
        </w:rPr>
        <w:t>گیري</w:t>
      </w:r>
      <w:r w:rsidR="00A95825">
        <w:rPr>
          <w:rFonts w:ascii="BNazanin" w:cs="B Nazanin" w:hint="eastAsia"/>
          <w:sz w:val="28"/>
          <w:szCs w:val="28"/>
        </w:rPr>
        <w:t>‌</w:t>
      </w:r>
      <w:r w:rsidR="00A95825" w:rsidRPr="00A95825">
        <w:rPr>
          <w:rFonts w:ascii="BNazanin" w:cs="B Nazanin" w:hint="cs"/>
          <w:sz w:val="28"/>
          <w:szCs w:val="28"/>
          <w:rtl/>
        </w:rPr>
        <w:t>هاي</w:t>
      </w:r>
      <w:r w:rsidR="00A95825" w:rsidRPr="00A95825">
        <w:rPr>
          <w:rFonts w:ascii="BNazanin" w:cs="B Nazanin"/>
          <w:sz w:val="28"/>
          <w:szCs w:val="28"/>
          <w:rtl/>
        </w:rPr>
        <w:t xml:space="preserve"> </w:t>
      </w:r>
      <w:r w:rsidR="00A95825" w:rsidRPr="00A95825">
        <w:rPr>
          <w:rFonts w:ascii="BNazanin" w:cs="B Nazanin" w:hint="cs"/>
          <w:sz w:val="28"/>
          <w:szCs w:val="28"/>
          <w:rtl/>
        </w:rPr>
        <w:t>نویزي،</w:t>
      </w:r>
      <w:r w:rsidR="00A95825" w:rsidRPr="00A95825">
        <w:rPr>
          <w:rFonts w:ascii="BNazanin" w:cs="B Nazanin"/>
          <w:sz w:val="28"/>
          <w:szCs w:val="28"/>
          <w:rtl/>
        </w:rPr>
        <w:t xml:space="preserve"> </w:t>
      </w:r>
      <w:r w:rsidR="00A95825" w:rsidRPr="00A95825">
        <w:rPr>
          <w:rFonts w:ascii="BNazanin" w:cs="B Nazanin" w:hint="cs"/>
          <w:sz w:val="28"/>
          <w:szCs w:val="28"/>
          <w:rtl/>
        </w:rPr>
        <w:t>به</w:t>
      </w:r>
      <w:r w:rsidR="00A95825">
        <w:rPr>
          <w:rFonts w:ascii="BNazanin" w:cs="B Nazanin"/>
          <w:sz w:val="28"/>
          <w:szCs w:val="28"/>
        </w:rPr>
        <w:t xml:space="preserve"> </w:t>
      </w:r>
      <w:r w:rsidR="00A95825" w:rsidRPr="00A95825">
        <w:rPr>
          <w:rFonts w:ascii="BNazanin" w:cs="B Nazanin" w:hint="cs"/>
          <w:sz w:val="28"/>
          <w:szCs w:val="28"/>
          <w:rtl/>
        </w:rPr>
        <w:t>تصحیح</w:t>
      </w:r>
      <w:r w:rsidR="00A95825" w:rsidRPr="00A95825">
        <w:rPr>
          <w:rFonts w:ascii="BNazanin" w:cs="B Nazanin"/>
          <w:sz w:val="28"/>
          <w:szCs w:val="28"/>
          <w:rtl/>
        </w:rPr>
        <w:t xml:space="preserve"> </w:t>
      </w:r>
      <w:r w:rsidR="00A95825" w:rsidRPr="00A95825">
        <w:rPr>
          <w:rFonts w:ascii="BNazanin" w:cs="B Nazanin" w:hint="cs"/>
          <w:sz w:val="28"/>
          <w:szCs w:val="28"/>
          <w:rtl/>
        </w:rPr>
        <w:t>پیش</w:t>
      </w:r>
      <w:r w:rsidR="00A95825">
        <w:rPr>
          <w:rFonts w:ascii="BNazanin" w:cs="B Nazanin" w:hint="eastAsia"/>
          <w:sz w:val="28"/>
          <w:szCs w:val="28"/>
        </w:rPr>
        <w:t>‌</w:t>
      </w:r>
      <w:r w:rsidR="00A95825" w:rsidRPr="00A95825">
        <w:rPr>
          <w:rFonts w:ascii="BNazanin" w:cs="B Nazanin" w:hint="cs"/>
          <w:sz w:val="28"/>
          <w:szCs w:val="28"/>
          <w:rtl/>
        </w:rPr>
        <w:t>بینی</w:t>
      </w:r>
      <w:r w:rsidR="00E6758F">
        <w:rPr>
          <w:rFonts w:ascii="BNazanin" w:cs="B Nazanin" w:hint="cs"/>
          <w:sz w:val="28"/>
          <w:szCs w:val="28"/>
          <w:rtl/>
        </w:rPr>
        <w:t xml:space="preserve"> </w:t>
      </w:r>
      <w:r w:rsidR="00A95825" w:rsidRPr="00A95825">
        <w:rPr>
          <w:rFonts w:ascii="BNazanin" w:cs="B Nazanin" w:hint="cs"/>
          <w:sz w:val="28"/>
          <w:szCs w:val="28"/>
          <w:rtl/>
        </w:rPr>
        <w:t>خود</w:t>
      </w:r>
      <w:r w:rsidR="00B46202">
        <w:rPr>
          <w:rFonts w:ascii="BNazanin" w:cs="B Nazanin" w:hint="cs"/>
          <w:sz w:val="28"/>
          <w:szCs w:val="28"/>
          <w:rtl/>
        </w:rPr>
        <w:t xml:space="preserve"> </w:t>
      </w:r>
      <w:r w:rsidR="00A95825" w:rsidRPr="00A95825">
        <w:rPr>
          <w:rFonts w:ascii="BNazanin" w:cs="B Nazanin" w:hint="cs"/>
          <w:sz w:val="28"/>
          <w:szCs w:val="28"/>
          <w:rtl/>
        </w:rPr>
        <w:t>می</w:t>
      </w:r>
      <w:r w:rsidR="00A95825">
        <w:rPr>
          <w:rFonts w:ascii="BNazanin" w:cs="B Nazanin" w:hint="eastAsia"/>
          <w:sz w:val="28"/>
          <w:szCs w:val="28"/>
        </w:rPr>
        <w:t>‌</w:t>
      </w:r>
      <w:r w:rsidR="00A95825" w:rsidRPr="00A95825">
        <w:rPr>
          <w:rFonts w:ascii="BNazanin" w:cs="B Nazanin" w:hint="cs"/>
          <w:sz w:val="28"/>
          <w:szCs w:val="28"/>
          <w:rtl/>
        </w:rPr>
        <w:t>پرد</w:t>
      </w:r>
      <w:r w:rsidR="004762B5">
        <w:rPr>
          <w:rFonts w:ascii="BNazanin" w:cs="B Nazanin" w:hint="cs"/>
          <w:sz w:val="28"/>
          <w:szCs w:val="28"/>
          <w:rtl/>
          <w:lang w:bidi="fa-IR"/>
        </w:rPr>
        <w:t xml:space="preserve">ازد. </w:t>
      </w:r>
      <w:r w:rsidR="004762B5" w:rsidRPr="00775B53">
        <w:rPr>
          <w:rFonts w:ascii="BNazanin" w:cs="B Nazanin" w:hint="cs"/>
          <w:sz w:val="28"/>
          <w:szCs w:val="28"/>
          <w:rtl/>
          <w:lang w:bidi="fa-IR"/>
        </w:rPr>
        <w:t>شکل</w:t>
      </w:r>
      <w:r w:rsidR="0005078F">
        <w:rPr>
          <w:rFonts w:ascii="BNazanin" w:cs="B Nazanin" w:hint="cs"/>
          <w:sz w:val="28"/>
          <w:szCs w:val="28"/>
          <w:rtl/>
          <w:lang w:bidi="fa-IR"/>
        </w:rPr>
        <w:t xml:space="preserve">4-23 </w:t>
      </w:r>
      <w:r w:rsidR="00A95825" w:rsidRPr="00A95825">
        <w:rPr>
          <w:rFonts w:ascii="BNazanin" w:cs="B Nazanin" w:hint="cs"/>
          <w:sz w:val="28"/>
          <w:szCs w:val="28"/>
          <w:rtl/>
        </w:rPr>
        <w:t>فرآیند</w:t>
      </w:r>
      <w:r w:rsidR="00A95825" w:rsidRPr="00A95825">
        <w:rPr>
          <w:rFonts w:ascii="BNazanin" w:cs="B Nazanin"/>
          <w:sz w:val="28"/>
          <w:szCs w:val="28"/>
          <w:rtl/>
        </w:rPr>
        <w:t xml:space="preserve"> </w:t>
      </w:r>
      <w:r w:rsidR="00A95825" w:rsidRPr="00A95825">
        <w:rPr>
          <w:rFonts w:ascii="BNazanin" w:cs="B Nazanin" w:hint="cs"/>
          <w:sz w:val="28"/>
          <w:szCs w:val="28"/>
          <w:rtl/>
        </w:rPr>
        <w:t>بازگشتی</w:t>
      </w:r>
      <w:r w:rsidR="00A95825" w:rsidRPr="00A95825">
        <w:rPr>
          <w:rFonts w:ascii="BNazanin" w:cs="B Nazanin"/>
          <w:sz w:val="28"/>
          <w:szCs w:val="28"/>
          <w:rtl/>
        </w:rPr>
        <w:t xml:space="preserve"> </w:t>
      </w:r>
      <w:r w:rsidR="00A95825" w:rsidRPr="00A95825">
        <w:rPr>
          <w:rFonts w:ascii="BNazanin" w:cs="B Nazanin" w:hint="cs"/>
          <w:sz w:val="28"/>
          <w:szCs w:val="28"/>
          <w:rtl/>
        </w:rPr>
        <w:t>الگوریتم</w:t>
      </w:r>
      <w:r w:rsidR="00A95825" w:rsidRPr="00A95825">
        <w:rPr>
          <w:rFonts w:ascii="BNazanin" w:cs="B Nazanin"/>
          <w:sz w:val="28"/>
          <w:szCs w:val="28"/>
          <w:rtl/>
        </w:rPr>
        <w:t xml:space="preserve"> </w:t>
      </w:r>
      <w:r w:rsidR="00A95825" w:rsidRPr="00A95825">
        <w:rPr>
          <w:rFonts w:ascii="BNazanin" w:cs="B Nazanin" w:hint="cs"/>
          <w:sz w:val="28"/>
          <w:szCs w:val="28"/>
          <w:rtl/>
        </w:rPr>
        <w:t>فیلترکالمن</w:t>
      </w:r>
      <w:r w:rsidR="00A95825" w:rsidRPr="00A95825">
        <w:rPr>
          <w:rFonts w:ascii="BNazanin" w:cs="B Nazanin"/>
          <w:sz w:val="28"/>
          <w:szCs w:val="28"/>
          <w:rtl/>
        </w:rPr>
        <w:t xml:space="preserve"> </w:t>
      </w:r>
      <w:r w:rsidR="00A95825" w:rsidRPr="00A95825">
        <w:rPr>
          <w:rFonts w:ascii="BNazanin" w:cs="B Nazanin" w:hint="cs"/>
          <w:sz w:val="28"/>
          <w:szCs w:val="28"/>
          <w:rtl/>
        </w:rPr>
        <w:t>براي</w:t>
      </w:r>
      <w:r w:rsidR="00A95825" w:rsidRPr="00A95825">
        <w:rPr>
          <w:rFonts w:ascii="BNazanin" w:cs="B Nazanin"/>
          <w:sz w:val="28"/>
          <w:szCs w:val="28"/>
          <w:rtl/>
        </w:rPr>
        <w:t xml:space="preserve"> </w:t>
      </w:r>
      <w:r w:rsidR="00A95825" w:rsidRPr="00A95825">
        <w:rPr>
          <w:rFonts w:ascii="BNazanin" w:cs="B Nazanin" w:hint="cs"/>
          <w:sz w:val="28"/>
          <w:szCs w:val="28"/>
          <w:rtl/>
        </w:rPr>
        <w:t>تخمین</w:t>
      </w:r>
      <w:r w:rsidR="00A95825" w:rsidRPr="00A95825">
        <w:rPr>
          <w:rFonts w:ascii="BNazanin" w:cs="B Nazanin"/>
          <w:sz w:val="28"/>
          <w:szCs w:val="28"/>
          <w:rtl/>
        </w:rPr>
        <w:t xml:space="preserve"> </w:t>
      </w:r>
      <w:r w:rsidR="00A95825" w:rsidRPr="00A95825">
        <w:rPr>
          <w:rFonts w:ascii="BNazanin" w:cs="B Nazanin" w:hint="cs"/>
          <w:sz w:val="28"/>
          <w:szCs w:val="28"/>
          <w:rtl/>
        </w:rPr>
        <w:t>حالت</w:t>
      </w:r>
      <w:r w:rsidR="004762B5">
        <w:rPr>
          <w:rFonts w:ascii="BNazanin" w:cs="B Nazanin" w:hint="eastAsia"/>
          <w:sz w:val="28"/>
          <w:szCs w:val="28"/>
          <w:rtl/>
        </w:rPr>
        <w:t>‌</w:t>
      </w:r>
      <w:r w:rsidR="00A95825" w:rsidRPr="00A95825">
        <w:rPr>
          <w:rFonts w:ascii="BNazanin" w:cs="B Nazanin" w:hint="cs"/>
          <w:sz w:val="28"/>
          <w:szCs w:val="28"/>
          <w:rtl/>
        </w:rPr>
        <w:t>ها</w:t>
      </w:r>
      <w:r w:rsidR="00A95825" w:rsidRPr="00A95825">
        <w:rPr>
          <w:rFonts w:ascii="BNazanin" w:cs="B Nazanin"/>
          <w:sz w:val="28"/>
          <w:szCs w:val="28"/>
          <w:rtl/>
        </w:rPr>
        <w:t xml:space="preserve"> </w:t>
      </w:r>
      <w:r w:rsidR="00A95825" w:rsidRPr="00A95825">
        <w:rPr>
          <w:rFonts w:ascii="BNazanin" w:cs="B Nazanin" w:hint="cs"/>
          <w:sz w:val="28"/>
          <w:szCs w:val="28"/>
          <w:rtl/>
        </w:rPr>
        <w:t>را</w:t>
      </w:r>
      <w:r w:rsidR="00A95825" w:rsidRPr="00A95825">
        <w:rPr>
          <w:rFonts w:ascii="BNazanin" w:cs="B Nazanin"/>
          <w:sz w:val="28"/>
          <w:szCs w:val="28"/>
          <w:rtl/>
        </w:rPr>
        <w:t xml:space="preserve"> </w:t>
      </w:r>
      <w:r w:rsidR="00A95825" w:rsidRPr="00A95825">
        <w:rPr>
          <w:rFonts w:ascii="BNazanin" w:cs="B Nazanin" w:hint="cs"/>
          <w:sz w:val="28"/>
          <w:szCs w:val="28"/>
          <w:rtl/>
        </w:rPr>
        <w:t>نشان</w:t>
      </w:r>
      <w:r w:rsidR="00A95825" w:rsidRPr="00A95825">
        <w:rPr>
          <w:rFonts w:ascii="BNazanin" w:cs="B Nazanin"/>
          <w:sz w:val="28"/>
          <w:szCs w:val="28"/>
          <w:rtl/>
        </w:rPr>
        <w:t xml:space="preserve"> </w:t>
      </w:r>
      <w:r w:rsidR="00A95825" w:rsidRPr="00A95825">
        <w:rPr>
          <w:rFonts w:ascii="BNazanin" w:cs="B Nazanin" w:hint="cs"/>
          <w:sz w:val="28"/>
          <w:szCs w:val="28"/>
          <w:rtl/>
        </w:rPr>
        <w:t>می</w:t>
      </w:r>
      <w:r w:rsidR="004762B5">
        <w:rPr>
          <w:rFonts w:ascii="BNazanin" w:cs="B Nazanin" w:hint="eastAsia"/>
          <w:sz w:val="28"/>
          <w:szCs w:val="28"/>
          <w:rtl/>
        </w:rPr>
        <w:t>‌</w:t>
      </w:r>
      <w:r w:rsidR="00A95825" w:rsidRPr="00A95825">
        <w:rPr>
          <w:rFonts w:ascii="BNazanin" w:cs="B Nazanin" w:hint="cs"/>
          <w:sz w:val="28"/>
          <w:szCs w:val="28"/>
          <w:rtl/>
        </w:rPr>
        <w:t>دهد</w:t>
      </w:r>
      <w:r w:rsidR="00A95825" w:rsidRPr="00A95825">
        <w:rPr>
          <w:rFonts w:ascii="BNazanin" w:cs="B Nazanin"/>
          <w:sz w:val="28"/>
          <w:szCs w:val="28"/>
          <w:rtl/>
        </w:rPr>
        <w:t>.</w:t>
      </w:r>
    </w:p>
    <w:p w14:paraId="4FEBAF27" w14:textId="09EFBFA2" w:rsidR="00665B2E" w:rsidRDefault="00665B2E" w:rsidP="00665B2E">
      <w:pPr>
        <w:shd w:val="clear" w:color="auto" w:fill="FFFFFF"/>
        <w:bidi/>
        <w:spacing w:after="345" w:line="276" w:lineRule="auto"/>
        <w:ind w:firstLine="720"/>
        <w:jc w:val="lowKashida"/>
        <w:textAlignment w:val="baseline"/>
        <w:rPr>
          <w:rFonts w:ascii="BNazanin" w:cs="B Nazanin"/>
          <w:sz w:val="28"/>
          <w:szCs w:val="28"/>
        </w:rPr>
      </w:pPr>
    </w:p>
    <w:p w14:paraId="0BC7A9C5" w14:textId="097CF3E8" w:rsidR="00665B2E" w:rsidRDefault="00665B2E" w:rsidP="00665B2E">
      <w:pPr>
        <w:shd w:val="clear" w:color="auto" w:fill="FFFFFF"/>
        <w:bidi/>
        <w:spacing w:after="345" w:line="276" w:lineRule="auto"/>
        <w:ind w:firstLine="720"/>
        <w:jc w:val="lowKashida"/>
        <w:textAlignment w:val="baseline"/>
        <w:rPr>
          <w:rFonts w:ascii="BNazanin" w:cs="B Nazanin"/>
          <w:sz w:val="28"/>
          <w:szCs w:val="28"/>
          <w:rtl/>
        </w:rPr>
      </w:pPr>
    </w:p>
    <w:p w14:paraId="300D71A9" w14:textId="09E28618" w:rsidR="004762B5" w:rsidRDefault="004762B5" w:rsidP="004762B5">
      <w:pPr>
        <w:shd w:val="clear" w:color="auto" w:fill="FFFFFF"/>
        <w:bidi/>
        <w:spacing w:after="345" w:line="240" w:lineRule="auto"/>
        <w:jc w:val="both"/>
        <w:textAlignment w:val="baseline"/>
        <w:rPr>
          <w:rFonts w:cs="B Nazanin"/>
          <w:sz w:val="28"/>
          <w:szCs w:val="28"/>
        </w:rPr>
      </w:pPr>
    </w:p>
    <w:p w14:paraId="6DEC9441" w14:textId="3879C1B7" w:rsidR="00775B53" w:rsidRPr="00F131CD" w:rsidRDefault="00E6758F" w:rsidP="000B479D">
      <w:pPr>
        <w:shd w:val="clear" w:color="auto" w:fill="FFFFFF"/>
        <w:tabs>
          <w:tab w:val="left" w:pos="6120"/>
        </w:tabs>
        <w:bidi/>
        <w:spacing w:after="345" w:line="276" w:lineRule="auto"/>
        <w:jc w:val="center"/>
        <w:textAlignment w:val="baseline"/>
        <w:rPr>
          <w:rFonts w:cs="B Nazanin"/>
          <w:sz w:val="24"/>
          <w:szCs w:val="24"/>
          <w:rtl/>
        </w:rPr>
      </w:pPr>
      <w:bookmarkStart w:id="752" w:name="_Hlk96694893"/>
      <w:r w:rsidRPr="00775B53">
        <w:rPr>
          <w:rFonts w:cs="B Nazanin" w:hint="cs"/>
          <w:sz w:val="24"/>
          <w:szCs w:val="24"/>
          <w:rtl/>
        </w:rPr>
        <w:t>شکل</w:t>
      </w:r>
      <w:r w:rsidR="0005078F">
        <w:rPr>
          <w:rFonts w:cs="B Nazanin" w:hint="cs"/>
          <w:sz w:val="24"/>
          <w:szCs w:val="24"/>
          <w:rtl/>
        </w:rPr>
        <w:t>4-23:</w:t>
      </w:r>
      <w:r w:rsidRPr="00775B53">
        <w:rPr>
          <w:rFonts w:cs="B Nazanin" w:hint="cs"/>
          <w:sz w:val="24"/>
          <w:szCs w:val="24"/>
          <w:rtl/>
        </w:rPr>
        <w:t xml:space="preserve"> </w:t>
      </w:r>
      <w:r w:rsidRPr="00E6758F">
        <w:rPr>
          <w:rFonts w:cs="B Nazanin" w:hint="cs"/>
          <w:sz w:val="24"/>
          <w:szCs w:val="24"/>
          <w:rtl/>
        </w:rPr>
        <w:t>فرآیند بازگشتی الگوریتم فیلترکالمن</w:t>
      </w:r>
    </w:p>
    <w:bookmarkEnd w:id="752"/>
    <w:p w14:paraId="28F03C52" w14:textId="13F31294" w:rsidR="004762B5" w:rsidRDefault="00C61C6E" w:rsidP="00665B2E">
      <w:pPr>
        <w:shd w:val="clear" w:color="auto" w:fill="FFFFFF"/>
        <w:bidi/>
        <w:spacing w:after="345" w:line="276" w:lineRule="auto"/>
        <w:jc w:val="lowKashida"/>
        <w:textAlignment w:val="baseline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noProof/>
          <w:sz w:val="28"/>
          <w:szCs w:val="28"/>
          <w:rtl/>
          <w:lang w:val="fa-IR" w:bidi="fa-IR"/>
        </w:rPr>
        <w:t xml:space="preserve">مدل سنسور و مشاهدات </w:t>
      </w:r>
      <w:r w:rsidR="000B479D">
        <w:rPr>
          <w:rFonts w:cs="B Nazanin" w:hint="cs"/>
          <w:noProof/>
          <w:sz w:val="28"/>
          <w:szCs w:val="28"/>
          <w:rtl/>
          <w:lang w:val="fa-IR" w:bidi="fa-IR"/>
        </w:rPr>
        <w:t>به صورت رابطه (4-5) می‌باشد</w:t>
      </w:r>
    </w:p>
    <w:p w14:paraId="31BC276D" w14:textId="15E33BBD" w:rsidR="00C61C6E" w:rsidRPr="00083E13" w:rsidRDefault="000B479D" w:rsidP="00665B2E">
      <w:pPr>
        <w:shd w:val="clear" w:color="auto" w:fill="FFFFFF"/>
        <w:bidi/>
        <w:spacing w:after="345" w:line="276" w:lineRule="auto"/>
        <w:jc w:val="lowKashida"/>
        <w:textAlignment w:val="baseline"/>
        <w:rPr>
          <w:rFonts w:cs="B Nazanin"/>
          <w:sz w:val="28"/>
          <w:szCs w:val="28"/>
          <w:lang w:bidi="fa-IR"/>
        </w:rPr>
      </w:pPr>
      <w:r w:rsidRPr="00083E13">
        <w:rPr>
          <w:rFonts w:cs="B Nazanin" w:hint="cs"/>
          <w:sz w:val="28"/>
          <w:szCs w:val="28"/>
          <w:rtl/>
          <w:lang w:bidi="fa-IR"/>
        </w:rPr>
        <w:t xml:space="preserve"> </w:t>
      </w:r>
      <w:r w:rsidR="00C61C6E" w:rsidRPr="00083E13">
        <w:rPr>
          <w:rFonts w:cs="B Nazanin" w:hint="cs"/>
          <w:sz w:val="28"/>
          <w:szCs w:val="28"/>
          <w:rtl/>
          <w:lang w:bidi="fa-IR"/>
        </w:rPr>
        <w:t>(</w:t>
      </w:r>
      <w:r w:rsidR="00083E13" w:rsidRPr="00083E13">
        <w:rPr>
          <w:rFonts w:cs="B Nazanin" w:hint="cs"/>
          <w:sz w:val="28"/>
          <w:szCs w:val="28"/>
          <w:rtl/>
          <w:lang w:bidi="fa-IR"/>
        </w:rPr>
        <w:t>5-4</w:t>
      </w:r>
      <w:r w:rsidR="00C61C6E" w:rsidRPr="00083E13">
        <w:rPr>
          <w:rFonts w:cs="B Nazanin" w:hint="cs"/>
          <w:sz w:val="28"/>
          <w:szCs w:val="28"/>
          <w:rtl/>
          <w:lang w:bidi="fa-IR"/>
        </w:rPr>
        <w:t>):</w:t>
      </w:r>
      <w:r>
        <w:rPr>
          <w:rFonts w:cs="B Nazanin" w:hint="cs"/>
          <w:sz w:val="28"/>
          <w:szCs w:val="28"/>
          <w:rtl/>
          <w:lang w:bidi="fa-IR"/>
        </w:rPr>
        <w:t xml:space="preserve">                                             </w:t>
      </w:r>
      <w:r w:rsidRPr="000B479D">
        <w:rPr>
          <w:rFonts w:cs="B Nazanin"/>
          <w:position w:val="-26"/>
          <w:sz w:val="28"/>
          <w:szCs w:val="28"/>
          <w:lang w:bidi="fa-IR"/>
        </w:rPr>
        <w:object w:dxaOrig="2320" w:dyaOrig="639" w14:anchorId="261CAF95">
          <v:shape id="_x0000_i1148" type="#_x0000_t75" style="width:116.25pt;height:32.25pt" o:ole="">
            <v:imagedata r:id="rId287" o:title=""/>
          </v:shape>
          <o:OLEObject Type="Embed" ProgID="Equation.DSMT4" ShapeID="_x0000_i1148" DrawAspect="Content" ObjectID="_1707493554" r:id="rId288"/>
        </w:object>
      </w:r>
    </w:p>
    <w:p w14:paraId="16EE6748" w14:textId="77777777" w:rsidR="008E3B77" w:rsidRDefault="008E3B77" w:rsidP="008E3B77">
      <w:pPr>
        <w:shd w:val="clear" w:color="auto" w:fill="FFFFFF"/>
        <w:bidi/>
        <w:spacing w:after="345" w:line="276" w:lineRule="auto"/>
        <w:jc w:val="lowKashida"/>
        <w:textAlignment w:val="baseline"/>
        <w:rPr>
          <w:rFonts w:asciiTheme="majorBidi" w:hAnsiTheme="majorBidi" w:cs="B Nazanin"/>
          <w:sz w:val="28"/>
          <w:szCs w:val="28"/>
          <w:lang w:bidi="fa-IR"/>
        </w:rPr>
      </w:pPr>
      <w:r w:rsidRPr="00C61C6E">
        <w:rPr>
          <w:rFonts w:cs="B Nazanin" w:hint="cs"/>
          <w:sz w:val="28"/>
          <w:szCs w:val="28"/>
          <w:rtl/>
          <w:lang w:bidi="fa-IR"/>
        </w:rPr>
        <w:t>که در آن</w:t>
      </w:r>
      <w:r w:rsidRPr="000B479D">
        <w:rPr>
          <w:rFonts w:asciiTheme="majorBidi" w:hAnsiTheme="majorBidi" w:cs="B Nazanin"/>
          <w:position w:val="-6"/>
          <w:sz w:val="28"/>
          <w:szCs w:val="28"/>
        </w:rPr>
        <w:object w:dxaOrig="340" w:dyaOrig="279" w14:anchorId="77D8795C">
          <v:shape id="_x0000_i1149" type="#_x0000_t75" style="width:17.25pt;height:14.25pt" o:ole="">
            <v:imagedata r:id="rId289" o:title=""/>
          </v:shape>
          <o:OLEObject Type="Embed" ProgID="Equation.DSMT4" ShapeID="_x0000_i1149" DrawAspect="Content" ObjectID="_1707493555" r:id="rId290"/>
        </w:object>
      </w:r>
      <w:r w:rsidRPr="00C61C6E">
        <w:rPr>
          <w:rFonts w:asciiTheme="majorBidi" w:hAnsiTheme="majorBidi" w:cs="B Nazanin"/>
          <w:sz w:val="28"/>
          <w:szCs w:val="28"/>
          <w:vertAlign w:val="subscript"/>
        </w:rPr>
        <w:t xml:space="preserve"> </w:t>
      </w:r>
      <w:r w:rsidRPr="00C61C6E">
        <w:rPr>
          <w:rFonts w:asciiTheme="majorBidi" w:hAnsiTheme="majorBidi" w:cs="B Nazanin" w:hint="cs"/>
          <w:sz w:val="28"/>
          <w:szCs w:val="28"/>
          <w:vertAlign w:val="subscript"/>
          <w:rtl/>
          <w:lang w:bidi="fa-IR"/>
        </w:rPr>
        <w:t xml:space="preserve"> 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>نویز فرآیند،</w:t>
      </w:r>
      <w:r w:rsidRPr="000B479D">
        <w:rPr>
          <w:rFonts w:asciiTheme="majorBidi" w:hAnsiTheme="majorBidi" w:cs="B Nazanin"/>
          <w:position w:val="-6"/>
          <w:sz w:val="28"/>
          <w:szCs w:val="28"/>
        </w:rPr>
        <w:object w:dxaOrig="300" w:dyaOrig="279" w14:anchorId="46B4BC74">
          <v:shape id="_x0000_i1150" type="#_x0000_t75" style="width:15pt;height:14.25pt" o:ole="">
            <v:imagedata r:id="rId291" o:title=""/>
          </v:shape>
          <o:OLEObject Type="Embed" ProgID="Equation.DSMT4" ShapeID="_x0000_i1150" DrawAspect="Content" ObjectID="_1707493556" r:id="rId292"/>
        </w:object>
      </w:r>
      <w:r w:rsidRPr="00C61C6E">
        <w:rPr>
          <w:rFonts w:asciiTheme="majorBidi" w:hAnsiTheme="majorBidi" w:cs="B Nazanin" w:hint="cs"/>
          <w:sz w:val="28"/>
          <w:szCs w:val="28"/>
          <w:rtl/>
        </w:rPr>
        <w:t xml:space="preserve"> نویز اندازه‌گیری</w:t>
      </w:r>
      <w:r>
        <w:rPr>
          <w:rFonts w:asciiTheme="majorBidi" w:hAnsiTheme="majorBidi" w:cs="B Nazanin" w:hint="cs"/>
          <w:sz w:val="28"/>
          <w:szCs w:val="28"/>
          <w:rtl/>
        </w:rPr>
        <w:t xml:space="preserve">، </w:t>
      </w:r>
      <w:r w:rsidRPr="00C1122C">
        <w:rPr>
          <w:rFonts w:asciiTheme="majorBidi" w:hAnsiTheme="majorBidi" w:cs="B Nazanin"/>
          <w:position w:val="-6"/>
          <w:sz w:val="28"/>
          <w:szCs w:val="28"/>
        </w:rPr>
        <w:object w:dxaOrig="320" w:dyaOrig="279" w14:anchorId="1EAE75B3">
          <v:shape id="_x0000_i1151" type="#_x0000_t75" style="width:15.75pt;height:14.25pt" o:ole="">
            <v:imagedata r:id="rId293" o:title=""/>
          </v:shape>
          <o:OLEObject Type="Embed" ProgID="Equation.DSMT4" ShapeID="_x0000_i1151" DrawAspect="Content" ObjectID="_1707493557" r:id="rId294"/>
        </w:objec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متغیر‌های حالت سیستم، </w:t>
      </w:r>
      <w:r w:rsidRPr="00C1122C">
        <w:rPr>
          <w:rFonts w:asciiTheme="majorBidi" w:hAnsiTheme="majorBidi" w:cs="B Nazanin"/>
          <w:position w:val="-6"/>
          <w:sz w:val="28"/>
          <w:szCs w:val="28"/>
          <w:lang w:bidi="fa-IR"/>
        </w:rPr>
        <w:object w:dxaOrig="260" w:dyaOrig="279" w14:anchorId="25E6196A">
          <v:shape id="_x0000_i1152" type="#_x0000_t75" style="width:12.75pt;height:14.25pt" o:ole="">
            <v:imagedata r:id="rId295" o:title=""/>
          </v:shape>
          <o:OLEObject Type="Embed" ProgID="Equation.DSMT4" ShapeID="_x0000_i1152" DrawAspect="Content" ObjectID="_1707493558" r:id="rId296"/>
        </w:objec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خروجی سیستم و</w:t>
      </w:r>
      <w:r>
        <w:rPr>
          <w:rFonts w:asciiTheme="majorBidi" w:hAnsiTheme="majorBidi" w:cs="B Nazanin" w:hint="cs"/>
          <w:sz w:val="28"/>
          <w:szCs w:val="28"/>
          <w:rtl/>
        </w:rPr>
        <w:t xml:space="preserve"> </w:t>
      </w:r>
      <w:r w:rsidRPr="00005D78">
        <w:rPr>
          <w:rFonts w:asciiTheme="majorBidi" w:hAnsiTheme="majorBidi" w:cs="B Nazanin"/>
          <w:position w:val="-4"/>
          <w:sz w:val="28"/>
          <w:szCs w:val="28"/>
        </w:rPr>
        <w:object w:dxaOrig="240" w:dyaOrig="260" w14:anchorId="0769B2A1">
          <v:shape id="_x0000_i1153" type="#_x0000_t75" style="width:12pt;height:12.75pt" o:ole="">
            <v:imagedata r:id="rId297" o:title=""/>
          </v:shape>
          <o:OLEObject Type="Embed" ProgID="Equation.DSMT4" ShapeID="_x0000_i1153" DrawAspect="Content" ObjectID="_1707493559" r:id="rId298"/>
        </w:objec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>،</w:t>
      </w:r>
      <w:r w:rsidRPr="00005D78">
        <w:rPr>
          <w:rFonts w:asciiTheme="majorBidi" w:hAnsiTheme="majorBidi" w:cs="B Nazanin"/>
          <w:position w:val="-4"/>
          <w:sz w:val="28"/>
          <w:szCs w:val="28"/>
          <w:lang w:bidi="fa-IR"/>
        </w:rPr>
        <w:object w:dxaOrig="240" w:dyaOrig="260" w14:anchorId="7CF68A06">
          <v:shape id="_x0000_i1154" type="#_x0000_t75" style="width:12pt;height:12.75pt" o:ole="">
            <v:imagedata r:id="rId299" o:title=""/>
          </v:shape>
          <o:OLEObject Type="Embed" ProgID="Equation.DSMT4" ShapeID="_x0000_i1154" DrawAspect="Content" ObjectID="_1707493560" r:id="rId300"/>
        </w:objec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>،</w:t>
      </w:r>
      <w:r w:rsidRPr="00005D78">
        <w:rPr>
          <w:rFonts w:asciiTheme="majorBidi" w:hAnsiTheme="majorBidi" w:cs="B Nazanin"/>
          <w:position w:val="-4"/>
          <w:sz w:val="28"/>
          <w:szCs w:val="28"/>
          <w:lang w:bidi="fa-IR"/>
        </w:rPr>
        <w:object w:dxaOrig="279" w:dyaOrig="260" w14:anchorId="191A0995">
          <v:shape id="_x0000_i1155" type="#_x0000_t75" style="width:14.25pt;height:12.75pt" o:ole="">
            <v:imagedata r:id="rId301" o:title=""/>
          </v:shape>
          <o:OLEObject Type="Embed" ProgID="Equation.DSMT4" ShapeID="_x0000_i1155" DrawAspect="Content" ObjectID="_1707493561" r:id="rId302"/>
        </w:objec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ماتریس‌های سیستم</w:t>
      </w:r>
      <w:r w:rsidRPr="00C61C6E">
        <w:rPr>
          <w:rFonts w:asciiTheme="majorBidi" w:hAnsiTheme="majorBidi" w:cs="B Nazanin" w:hint="cs"/>
          <w:sz w:val="28"/>
          <w:szCs w:val="28"/>
          <w:rtl/>
        </w:rPr>
        <w:t xml:space="preserve"> می‌باشد</w:t>
      </w:r>
      <w:r>
        <w:rPr>
          <w:rFonts w:asciiTheme="majorBidi" w:hAnsiTheme="majorBidi" w:cs="B Nazanin"/>
          <w:sz w:val="28"/>
          <w:szCs w:val="28"/>
        </w:rPr>
        <w:t>.</w:t>
      </w:r>
      <w:r>
        <w:rPr>
          <w:rFonts w:asciiTheme="majorBidi" w:hAnsiTheme="majorBidi" w:cs="B Nazanin" w:hint="cs"/>
          <w:sz w:val="28"/>
          <w:szCs w:val="28"/>
          <w:rtl/>
        </w:rPr>
        <w:t xml:space="preserve"> 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>معادلات پیش بینی،بروزرسانی به صورت رابطه (4-6) و رابطه (4-7)است</w:t>
      </w:r>
      <w:r>
        <w:rPr>
          <w:rFonts w:asciiTheme="majorBidi" w:hAnsiTheme="majorBidi" w:cs="B Nazanin"/>
          <w:sz w:val="28"/>
          <w:szCs w:val="28"/>
          <w:lang w:bidi="fa-IR"/>
        </w:rPr>
        <w:t>]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>12</w:t>
      </w:r>
      <w:r>
        <w:rPr>
          <w:rFonts w:asciiTheme="majorBidi" w:hAnsiTheme="majorBidi" w:cs="B Nazanin"/>
          <w:sz w:val="28"/>
          <w:szCs w:val="28"/>
          <w:lang w:bidi="fa-IR"/>
        </w:rPr>
        <w:t>[</w:t>
      </w:r>
    </w:p>
    <w:p w14:paraId="1499ADA0" w14:textId="1EE95504" w:rsidR="00E6758F" w:rsidRPr="00083E13" w:rsidRDefault="000B479D" w:rsidP="007C4973">
      <w:pPr>
        <w:shd w:val="clear" w:color="auto" w:fill="FFFFFF"/>
        <w:bidi/>
        <w:spacing w:after="345" w:line="276" w:lineRule="auto"/>
        <w:jc w:val="lowKashida"/>
        <w:textAlignment w:val="baseline"/>
        <w:rPr>
          <w:rFonts w:asciiTheme="majorBidi" w:hAnsiTheme="majorBidi" w:cs="B Nazanin"/>
          <w:sz w:val="28"/>
          <w:szCs w:val="28"/>
          <w:rtl/>
          <w:lang w:bidi="fa-IR"/>
        </w:rPr>
      </w:pPr>
      <w:r w:rsidRPr="00083E13">
        <w:rPr>
          <w:rFonts w:asciiTheme="majorBidi" w:hAnsiTheme="majorBidi" w:cs="B Nazanin" w:hint="cs"/>
          <w:sz w:val="28"/>
          <w:szCs w:val="28"/>
          <w:rtl/>
        </w:rPr>
        <w:t xml:space="preserve"> </w:t>
      </w:r>
      <w:r w:rsidR="00E6758F" w:rsidRPr="00083E13">
        <w:rPr>
          <w:rFonts w:asciiTheme="majorBidi" w:hAnsiTheme="majorBidi" w:cs="B Nazanin" w:hint="cs"/>
          <w:sz w:val="28"/>
          <w:szCs w:val="28"/>
          <w:rtl/>
        </w:rPr>
        <w:t>(</w:t>
      </w:r>
      <w:r w:rsidR="007C4973">
        <w:rPr>
          <w:rFonts w:asciiTheme="majorBidi" w:hAnsiTheme="majorBidi" w:cs="B Nazanin" w:hint="cs"/>
          <w:sz w:val="28"/>
          <w:szCs w:val="28"/>
          <w:rtl/>
        </w:rPr>
        <w:t>4-6</w:t>
      </w:r>
      <w:r w:rsidR="00E6758F" w:rsidRPr="00083E13">
        <w:rPr>
          <w:rFonts w:asciiTheme="majorBidi" w:hAnsiTheme="majorBidi" w:cs="B Nazanin" w:hint="cs"/>
          <w:sz w:val="28"/>
          <w:szCs w:val="28"/>
          <w:rtl/>
        </w:rPr>
        <w:t>):</w:t>
      </w:r>
      <w:r w:rsidR="002946B5">
        <w:rPr>
          <w:rFonts w:asciiTheme="majorBidi" w:hAnsiTheme="majorBidi" w:cs="B Nazanin" w:hint="cs"/>
          <w:sz w:val="28"/>
          <w:szCs w:val="28"/>
          <w:rtl/>
        </w:rPr>
        <w:t xml:space="preserve">                                    </w:t>
      </w:r>
      <w:r w:rsidR="00390EE2" w:rsidRPr="00390EE2">
        <w:rPr>
          <w:rFonts w:asciiTheme="majorBidi" w:hAnsiTheme="majorBidi" w:cs="B Nazanin"/>
          <w:position w:val="-52"/>
          <w:sz w:val="28"/>
          <w:szCs w:val="28"/>
        </w:rPr>
        <w:object w:dxaOrig="2860" w:dyaOrig="1160" w14:anchorId="0436828A">
          <v:shape id="_x0000_i1156" type="#_x0000_t75" style="width:142.5pt;height:57.75pt" o:ole="">
            <v:imagedata r:id="rId303" o:title=""/>
          </v:shape>
          <o:OLEObject Type="Embed" ProgID="Equation.DSMT4" ShapeID="_x0000_i1156" DrawAspect="Content" ObjectID="_1707493562" r:id="rId304"/>
        </w:object>
      </w:r>
    </w:p>
    <w:p w14:paraId="0348620C" w14:textId="5D5B9A8A" w:rsidR="008E3B77" w:rsidRPr="008E3B77" w:rsidRDefault="008E3B77" w:rsidP="00B177CA">
      <w:pPr>
        <w:shd w:val="clear" w:color="auto" w:fill="FFFFFF"/>
        <w:bidi/>
        <w:spacing w:after="345" w:line="276" w:lineRule="auto"/>
        <w:jc w:val="lowKashida"/>
        <w:textAlignment w:val="baseline"/>
        <w:rPr>
          <w:rFonts w:cs="B Nazanin"/>
          <w:noProof/>
          <w:sz w:val="28"/>
          <w:szCs w:val="28"/>
          <w:rtl/>
          <w:lang w:bidi="fa-IR"/>
        </w:rPr>
      </w:pPr>
      <w:r w:rsidRPr="008E3B77">
        <w:rPr>
          <w:rFonts w:cs="B Nazanin" w:hint="cs"/>
          <w:noProof/>
          <w:sz w:val="28"/>
          <w:szCs w:val="28"/>
          <w:rtl/>
        </w:rPr>
        <w:t xml:space="preserve">که در آن </w:t>
      </w:r>
      <w:r w:rsidRPr="008E3B77">
        <w:rPr>
          <w:rFonts w:asciiTheme="majorBidi" w:hAnsiTheme="majorBidi" w:cstheme="majorBidi"/>
          <w:sz w:val="24"/>
          <w:szCs w:val="24"/>
          <w:lang w:bidi="fa-IR"/>
        </w:rPr>
        <w:t>Q</w:t>
      </w:r>
      <w:r w:rsidRPr="008E3B77">
        <w:rPr>
          <w:rFonts w:asciiTheme="majorBidi" w:hAnsiTheme="majorBidi" w:cstheme="majorBidi"/>
          <w:sz w:val="24"/>
          <w:szCs w:val="24"/>
          <w:rtl/>
          <w:lang w:bidi="fa-IR"/>
        </w:rPr>
        <w:t xml:space="preserve"> </w:t>
      </w:r>
      <w:r w:rsidRPr="008E3B77">
        <w:rPr>
          <w:rFonts w:cs="B Nazanin" w:hint="cs"/>
          <w:sz w:val="28"/>
          <w:szCs w:val="28"/>
          <w:rtl/>
          <w:lang w:bidi="fa-IR"/>
        </w:rPr>
        <w:t>کوواریانس نویز فرآیند</w:t>
      </w:r>
      <w:r w:rsidRPr="008E3B77">
        <w:rPr>
          <w:rFonts w:cs="B Nazanin" w:hint="cs"/>
          <w:noProof/>
          <w:sz w:val="28"/>
          <w:szCs w:val="28"/>
          <w:rtl/>
          <w:lang w:bidi="fa-IR"/>
        </w:rPr>
        <w:t xml:space="preserve">، </w:t>
      </w:r>
      <w:r w:rsidRPr="008E3B77">
        <w:rPr>
          <w:rFonts w:cs="B Nazanin"/>
          <w:noProof/>
          <w:position w:val="-6"/>
          <w:sz w:val="28"/>
          <w:szCs w:val="28"/>
          <w:lang w:bidi="fa-IR"/>
        </w:rPr>
        <w:object w:dxaOrig="300" w:dyaOrig="279" w14:anchorId="35B32DA3">
          <v:shape id="_x0000_i1157" type="#_x0000_t75" style="width:15pt;height:14.25pt" o:ole="">
            <v:imagedata r:id="rId305" o:title=""/>
          </v:shape>
          <o:OLEObject Type="Embed" ProgID="Equation.DSMT4" ShapeID="_x0000_i1157" DrawAspect="Content" ObjectID="_1707493563" r:id="rId306"/>
        </w:object>
      </w:r>
      <w:r w:rsidRPr="008E3B77">
        <w:rPr>
          <w:rFonts w:cs="B Nazanin" w:hint="cs"/>
          <w:noProof/>
          <w:sz w:val="28"/>
          <w:szCs w:val="28"/>
          <w:rtl/>
          <w:lang w:bidi="fa-IR"/>
        </w:rPr>
        <w:t xml:space="preserve"> ماتریس کوواریانس، </w:t>
      </w:r>
      <w:r w:rsidRPr="008E3B77">
        <w:rPr>
          <w:rFonts w:cs="B Nazanin"/>
          <w:noProof/>
          <w:position w:val="-6"/>
          <w:sz w:val="28"/>
          <w:szCs w:val="28"/>
          <w:lang w:bidi="fa-IR"/>
        </w:rPr>
        <w:object w:dxaOrig="300" w:dyaOrig="320" w14:anchorId="35EA9A23">
          <v:shape id="_x0000_i1158" type="#_x0000_t75" style="width:15pt;height:15.75pt" o:ole="">
            <v:imagedata r:id="rId307" o:title=""/>
          </v:shape>
          <o:OLEObject Type="Embed" ProgID="Equation.DSMT4" ShapeID="_x0000_i1158" DrawAspect="Content" ObjectID="_1707493564" r:id="rId308"/>
        </w:object>
      </w:r>
      <w:r w:rsidRPr="008E3B77">
        <w:rPr>
          <w:rFonts w:cs="B Nazanin" w:hint="cs"/>
          <w:noProof/>
          <w:sz w:val="28"/>
          <w:szCs w:val="28"/>
          <w:rtl/>
          <w:lang w:bidi="fa-IR"/>
        </w:rPr>
        <w:t xml:space="preserve">پیش‌بینی ماتریس کوواریانس و </w:t>
      </w:r>
      <w:r w:rsidRPr="008E3B77">
        <w:rPr>
          <w:rFonts w:cs="B Nazanin"/>
          <w:noProof/>
          <w:position w:val="-6"/>
          <w:sz w:val="28"/>
          <w:szCs w:val="28"/>
          <w:lang w:bidi="fa-IR"/>
        </w:rPr>
        <w:object w:dxaOrig="260" w:dyaOrig="260" w14:anchorId="04280071">
          <v:shape id="_x0000_i1159" type="#_x0000_t75" style="width:12.75pt;height:12.75pt" o:ole="">
            <v:imagedata r:id="rId309" o:title=""/>
          </v:shape>
          <o:OLEObject Type="Embed" ProgID="Equation.DSMT4" ShapeID="_x0000_i1159" DrawAspect="Content" ObjectID="_1707493565" r:id="rId310"/>
        </w:object>
      </w:r>
      <w:r w:rsidRPr="008E3B77">
        <w:rPr>
          <w:rFonts w:cs="B Nazanin" w:hint="cs"/>
          <w:noProof/>
          <w:sz w:val="28"/>
          <w:szCs w:val="28"/>
          <w:rtl/>
          <w:lang w:bidi="fa-IR"/>
        </w:rPr>
        <w:t xml:space="preserve"> پیش‌بینی  متغیرهای حالت سیستم می باشد.</w:t>
      </w:r>
    </w:p>
    <w:p w14:paraId="68376825" w14:textId="2D507940" w:rsidR="009657C0" w:rsidRPr="00390EE2" w:rsidRDefault="007C4973" w:rsidP="008E3B77">
      <w:pPr>
        <w:shd w:val="clear" w:color="auto" w:fill="FFFFFF"/>
        <w:bidi/>
        <w:spacing w:after="345" w:line="276" w:lineRule="auto"/>
        <w:jc w:val="lowKashida"/>
        <w:textAlignment w:val="baseline"/>
        <w:rPr>
          <w:rFonts w:asciiTheme="majorBidi" w:hAnsiTheme="majorBidi" w:cs="B Nazanin"/>
          <w:sz w:val="28"/>
          <w:szCs w:val="28"/>
          <w:rtl/>
          <w:lang w:bidi="fa-IR"/>
        </w:rPr>
      </w:pPr>
      <w:r w:rsidRPr="00B177CA">
        <w:rPr>
          <w:rFonts w:cs="B Nazanin" w:hint="cs"/>
          <w:noProof/>
          <w:sz w:val="28"/>
          <w:szCs w:val="28"/>
          <w:rtl/>
        </w:rPr>
        <w:lastRenderedPageBreak/>
        <w:t xml:space="preserve">(4-7)                                       </w:t>
      </w:r>
      <w:r w:rsidR="00390EE2" w:rsidRPr="00B177CA">
        <w:rPr>
          <w:rFonts w:cs="B Nazanin"/>
          <w:noProof/>
          <w:sz w:val="28"/>
          <w:szCs w:val="28"/>
        </w:rPr>
        <w:t xml:space="preserve">     </w:t>
      </w:r>
      <w:r w:rsidRPr="00B177CA">
        <w:rPr>
          <w:rFonts w:cs="B Nazanin" w:hint="cs"/>
          <w:noProof/>
          <w:sz w:val="28"/>
          <w:szCs w:val="28"/>
          <w:rtl/>
        </w:rPr>
        <w:t xml:space="preserve"> </w:t>
      </w:r>
      <w:r w:rsidRPr="007C4973">
        <w:rPr>
          <w:rFonts w:cs="B Nazanin"/>
          <w:noProof/>
          <w:color w:val="FF0000"/>
          <w:position w:val="-80"/>
          <w:sz w:val="28"/>
          <w:szCs w:val="28"/>
        </w:rPr>
        <w:object w:dxaOrig="2320" w:dyaOrig="1719" w14:anchorId="791827D0">
          <v:shape id="_x0000_i1160" type="#_x0000_t75" style="width:116.25pt;height:86.25pt" o:ole="">
            <v:imagedata r:id="rId311" o:title=""/>
          </v:shape>
          <o:OLEObject Type="Embed" ProgID="Equation.DSMT4" ShapeID="_x0000_i1160" DrawAspect="Content" ObjectID="_1707493566" r:id="rId312"/>
        </w:object>
      </w:r>
      <w:r>
        <w:rPr>
          <w:rFonts w:cs="B Nazanin" w:hint="cs"/>
          <w:noProof/>
          <w:color w:val="FF0000"/>
          <w:sz w:val="28"/>
          <w:szCs w:val="28"/>
          <w:rtl/>
          <w:lang w:bidi="fa-IR"/>
        </w:rPr>
        <w:t xml:space="preserve"> </w:t>
      </w:r>
    </w:p>
    <w:p w14:paraId="74293241" w14:textId="0E651B9C" w:rsidR="008E3B77" w:rsidRPr="009C3273" w:rsidRDefault="008E3B77" w:rsidP="008E3B77">
      <w:pPr>
        <w:shd w:val="clear" w:color="auto" w:fill="FFFFFF"/>
        <w:bidi/>
        <w:spacing w:before="120" w:after="120" w:line="276" w:lineRule="auto"/>
        <w:jc w:val="lowKashida"/>
        <w:textAlignment w:val="baseline"/>
        <w:rPr>
          <w:rFonts w:cs="B Nazanin"/>
          <w:sz w:val="28"/>
          <w:szCs w:val="28"/>
          <w:rtl/>
          <w:lang w:bidi="fa-IR"/>
        </w:rPr>
      </w:pPr>
      <w:r w:rsidRPr="009C3273">
        <w:rPr>
          <w:rFonts w:cs="B Nazanin" w:hint="cs"/>
          <w:sz w:val="28"/>
          <w:szCs w:val="28"/>
          <w:rtl/>
          <w:lang w:bidi="fa-IR"/>
        </w:rPr>
        <w:t xml:space="preserve">که در آن </w:t>
      </w:r>
      <w:r w:rsidRPr="009C3273">
        <w:rPr>
          <w:rFonts w:asciiTheme="majorBidi" w:hAnsiTheme="majorBidi" w:cstheme="majorBidi"/>
          <w:sz w:val="24"/>
          <w:szCs w:val="24"/>
          <w:lang w:bidi="fa-IR"/>
        </w:rPr>
        <w:t>R</w:t>
      </w:r>
      <w:r w:rsidRPr="009C3273">
        <w:rPr>
          <w:rFonts w:cs="B Nazanin" w:hint="cs"/>
          <w:sz w:val="28"/>
          <w:szCs w:val="28"/>
          <w:rtl/>
          <w:lang w:bidi="fa-IR"/>
        </w:rPr>
        <w:t xml:space="preserve"> کوواریانس نویزاندازه‌گیری </w:t>
      </w:r>
      <w:r w:rsidRPr="009C3273">
        <w:rPr>
          <w:rFonts w:cs="B Nazanin" w:hint="cs"/>
          <w:noProof/>
          <w:sz w:val="28"/>
          <w:szCs w:val="28"/>
          <w:rtl/>
          <w:lang w:bidi="fa-IR"/>
        </w:rPr>
        <w:t xml:space="preserve">و </w:t>
      </w:r>
      <w:r w:rsidRPr="009C3273">
        <w:rPr>
          <w:rFonts w:cs="B Nazanin"/>
          <w:noProof/>
          <w:position w:val="-6"/>
          <w:sz w:val="28"/>
          <w:szCs w:val="28"/>
          <w:lang w:bidi="fa-IR"/>
        </w:rPr>
        <w:object w:dxaOrig="320" w:dyaOrig="279" w14:anchorId="6B79D60E">
          <v:shape id="_x0000_i1161" type="#_x0000_t75" style="width:15.75pt;height:13.5pt" o:ole="">
            <v:imagedata r:id="rId313" o:title=""/>
          </v:shape>
          <o:OLEObject Type="Embed" ProgID="Equation.DSMT4" ShapeID="_x0000_i1161" DrawAspect="Content" ObjectID="_1707493567" r:id="rId314"/>
        </w:object>
      </w:r>
      <w:r w:rsidRPr="009C3273">
        <w:rPr>
          <w:rFonts w:cs="B Nazanin" w:hint="cs"/>
          <w:noProof/>
          <w:sz w:val="28"/>
          <w:szCs w:val="28"/>
          <w:rtl/>
          <w:lang w:bidi="fa-IR"/>
        </w:rPr>
        <w:t xml:space="preserve"> بهره کالمن می‌باشد.</w:t>
      </w:r>
      <w:r w:rsidRPr="009C3273">
        <w:rPr>
          <w:rFonts w:cs="B Nazanin" w:hint="cs"/>
          <w:sz w:val="28"/>
          <w:szCs w:val="28"/>
          <w:rtl/>
          <w:lang w:bidi="fa-IR"/>
        </w:rPr>
        <w:t xml:space="preserve"> با قراردادن مقدار مناسب </w:t>
      </w:r>
      <w:r w:rsidRPr="009C3273">
        <w:rPr>
          <w:rFonts w:asciiTheme="majorBidi" w:hAnsiTheme="majorBidi" w:cstheme="majorBidi"/>
          <w:sz w:val="24"/>
          <w:szCs w:val="24"/>
          <w:lang w:bidi="fa-IR"/>
        </w:rPr>
        <w:t>R</w:t>
      </w:r>
      <w:r w:rsidRPr="009C3273">
        <w:rPr>
          <w:rFonts w:cs="B Nazanin" w:hint="cs"/>
          <w:sz w:val="28"/>
          <w:szCs w:val="28"/>
          <w:rtl/>
          <w:lang w:bidi="fa-IR"/>
        </w:rPr>
        <w:t xml:space="preserve"> و </w:t>
      </w:r>
      <w:r w:rsidRPr="009C3273">
        <w:rPr>
          <w:rFonts w:asciiTheme="majorBidi" w:hAnsiTheme="majorBidi" w:cstheme="majorBidi"/>
          <w:sz w:val="24"/>
          <w:szCs w:val="24"/>
          <w:lang w:bidi="fa-IR"/>
        </w:rPr>
        <w:t>Q</w:t>
      </w:r>
      <w:r w:rsidRPr="009C3273">
        <w:rPr>
          <w:rFonts w:cs="B Nazanin" w:hint="cs"/>
          <w:sz w:val="28"/>
          <w:szCs w:val="28"/>
          <w:rtl/>
          <w:lang w:bidi="fa-IR"/>
        </w:rPr>
        <w:t xml:space="preserve"> می‌توان نویز را تا حد قابل</w:t>
      </w:r>
      <w:r w:rsidRPr="009C3273">
        <w:rPr>
          <w:rFonts w:cs="B Nazanin" w:hint="eastAsia"/>
          <w:sz w:val="28"/>
          <w:szCs w:val="28"/>
          <w:lang w:bidi="fa-IR"/>
        </w:rPr>
        <w:t>‌</w:t>
      </w:r>
      <w:r w:rsidRPr="009C3273">
        <w:rPr>
          <w:rFonts w:cs="B Nazanin" w:hint="cs"/>
          <w:sz w:val="28"/>
          <w:szCs w:val="28"/>
          <w:rtl/>
          <w:lang w:bidi="fa-IR"/>
        </w:rPr>
        <w:t>قبولی</w:t>
      </w:r>
      <w:r w:rsidRPr="009C3273">
        <w:rPr>
          <w:rFonts w:cs="B Nazanin"/>
          <w:sz w:val="28"/>
          <w:szCs w:val="28"/>
          <w:lang w:bidi="fa-IR"/>
        </w:rPr>
        <w:t xml:space="preserve"> </w:t>
      </w:r>
      <w:r w:rsidRPr="009C3273">
        <w:rPr>
          <w:rFonts w:cs="B Nazanin" w:hint="cs"/>
          <w:sz w:val="28"/>
          <w:szCs w:val="28"/>
          <w:rtl/>
          <w:lang w:bidi="fa-IR"/>
        </w:rPr>
        <w:t>کاهش</w:t>
      </w:r>
      <w:r w:rsidRPr="009C3273">
        <w:rPr>
          <w:rFonts w:cs="B Nazanin" w:hint="eastAsia"/>
          <w:sz w:val="28"/>
          <w:szCs w:val="28"/>
          <w:lang w:bidi="fa-IR"/>
        </w:rPr>
        <w:t>‌</w:t>
      </w:r>
      <w:r w:rsidRPr="009C3273">
        <w:rPr>
          <w:rFonts w:cs="B Nazanin" w:hint="cs"/>
          <w:sz w:val="28"/>
          <w:szCs w:val="28"/>
          <w:rtl/>
          <w:lang w:bidi="fa-IR"/>
        </w:rPr>
        <w:t>داد.</w:t>
      </w:r>
    </w:p>
    <w:p w14:paraId="57E0F43B" w14:textId="5830BBB6" w:rsidR="008E3B77" w:rsidRPr="009C3273" w:rsidRDefault="009C3273" w:rsidP="008E3B77">
      <w:pPr>
        <w:shd w:val="clear" w:color="auto" w:fill="FFFFFF"/>
        <w:bidi/>
        <w:spacing w:before="120" w:after="120" w:line="276" w:lineRule="auto"/>
        <w:jc w:val="lowKashida"/>
        <w:textAlignment w:val="baseline"/>
        <w:rPr>
          <w:rFonts w:asciiTheme="majorBidi" w:eastAsia="Times New Roman" w:hAnsiTheme="majorBidi" w:cs="B Nazanin"/>
          <w:b/>
          <w:bCs/>
          <w:sz w:val="32"/>
          <w:szCs w:val="32"/>
          <w:rtl/>
          <w:lang w:bidi="fa-IR"/>
        </w:rPr>
      </w:pPr>
      <w:commentRangeStart w:id="753"/>
      <w:r w:rsidRPr="009C3273">
        <w:rPr>
          <w:rFonts w:asciiTheme="majorBidi" w:eastAsia="Times New Roman" w:hAnsiTheme="majorBidi" w:cs="B Nazanin" w:hint="cs"/>
          <w:b/>
          <w:bCs/>
          <w:sz w:val="32"/>
          <w:szCs w:val="32"/>
          <w:rtl/>
          <w:lang w:bidi="fa-IR"/>
        </w:rPr>
        <w:t>2-1-4-4- فیلترکامپلمنتری</w:t>
      </w:r>
    </w:p>
    <w:p w14:paraId="235C23C9" w14:textId="16728A81" w:rsidR="004118CC" w:rsidRDefault="00D956E0" w:rsidP="008E3B77">
      <w:pPr>
        <w:shd w:val="clear" w:color="auto" w:fill="FFFFFF"/>
        <w:bidi/>
        <w:spacing w:before="120" w:after="120" w:line="276" w:lineRule="auto"/>
        <w:jc w:val="lowKashida"/>
        <w:textAlignment w:val="baseline"/>
        <w:rPr>
          <w:rFonts w:asciiTheme="majorBidi" w:eastAsia="Times New Roman" w:hAnsiTheme="majorBidi" w:cs="B Nazanin"/>
          <w:sz w:val="28"/>
          <w:szCs w:val="28"/>
          <w:rtl/>
          <w:lang w:bidi="fa-IR"/>
        </w:rPr>
      </w:pPr>
      <w:r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 xml:space="preserve">فیلترکامپلمنتری </w:t>
      </w:r>
      <w:r w:rsidR="008E507B" w:rsidRPr="004118CC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>فیلتری است که سیگنال‌های ژ</w:t>
      </w:r>
      <w:r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>ا</w:t>
      </w:r>
      <w:r w:rsidR="008E507B" w:rsidRPr="004118CC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>یروسکوپ را با سیگنال‌ها</w:t>
      </w:r>
      <w:r w:rsidR="002E7F51" w:rsidRPr="004118CC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>یی</w:t>
      </w:r>
      <w:r w:rsidR="008E507B" w:rsidRPr="004118CC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 xml:space="preserve"> از شتاب‌سنج باهم ترکیب می‌کند.</w:t>
      </w:r>
      <w:r w:rsidR="000F6216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 xml:space="preserve"> </w:t>
      </w:r>
      <w:r w:rsidR="002E7F51" w:rsidRPr="004118CC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>ژ</w:t>
      </w:r>
      <w:r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>ا</w:t>
      </w:r>
      <w:r w:rsidR="002E7F51" w:rsidRPr="004118CC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 xml:space="preserve">یروسکوپ دارای </w:t>
      </w:r>
      <w:r w:rsidR="002E7F51" w:rsidRPr="00981338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>دریفت</w:t>
      </w:r>
      <w:r w:rsidR="00981338" w:rsidRPr="00981338">
        <w:rPr>
          <w:rStyle w:val="FootnoteReference"/>
          <w:rFonts w:asciiTheme="majorBidi" w:eastAsia="Times New Roman" w:hAnsiTheme="majorBidi" w:cs="B Nazanin"/>
          <w:sz w:val="28"/>
          <w:szCs w:val="28"/>
          <w:rtl/>
          <w:lang w:bidi="fa-IR"/>
        </w:rPr>
        <w:footnoteReference w:id="19"/>
      </w:r>
      <w:r w:rsidR="002E7F51" w:rsidRPr="00981338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 xml:space="preserve"> </w:t>
      </w:r>
      <w:r w:rsidR="002E7F51" w:rsidRPr="004118CC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>می</w:t>
      </w:r>
      <w:r>
        <w:rPr>
          <w:rFonts w:asciiTheme="majorBidi" w:eastAsia="Times New Roman" w:hAnsiTheme="majorBidi" w:cs="B Nazanin" w:hint="eastAsia"/>
          <w:sz w:val="28"/>
          <w:szCs w:val="28"/>
          <w:rtl/>
          <w:lang w:bidi="fa-IR"/>
        </w:rPr>
        <w:t>‌</w:t>
      </w:r>
      <w:r w:rsidR="002E7F51" w:rsidRPr="004118CC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>باشد و شتاب</w:t>
      </w:r>
      <w:r>
        <w:rPr>
          <w:rFonts w:asciiTheme="majorBidi" w:eastAsia="Times New Roman" w:hAnsiTheme="majorBidi" w:cs="B Nazanin" w:hint="eastAsia"/>
          <w:sz w:val="28"/>
          <w:szCs w:val="28"/>
          <w:rtl/>
          <w:lang w:bidi="fa-IR"/>
        </w:rPr>
        <w:t>‌</w:t>
      </w:r>
      <w:r w:rsidR="002E7F51" w:rsidRPr="004118CC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>سنج نویز بسیار</w:t>
      </w:r>
      <w:r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 xml:space="preserve"> </w:t>
      </w:r>
      <w:r w:rsidR="002E7F51" w:rsidRPr="004118CC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>زیادی می‌گیرد بنابراین این فیلتر به نوعی</w:t>
      </w:r>
      <w:r w:rsidR="008E507B" w:rsidRPr="004118CC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 xml:space="preserve"> سیگنال‌های شتاب‌سنج را از فیلتر پایین</w:t>
      </w:r>
      <w:r>
        <w:rPr>
          <w:rFonts w:asciiTheme="majorBidi" w:eastAsia="Times New Roman" w:hAnsiTheme="majorBidi" w:cs="B Nazanin" w:hint="eastAsia"/>
          <w:sz w:val="28"/>
          <w:szCs w:val="28"/>
          <w:rtl/>
          <w:lang w:bidi="fa-IR"/>
        </w:rPr>
        <w:t>‌</w:t>
      </w:r>
      <w:r w:rsidR="008E507B" w:rsidRPr="004118CC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>گذر</w:t>
      </w:r>
      <w:r w:rsidR="002E7F51" w:rsidRPr="004118CC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 xml:space="preserve"> </w:t>
      </w:r>
      <w:r w:rsidR="008E507B" w:rsidRPr="004118CC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>و سیگنال‌های ژ</w:t>
      </w:r>
      <w:r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>ا</w:t>
      </w:r>
      <w:r w:rsidR="008E507B" w:rsidRPr="004118CC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>یروسکوپ را از فیلتر بالاگذر عبور می‌دهد</w:t>
      </w:r>
      <w:r w:rsidR="002E7F51" w:rsidRPr="004118CC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 xml:space="preserve"> تا سیگنال مناسبی به</w:t>
      </w:r>
      <w:r>
        <w:rPr>
          <w:rFonts w:asciiTheme="majorBidi" w:eastAsia="Times New Roman" w:hAnsiTheme="majorBidi" w:cs="B Nazanin" w:hint="eastAsia"/>
          <w:sz w:val="28"/>
          <w:szCs w:val="28"/>
          <w:rtl/>
          <w:lang w:bidi="fa-IR"/>
        </w:rPr>
        <w:t>‌</w:t>
      </w:r>
      <w:r w:rsidR="002E7F51" w:rsidRPr="004118CC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>دست</w:t>
      </w:r>
      <w:r>
        <w:rPr>
          <w:rFonts w:asciiTheme="majorBidi" w:eastAsia="Times New Roman" w:hAnsiTheme="majorBidi" w:cs="B Nazanin" w:hint="eastAsia"/>
          <w:sz w:val="28"/>
          <w:szCs w:val="28"/>
          <w:rtl/>
          <w:lang w:bidi="fa-IR"/>
        </w:rPr>
        <w:t>‌</w:t>
      </w:r>
      <w:r w:rsidR="002E7F51" w:rsidRPr="004118CC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>آید</w:t>
      </w:r>
      <w:r w:rsidR="004118CC" w:rsidRPr="004118CC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>.</w:t>
      </w:r>
      <w:r w:rsidR="004118CC" w:rsidRPr="00303F1C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 xml:space="preserve"> رابطه</w:t>
      </w:r>
      <w:r w:rsidR="00390EE2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 xml:space="preserve">(4-8) </w:t>
      </w:r>
      <w:r w:rsidR="004118CC" w:rsidRPr="004118CC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>بیانگر معادله این فیلتر می‌باشد:</w:t>
      </w:r>
      <w:r w:rsidR="004118CC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 xml:space="preserve"> </w:t>
      </w:r>
    </w:p>
    <w:p w14:paraId="1DEEAB60" w14:textId="77777777" w:rsidR="00390EE2" w:rsidRDefault="00390EE2" w:rsidP="00390EE2">
      <w:pPr>
        <w:shd w:val="clear" w:color="auto" w:fill="FFFFFF"/>
        <w:bidi/>
        <w:spacing w:after="345" w:line="276" w:lineRule="auto"/>
        <w:jc w:val="lowKashida"/>
        <w:textAlignment w:val="baseline"/>
        <w:rPr>
          <w:rFonts w:asciiTheme="majorBidi" w:eastAsia="Times New Roman" w:hAnsiTheme="majorBidi" w:cs="B Nazanin"/>
          <w:sz w:val="28"/>
          <w:szCs w:val="28"/>
          <w:lang w:bidi="fa-IR"/>
        </w:rPr>
      </w:pPr>
      <w:r w:rsidRPr="00303F1C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 xml:space="preserve"> </w:t>
      </w:r>
      <w:r w:rsidR="004118CC" w:rsidRPr="00303F1C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>(</w:t>
      </w:r>
      <w:r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>8</w:t>
      </w:r>
      <w:r w:rsidR="00303F1C" w:rsidRPr="00303F1C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>-4</w:t>
      </w:r>
      <w:r w:rsidR="004118CC" w:rsidRPr="00303F1C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>):</w:t>
      </w:r>
      <w:r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 xml:space="preserve">                 </w:t>
      </w:r>
      <w:r w:rsidRPr="00390EE2">
        <w:rPr>
          <w:rFonts w:asciiTheme="majorBidi" w:eastAsia="Times New Roman" w:hAnsiTheme="majorBidi" w:cs="B Nazanin"/>
          <w:position w:val="-10"/>
          <w:sz w:val="28"/>
          <w:szCs w:val="28"/>
          <w:lang w:bidi="fa-IR"/>
        </w:rPr>
        <w:object w:dxaOrig="5679" w:dyaOrig="320" w14:anchorId="30C3A20E">
          <v:shape id="_x0000_i1162" type="#_x0000_t75" style="width:284.25pt;height:15.75pt" o:ole="">
            <v:imagedata r:id="rId315" o:title=""/>
          </v:shape>
          <o:OLEObject Type="Embed" ProgID="Equation.DSMT4" ShapeID="_x0000_i1162" DrawAspect="Content" ObjectID="_1707493568" r:id="rId316"/>
        </w:object>
      </w:r>
    </w:p>
    <w:p w14:paraId="1768E6F1" w14:textId="2F697E19" w:rsidR="00303F1C" w:rsidRPr="00390EE2" w:rsidRDefault="004118CC" w:rsidP="00390EE2">
      <w:pPr>
        <w:shd w:val="clear" w:color="auto" w:fill="FFFFFF"/>
        <w:bidi/>
        <w:spacing w:after="345" w:line="276" w:lineRule="auto"/>
        <w:jc w:val="lowKashida"/>
        <w:textAlignment w:val="baseline"/>
        <w:rPr>
          <w:rFonts w:asciiTheme="majorBidi" w:eastAsia="Times New Roman" w:hAnsiTheme="majorBidi"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مقدار </w:t>
      </w:r>
      <w:r w:rsidR="00390EE2" w:rsidRPr="00390EE2">
        <w:rPr>
          <w:rFonts w:cs="B Nazanin"/>
          <w:position w:val="-6"/>
          <w:sz w:val="28"/>
          <w:szCs w:val="28"/>
          <w:lang w:bidi="fa-IR"/>
        </w:rPr>
        <w:object w:dxaOrig="900" w:dyaOrig="279" w14:anchorId="0CD59222">
          <v:shape id="_x0000_i1163" type="#_x0000_t75" style="width:45pt;height:14.25pt" o:ole="">
            <v:imagedata r:id="rId317" o:title=""/>
          </v:shape>
          <o:OLEObject Type="Embed" ProgID="Equation.DSMT4" ShapeID="_x0000_i1163" DrawAspect="Content" ObjectID="_1707493569" r:id="rId318"/>
        </w:object>
      </w:r>
      <w:r>
        <w:rPr>
          <w:rFonts w:cs="B Nazanin" w:hint="cs"/>
          <w:sz w:val="28"/>
          <w:szCs w:val="28"/>
          <w:rtl/>
          <w:lang w:bidi="fa-IR"/>
        </w:rPr>
        <w:t>بهترین پاسخ را نتیجه می‌دهد.</w:t>
      </w:r>
      <w:commentRangeEnd w:id="753"/>
      <w:r w:rsidR="007D31B4">
        <w:rPr>
          <w:rStyle w:val="CommentReference"/>
          <w:rtl/>
        </w:rPr>
        <w:commentReference w:id="753"/>
      </w:r>
    </w:p>
    <w:p w14:paraId="06811513" w14:textId="53A9F43F" w:rsidR="004118CC" w:rsidRPr="00B46202" w:rsidRDefault="009422DB" w:rsidP="007D31B4">
      <w:pPr>
        <w:bidi/>
        <w:spacing w:before="360" w:after="240" w:line="276" w:lineRule="auto"/>
        <w:jc w:val="lowKashida"/>
        <w:rPr>
          <w:rFonts w:cs="B Nazanin"/>
          <w:b/>
          <w:bCs/>
          <w:sz w:val="32"/>
          <w:szCs w:val="32"/>
          <w:rtl/>
          <w:lang w:bidi="fa-IR"/>
        </w:rPr>
      </w:pPr>
      <w:bookmarkStart w:id="754" w:name="_Hlk96693372"/>
      <w:r>
        <w:rPr>
          <w:rFonts w:cs="B Nazanin" w:hint="cs"/>
          <w:b/>
          <w:bCs/>
          <w:sz w:val="32"/>
          <w:szCs w:val="32"/>
          <w:rtl/>
          <w:lang w:bidi="fa-IR"/>
        </w:rPr>
        <w:t>2-4-4</w:t>
      </w:r>
      <w:r w:rsidR="004118CC" w:rsidRPr="00B46202">
        <w:rPr>
          <w:rFonts w:cs="B Nazanin" w:hint="cs"/>
          <w:b/>
          <w:bCs/>
          <w:sz w:val="32"/>
          <w:szCs w:val="32"/>
          <w:rtl/>
          <w:lang w:bidi="fa-IR"/>
        </w:rPr>
        <w:t xml:space="preserve">- </w:t>
      </w:r>
      <w:del w:id="755" w:author="MF" w:date="2022-02-26T17:42:00Z">
        <w:r w:rsidR="004118CC" w:rsidRPr="00B46202" w:rsidDel="007D31B4">
          <w:rPr>
            <w:rFonts w:cs="B Nazanin" w:hint="cs"/>
            <w:b/>
            <w:bCs/>
            <w:sz w:val="32"/>
            <w:szCs w:val="32"/>
            <w:rtl/>
            <w:lang w:bidi="fa-IR"/>
          </w:rPr>
          <w:delText>سنسور آلتراسونیک</w:delText>
        </w:r>
      </w:del>
      <w:ins w:id="756" w:author="MF" w:date="2022-02-26T17:42:00Z">
        <w:r w:rsidR="007D31B4">
          <w:rPr>
            <w:rFonts w:cs="B Nazanin" w:hint="cs"/>
            <w:b/>
            <w:bCs/>
            <w:sz w:val="32"/>
            <w:szCs w:val="32"/>
            <w:rtl/>
            <w:lang w:bidi="fa-IR"/>
          </w:rPr>
          <w:t xml:space="preserve"> حسگر فراصوت</w:t>
        </w:r>
      </w:ins>
    </w:p>
    <w:bookmarkEnd w:id="754"/>
    <w:p w14:paraId="04F3A9BD" w14:textId="0DCC878D" w:rsidR="00C621C7" w:rsidRDefault="00C621C7" w:rsidP="007D31B4">
      <w:pPr>
        <w:bidi/>
        <w:spacing w:before="120" w:after="120"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 w:rsidRPr="005849A8">
        <w:rPr>
          <w:rFonts w:cs="B Nazanin" w:hint="cs"/>
          <w:sz w:val="28"/>
          <w:szCs w:val="28"/>
          <w:rtl/>
          <w:lang w:bidi="fa-IR"/>
        </w:rPr>
        <w:t>سنسور آلتراسونیک یکی از سنسورهای بدون تماس است. این سنسور به امواج صوتی حساس بوده و ساختار آن از یک منبع ارسال</w:t>
      </w:r>
      <w:r w:rsidRPr="005849A8">
        <w:rPr>
          <w:rFonts w:cs="B Nazanin" w:hint="eastAsia"/>
          <w:sz w:val="28"/>
          <w:szCs w:val="28"/>
          <w:rtl/>
          <w:lang w:bidi="fa-IR"/>
        </w:rPr>
        <w:t>‌</w:t>
      </w:r>
      <w:r w:rsidRPr="005849A8">
        <w:rPr>
          <w:rFonts w:cs="B Nazanin" w:hint="cs"/>
          <w:sz w:val="28"/>
          <w:szCs w:val="28"/>
          <w:rtl/>
          <w:lang w:bidi="fa-IR"/>
        </w:rPr>
        <w:t>کننده صوت و یک گیرنده تشکیل</w:t>
      </w:r>
      <w:r w:rsidR="00B46202">
        <w:rPr>
          <w:rFonts w:cs="B Nazanin" w:hint="eastAsia"/>
          <w:sz w:val="28"/>
          <w:szCs w:val="28"/>
          <w:rtl/>
          <w:lang w:bidi="fa-IR"/>
        </w:rPr>
        <w:t>‌</w:t>
      </w:r>
      <w:r w:rsidRPr="005849A8">
        <w:rPr>
          <w:rFonts w:cs="B Nazanin" w:hint="cs"/>
          <w:sz w:val="28"/>
          <w:szCs w:val="28"/>
          <w:rtl/>
          <w:lang w:bidi="fa-IR"/>
        </w:rPr>
        <w:t>شده</w:t>
      </w:r>
      <w:r w:rsidR="00B46202">
        <w:rPr>
          <w:rFonts w:cs="B Nazanin" w:hint="eastAsia"/>
          <w:sz w:val="28"/>
          <w:szCs w:val="28"/>
          <w:rtl/>
          <w:lang w:bidi="fa-IR"/>
        </w:rPr>
        <w:t>‌</w:t>
      </w:r>
      <w:r w:rsidRPr="005849A8">
        <w:rPr>
          <w:rFonts w:cs="B Nazanin" w:hint="cs"/>
          <w:sz w:val="28"/>
          <w:szCs w:val="28"/>
          <w:rtl/>
          <w:lang w:bidi="fa-IR"/>
        </w:rPr>
        <w:t>است.</w:t>
      </w:r>
      <w:r w:rsidR="00126DA2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5849A8">
        <w:rPr>
          <w:rFonts w:cs="B Nazanin" w:hint="cs"/>
          <w:sz w:val="28"/>
          <w:szCs w:val="28"/>
          <w:rtl/>
          <w:lang w:bidi="fa-IR"/>
        </w:rPr>
        <w:t xml:space="preserve">امواج پس از برخورد </w:t>
      </w:r>
      <w:r w:rsidR="005849A8" w:rsidRPr="005849A8">
        <w:rPr>
          <w:rFonts w:cs="B Nazanin" w:hint="cs"/>
          <w:sz w:val="28"/>
          <w:szCs w:val="28"/>
          <w:rtl/>
          <w:lang w:bidi="fa-IR"/>
        </w:rPr>
        <w:t>به یک مانع منعکس شده و به طرف سنسور برمی</w:t>
      </w:r>
      <w:r w:rsidR="00126DA2">
        <w:rPr>
          <w:rFonts w:cs="B Nazanin" w:hint="eastAsia"/>
          <w:sz w:val="28"/>
          <w:szCs w:val="28"/>
          <w:rtl/>
          <w:lang w:bidi="fa-IR"/>
        </w:rPr>
        <w:t>‌</w:t>
      </w:r>
      <w:r w:rsidR="005849A8" w:rsidRPr="005849A8">
        <w:rPr>
          <w:rFonts w:cs="B Nazanin" w:hint="cs"/>
          <w:sz w:val="28"/>
          <w:szCs w:val="28"/>
          <w:rtl/>
          <w:lang w:bidi="fa-IR"/>
        </w:rPr>
        <w:t>گردند. مدت زمانی که طول</w:t>
      </w:r>
      <w:r w:rsidR="00B46202">
        <w:rPr>
          <w:rFonts w:cs="B Nazanin" w:hint="eastAsia"/>
          <w:sz w:val="28"/>
          <w:szCs w:val="28"/>
          <w:rtl/>
          <w:lang w:bidi="fa-IR"/>
        </w:rPr>
        <w:t>‌</w:t>
      </w:r>
      <w:r w:rsidR="005849A8" w:rsidRPr="005849A8">
        <w:rPr>
          <w:rFonts w:cs="B Nazanin" w:hint="cs"/>
          <w:sz w:val="28"/>
          <w:szCs w:val="28"/>
          <w:rtl/>
          <w:lang w:bidi="fa-IR"/>
        </w:rPr>
        <w:t>می‌کشد امواج بازتاب</w:t>
      </w:r>
      <w:r w:rsidR="00B46202">
        <w:rPr>
          <w:rFonts w:cs="B Nazanin" w:hint="eastAsia"/>
          <w:sz w:val="28"/>
          <w:szCs w:val="28"/>
          <w:rtl/>
          <w:lang w:bidi="fa-IR"/>
        </w:rPr>
        <w:t>‌</w:t>
      </w:r>
      <w:r w:rsidR="005849A8" w:rsidRPr="005849A8">
        <w:rPr>
          <w:rFonts w:cs="B Nazanin" w:hint="cs"/>
          <w:sz w:val="28"/>
          <w:szCs w:val="28"/>
          <w:rtl/>
          <w:lang w:bidi="fa-IR"/>
        </w:rPr>
        <w:t xml:space="preserve">شده به سنسور برگردد را با </w:t>
      </w:r>
      <w:r w:rsidR="00390EE2" w:rsidRPr="00390EE2">
        <w:rPr>
          <w:rFonts w:cs="B Nazanin"/>
          <w:position w:val="-6"/>
          <w:sz w:val="28"/>
          <w:szCs w:val="28"/>
          <w:lang w:bidi="fa-IR"/>
        </w:rPr>
        <w:object w:dxaOrig="160" w:dyaOrig="260" w14:anchorId="65D1635E">
          <v:shape id="_x0000_i1164" type="#_x0000_t75" style="width:8.25pt;height:12.75pt" o:ole="">
            <v:imagedata r:id="rId319" o:title=""/>
          </v:shape>
          <o:OLEObject Type="Embed" ProgID="Equation.DSMT4" ShapeID="_x0000_i1164" DrawAspect="Content" ObjectID="_1707493570" r:id="rId320"/>
        </w:object>
      </w:r>
      <w:r w:rsidR="005849A8" w:rsidRPr="005849A8">
        <w:rPr>
          <w:rFonts w:cs="B Nazanin" w:hint="cs"/>
          <w:sz w:val="28"/>
          <w:szCs w:val="28"/>
          <w:rtl/>
          <w:lang w:bidi="fa-IR"/>
        </w:rPr>
        <w:t xml:space="preserve"> نمایش می‌دهیم</w:t>
      </w:r>
      <w:ins w:id="757" w:author="MF" w:date="2022-02-26T17:43:00Z">
        <w:r w:rsidR="007D31B4">
          <w:rPr>
            <w:rFonts w:cs="B Nazanin" w:hint="cs"/>
            <w:sz w:val="28"/>
            <w:szCs w:val="28"/>
            <w:rtl/>
            <w:lang w:bidi="fa-IR"/>
          </w:rPr>
          <w:t>.</w:t>
        </w:r>
      </w:ins>
      <w:r w:rsidR="005849A8" w:rsidRPr="005849A8">
        <w:rPr>
          <w:rFonts w:cs="B Nazanin" w:hint="cs"/>
          <w:sz w:val="28"/>
          <w:szCs w:val="28"/>
          <w:rtl/>
          <w:lang w:bidi="fa-IR"/>
        </w:rPr>
        <w:t xml:space="preserve"> </w:t>
      </w:r>
      <w:del w:id="758" w:author="MF" w:date="2022-02-26T17:43:00Z">
        <w:r w:rsidR="005849A8" w:rsidRPr="005849A8" w:rsidDel="007D31B4">
          <w:rPr>
            <w:rFonts w:cs="B Nazanin" w:hint="cs"/>
            <w:sz w:val="28"/>
            <w:szCs w:val="28"/>
            <w:rtl/>
            <w:lang w:bidi="fa-IR"/>
          </w:rPr>
          <w:delText xml:space="preserve">هم‌چنین </w:delText>
        </w:r>
      </w:del>
      <w:r w:rsidR="005849A8" w:rsidRPr="005849A8">
        <w:rPr>
          <w:rFonts w:cs="B Nazanin" w:hint="cs"/>
          <w:sz w:val="28"/>
          <w:szCs w:val="28"/>
          <w:rtl/>
          <w:lang w:bidi="fa-IR"/>
        </w:rPr>
        <w:t>سرعت این امواج با سرعت نور (</w:t>
      </w:r>
      <w:commentRangeStart w:id="759"/>
      <w:r w:rsidR="00126DA2" w:rsidRPr="00126DA2">
        <w:rPr>
          <w:rFonts w:asciiTheme="majorBidi" w:hAnsiTheme="majorBidi" w:cstheme="majorBidi"/>
          <w:sz w:val="24"/>
          <w:szCs w:val="24"/>
          <w:lang w:bidi="fa-IR"/>
        </w:rPr>
        <w:t>Km/s^2</w:t>
      </w:r>
      <w:r w:rsidR="00126DA2">
        <w:rPr>
          <w:rFonts w:cs="B Nazanin" w:hint="cs"/>
          <w:sz w:val="28"/>
          <w:szCs w:val="28"/>
          <w:rtl/>
          <w:lang w:bidi="fa-IR"/>
        </w:rPr>
        <w:t xml:space="preserve"> 300000</w:t>
      </w:r>
      <w:commentRangeEnd w:id="759"/>
      <w:r w:rsidR="007D31B4">
        <w:rPr>
          <w:rStyle w:val="CommentReference"/>
          <w:rtl/>
        </w:rPr>
        <w:commentReference w:id="759"/>
      </w:r>
      <w:r w:rsidR="005849A8">
        <w:rPr>
          <w:rFonts w:cs="B Nazanin" w:hint="cs"/>
          <w:sz w:val="28"/>
          <w:szCs w:val="28"/>
          <w:rtl/>
          <w:lang w:bidi="fa-IR"/>
        </w:rPr>
        <w:t xml:space="preserve">) برابر است بنابراین فاصله از رابطه </w:t>
      </w:r>
      <w:r w:rsidR="00390EE2">
        <w:rPr>
          <w:rFonts w:cs="B Nazanin" w:hint="cs"/>
          <w:sz w:val="28"/>
          <w:szCs w:val="28"/>
          <w:rtl/>
          <w:lang w:bidi="fa-IR"/>
        </w:rPr>
        <w:t>(4-9)</w:t>
      </w:r>
      <w:r w:rsidR="005849A8">
        <w:rPr>
          <w:rFonts w:cs="B Nazanin" w:hint="cs"/>
          <w:sz w:val="28"/>
          <w:szCs w:val="28"/>
          <w:rtl/>
          <w:lang w:bidi="fa-IR"/>
        </w:rPr>
        <w:t xml:space="preserve"> محاسبه می</w:t>
      </w:r>
      <w:r w:rsidR="00126DA2">
        <w:rPr>
          <w:rFonts w:cs="B Nazanin" w:hint="eastAsia"/>
          <w:sz w:val="28"/>
          <w:szCs w:val="28"/>
          <w:lang w:bidi="fa-IR"/>
        </w:rPr>
        <w:t>‌</w:t>
      </w:r>
      <w:r w:rsidR="005849A8">
        <w:rPr>
          <w:rFonts w:cs="B Nazanin" w:hint="cs"/>
          <w:sz w:val="28"/>
          <w:szCs w:val="28"/>
          <w:rtl/>
          <w:lang w:bidi="fa-IR"/>
        </w:rPr>
        <w:t>گردد</w:t>
      </w:r>
    </w:p>
    <w:p w14:paraId="64625270" w14:textId="01301DE4" w:rsidR="005849A8" w:rsidRPr="00303F1C" w:rsidRDefault="00390EE2" w:rsidP="00390EE2">
      <w:pPr>
        <w:bidi/>
        <w:spacing w:before="120" w:after="120" w:line="276" w:lineRule="auto"/>
        <w:jc w:val="lowKashida"/>
        <w:rPr>
          <w:rFonts w:cs="B Nazanin"/>
          <w:sz w:val="28"/>
          <w:szCs w:val="28"/>
          <w:lang w:bidi="fa-IR"/>
        </w:rPr>
      </w:pPr>
      <w:r w:rsidRPr="00303F1C">
        <w:rPr>
          <w:rFonts w:cs="B Nazanin" w:hint="cs"/>
          <w:sz w:val="28"/>
          <w:szCs w:val="28"/>
          <w:rtl/>
          <w:lang w:bidi="fa-IR"/>
        </w:rPr>
        <w:t xml:space="preserve"> </w:t>
      </w:r>
      <w:r w:rsidR="00007E2E" w:rsidRPr="00303F1C">
        <w:rPr>
          <w:rFonts w:cs="B Nazanin" w:hint="cs"/>
          <w:sz w:val="28"/>
          <w:szCs w:val="28"/>
          <w:rtl/>
          <w:lang w:bidi="fa-IR"/>
        </w:rPr>
        <w:t>(</w:t>
      </w:r>
      <w:r>
        <w:rPr>
          <w:rFonts w:cs="B Nazanin" w:hint="cs"/>
          <w:sz w:val="28"/>
          <w:szCs w:val="28"/>
          <w:rtl/>
          <w:lang w:bidi="fa-IR"/>
        </w:rPr>
        <w:t>9</w:t>
      </w:r>
      <w:r w:rsidR="00303F1C" w:rsidRPr="00303F1C">
        <w:rPr>
          <w:rFonts w:cs="B Nazanin" w:hint="cs"/>
          <w:sz w:val="28"/>
          <w:szCs w:val="28"/>
          <w:rtl/>
          <w:lang w:bidi="fa-IR"/>
        </w:rPr>
        <w:t>-4</w:t>
      </w:r>
      <w:r w:rsidR="00007E2E" w:rsidRPr="00303F1C">
        <w:rPr>
          <w:rFonts w:cs="B Nazanin" w:hint="cs"/>
          <w:sz w:val="28"/>
          <w:szCs w:val="28"/>
          <w:rtl/>
          <w:lang w:bidi="fa-IR"/>
        </w:rPr>
        <w:t>):</w:t>
      </w:r>
      <w:r>
        <w:rPr>
          <w:rFonts w:cs="B Nazanin" w:hint="cs"/>
          <w:sz w:val="28"/>
          <w:szCs w:val="28"/>
          <w:rtl/>
          <w:lang w:bidi="fa-IR"/>
        </w:rPr>
        <w:t xml:space="preserve">                                                     </w:t>
      </w:r>
      <w:r w:rsidRPr="00390EE2">
        <w:rPr>
          <w:rFonts w:cs="B Nazanin"/>
          <w:position w:val="-24"/>
          <w:sz w:val="28"/>
          <w:szCs w:val="28"/>
          <w:lang w:bidi="fa-IR"/>
        </w:rPr>
        <w:object w:dxaOrig="900" w:dyaOrig="620" w14:anchorId="718CFF96">
          <v:shape id="_x0000_i1165" type="#_x0000_t75" style="width:45pt;height:30.75pt" o:ole="">
            <v:imagedata r:id="rId321" o:title=""/>
          </v:shape>
          <o:OLEObject Type="Embed" ProgID="Equation.DSMT4" ShapeID="_x0000_i1165" DrawAspect="Content" ObjectID="_1707493571" r:id="rId322"/>
        </w:object>
      </w:r>
    </w:p>
    <w:p w14:paraId="060E7473" w14:textId="0E72C659" w:rsidR="00390EE2" w:rsidRDefault="00390EE2" w:rsidP="00390EE2">
      <w:pPr>
        <w:bidi/>
        <w:spacing w:before="120" w:after="120" w:line="276" w:lineRule="auto"/>
        <w:jc w:val="lowKashida"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که در آن</w:t>
      </w:r>
      <w:r w:rsidRPr="00390EE2">
        <w:rPr>
          <w:rFonts w:cs="B Nazanin"/>
          <w:position w:val="-4"/>
          <w:sz w:val="28"/>
          <w:szCs w:val="28"/>
          <w:lang w:bidi="fa-IR"/>
        </w:rPr>
        <w:object w:dxaOrig="240" w:dyaOrig="200" w14:anchorId="687D3258">
          <v:shape id="_x0000_i1166" type="#_x0000_t75" style="width:12pt;height:9.75pt" o:ole="">
            <v:imagedata r:id="rId323" o:title=""/>
          </v:shape>
          <o:OLEObject Type="Embed" ProgID="Equation.DSMT4" ShapeID="_x0000_i1166" DrawAspect="Content" ObjectID="_1707493572" r:id="rId324"/>
        </w:object>
      </w:r>
      <w:r>
        <w:rPr>
          <w:rFonts w:cs="B Nazanin"/>
          <w:sz w:val="28"/>
          <w:szCs w:val="28"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 xml:space="preserve"> فاصله از سطح،</w:t>
      </w:r>
      <w:r w:rsidRPr="00390EE2">
        <w:rPr>
          <w:rFonts w:cs="B Nazanin"/>
          <w:position w:val="-6"/>
          <w:sz w:val="28"/>
          <w:szCs w:val="28"/>
          <w:lang w:bidi="fa-IR"/>
        </w:rPr>
        <w:object w:dxaOrig="260" w:dyaOrig="279" w14:anchorId="0BE5060E">
          <v:shape id="_x0000_i1167" type="#_x0000_t75" style="width:12.75pt;height:14.25pt" o:ole="">
            <v:imagedata r:id="rId325" o:title=""/>
          </v:shape>
          <o:OLEObject Type="Embed" ProgID="Equation.DSMT4" ShapeID="_x0000_i1167" DrawAspect="Content" ObjectID="_1707493573" r:id="rId326"/>
        </w:object>
      </w:r>
      <w:r>
        <w:rPr>
          <w:rFonts w:cs="B Nazanin" w:hint="cs"/>
          <w:sz w:val="28"/>
          <w:szCs w:val="28"/>
          <w:rtl/>
          <w:lang w:bidi="fa-IR"/>
        </w:rPr>
        <w:t xml:space="preserve"> سرعت و </w:t>
      </w:r>
      <w:r w:rsidRPr="00390EE2">
        <w:rPr>
          <w:rFonts w:cs="B Nazanin"/>
          <w:position w:val="-6"/>
          <w:sz w:val="28"/>
          <w:szCs w:val="28"/>
          <w:lang w:bidi="fa-IR"/>
        </w:rPr>
        <w:object w:dxaOrig="160" w:dyaOrig="260" w14:anchorId="43DD183B">
          <v:shape id="_x0000_i1168" type="#_x0000_t75" style="width:8.25pt;height:12.75pt" o:ole="">
            <v:imagedata r:id="rId319" o:title=""/>
          </v:shape>
          <o:OLEObject Type="Embed" ProgID="Equation.DSMT4" ShapeID="_x0000_i1168" DrawAspect="Content" ObjectID="_1707493574" r:id="rId327"/>
        </w:object>
      </w:r>
      <w:r>
        <w:rPr>
          <w:rFonts w:cs="B Nazanin" w:hint="cs"/>
          <w:sz w:val="28"/>
          <w:szCs w:val="28"/>
          <w:rtl/>
          <w:lang w:bidi="fa-IR"/>
        </w:rPr>
        <w:t xml:space="preserve"> زمان را نشان‌میدهد.</w:t>
      </w:r>
    </w:p>
    <w:p w14:paraId="1D993F47" w14:textId="69B5FF42" w:rsidR="00007E2E" w:rsidRDefault="00007E2E" w:rsidP="00390EE2">
      <w:pPr>
        <w:bidi/>
        <w:spacing w:before="120" w:after="120" w:line="276" w:lineRule="auto"/>
        <w:ind w:firstLine="720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>در این پروژه برای اندازه‌گیری ارتفاع چهارپره از یک سنسورآلتراسونیک استفاده</w:t>
      </w:r>
      <w:r w:rsidR="00126DA2">
        <w:rPr>
          <w:rFonts w:cs="B Nazanin" w:hint="eastAsia"/>
          <w:sz w:val="28"/>
          <w:szCs w:val="28"/>
          <w:lang w:bidi="fa-IR"/>
        </w:rPr>
        <w:t>‌</w:t>
      </w:r>
      <w:r>
        <w:rPr>
          <w:rFonts w:cs="B Nazanin" w:hint="cs"/>
          <w:sz w:val="28"/>
          <w:szCs w:val="28"/>
          <w:rtl/>
          <w:lang w:bidi="fa-IR"/>
        </w:rPr>
        <w:t>کردیم. بدین صورت که ارتفاع چهارپره در هرلحظه توسط سنسور</w:t>
      </w:r>
      <w:r w:rsidR="00126DA2">
        <w:rPr>
          <w:rFonts w:cs="B Nazanin" w:hint="cs"/>
          <w:sz w:val="28"/>
          <w:szCs w:val="28"/>
          <w:rtl/>
          <w:lang w:bidi="fa-IR"/>
        </w:rPr>
        <w:t>آ</w:t>
      </w:r>
      <w:r>
        <w:rPr>
          <w:rFonts w:cs="B Nazanin" w:hint="cs"/>
          <w:sz w:val="28"/>
          <w:szCs w:val="28"/>
          <w:rtl/>
          <w:lang w:bidi="fa-IR"/>
        </w:rPr>
        <w:t xml:space="preserve">لتراسونیک اندازه‌گیری می‌شود. از </w:t>
      </w:r>
      <w:r w:rsidRPr="00126DA2">
        <w:rPr>
          <w:rFonts w:asciiTheme="majorBidi" w:hAnsiTheme="majorBidi" w:cstheme="majorBidi"/>
          <w:sz w:val="24"/>
          <w:szCs w:val="24"/>
          <w:lang w:bidi="fa-IR"/>
        </w:rPr>
        <w:t>TCP/IP</w:t>
      </w:r>
      <w:r>
        <w:rPr>
          <w:rFonts w:cs="B Nazanin" w:hint="cs"/>
          <w:sz w:val="28"/>
          <w:szCs w:val="28"/>
          <w:rtl/>
          <w:lang w:bidi="fa-IR"/>
        </w:rPr>
        <w:t xml:space="preserve"> برای ارتباط بین نرم</w:t>
      </w:r>
      <w:r w:rsidR="00126DA2">
        <w:rPr>
          <w:rFonts w:cs="B Nazanin" w:hint="eastAsia"/>
          <w:sz w:val="28"/>
          <w:szCs w:val="28"/>
          <w:lang w:bidi="fa-IR"/>
        </w:rPr>
        <w:t>‌</w:t>
      </w:r>
      <w:r>
        <w:rPr>
          <w:rFonts w:cs="B Nazanin" w:hint="cs"/>
          <w:sz w:val="28"/>
          <w:szCs w:val="28"/>
          <w:rtl/>
          <w:lang w:bidi="fa-IR"/>
        </w:rPr>
        <w:t>افزار پایتون و متلب برای ارسال داده استفاده</w:t>
      </w:r>
      <w:r w:rsidR="00A37EFC">
        <w:rPr>
          <w:rFonts w:cs="B Nazanin" w:hint="eastAsia"/>
          <w:sz w:val="28"/>
          <w:szCs w:val="28"/>
          <w:lang w:bidi="fa-IR"/>
        </w:rPr>
        <w:t>‌</w:t>
      </w:r>
      <w:r>
        <w:rPr>
          <w:rFonts w:cs="B Nazanin" w:hint="cs"/>
          <w:sz w:val="28"/>
          <w:szCs w:val="28"/>
          <w:rtl/>
          <w:lang w:bidi="fa-IR"/>
        </w:rPr>
        <w:t>کردیم.</w:t>
      </w:r>
    </w:p>
    <w:p w14:paraId="748E87FA" w14:textId="474FFDC8" w:rsidR="00007E2E" w:rsidRPr="00A37EFC" w:rsidRDefault="009422DB" w:rsidP="00390EE2">
      <w:pPr>
        <w:bidi/>
        <w:spacing w:before="360" w:after="240" w:line="276" w:lineRule="auto"/>
        <w:jc w:val="lowKashida"/>
        <w:rPr>
          <w:rFonts w:cs="B Nazanin"/>
          <w:b/>
          <w:bCs/>
          <w:sz w:val="36"/>
          <w:szCs w:val="36"/>
          <w:rtl/>
          <w:lang w:bidi="fa-IR"/>
        </w:rPr>
      </w:pPr>
      <w:bookmarkStart w:id="760" w:name="_Hlk96693379"/>
      <w:r>
        <w:rPr>
          <w:rFonts w:cs="B Nazanin" w:hint="cs"/>
          <w:b/>
          <w:bCs/>
          <w:sz w:val="36"/>
          <w:szCs w:val="36"/>
          <w:rtl/>
          <w:lang w:bidi="fa-IR"/>
        </w:rPr>
        <w:t>5-4</w:t>
      </w:r>
      <w:r w:rsidR="00B51841" w:rsidRPr="00A37EFC">
        <w:rPr>
          <w:rFonts w:cs="B Nazanin" w:hint="cs"/>
          <w:b/>
          <w:bCs/>
          <w:sz w:val="36"/>
          <w:szCs w:val="36"/>
          <w:rtl/>
          <w:lang w:bidi="fa-IR"/>
        </w:rPr>
        <w:t xml:space="preserve">- </w:t>
      </w:r>
      <w:r w:rsidR="00041FA0" w:rsidRPr="00A37EFC">
        <w:rPr>
          <w:rFonts w:cs="B Nazanin" w:hint="cs"/>
          <w:b/>
          <w:bCs/>
          <w:sz w:val="36"/>
          <w:szCs w:val="36"/>
          <w:rtl/>
          <w:lang w:bidi="fa-IR"/>
        </w:rPr>
        <w:t>مدولاسیون پهنای پالس (</w:t>
      </w:r>
      <w:r w:rsidR="00041FA0" w:rsidRPr="00A37EFC">
        <w:rPr>
          <w:rFonts w:asciiTheme="majorBidi" w:hAnsiTheme="majorBidi" w:cstheme="majorBidi"/>
          <w:b/>
          <w:bCs/>
          <w:sz w:val="32"/>
          <w:szCs w:val="32"/>
          <w:lang w:bidi="fa-IR"/>
        </w:rPr>
        <w:t>PWM</w:t>
      </w:r>
      <w:r w:rsidR="00041FA0" w:rsidRPr="00A37EFC">
        <w:rPr>
          <w:rFonts w:asciiTheme="majorBidi" w:hAnsiTheme="majorBidi" w:cstheme="majorBidi"/>
          <w:b/>
          <w:bCs/>
          <w:sz w:val="36"/>
          <w:szCs w:val="36"/>
          <w:rtl/>
          <w:lang w:bidi="fa-IR"/>
        </w:rPr>
        <w:t>)</w:t>
      </w:r>
    </w:p>
    <w:bookmarkEnd w:id="760"/>
    <w:p w14:paraId="436D0D6A" w14:textId="09BCBC6C" w:rsidR="00D76874" w:rsidRDefault="00041FA0" w:rsidP="00227542">
      <w:pPr>
        <w:bidi/>
        <w:spacing w:before="120" w:after="120" w:line="276" w:lineRule="auto"/>
        <w:jc w:val="lowKashida"/>
        <w:rPr>
          <w:rFonts w:ascii="Tahoma" w:hAnsi="Tahoma" w:cs="B Nazanin"/>
          <w:color w:val="202122"/>
          <w:sz w:val="28"/>
          <w:szCs w:val="28"/>
          <w:shd w:val="clear" w:color="auto" w:fill="FFFFFF"/>
          <w:rtl/>
        </w:rPr>
      </w:pPr>
      <w:r>
        <w:rPr>
          <w:rFonts w:ascii="Tahoma" w:hAnsi="Tahoma" w:cs="B Nazanin" w:hint="cs"/>
          <w:color w:val="202122"/>
          <w:sz w:val="28"/>
          <w:szCs w:val="28"/>
          <w:shd w:val="clear" w:color="auto" w:fill="FFFFFF"/>
          <w:rtl/>
          <w:lang w:bidi="fa-IR"/>
        </w:rPr>
        <w:t xml:space="preserve">مدولاسیون پهنای پالس </w:t>
      </w:r>
      <w:r w:rsidRPr="00041FA0">
        <w:rPr>
          <w:rFonts w:ascii="Tahoma" w:hAnsi="Tahoma" w:cs="B Nazanin"/>
          <w:color w:val="202122"/>
          <w:sz w:val="28"/>
          <w:szCs w:val="28"/>
          <w:shd w:val="clear" w:color="auto" w:fill="FFFFFF"/>
          <w:rtl/>
        </w:rPr>
        <w:t>روشی برای تنظیم</w:t>
      </w:r>
      <w:r w:rsidRPr="00041FA0">
        <w:rPr>
          <w:rFonts w:ascii="Cambria" w:hAnsi="Cambria" w:cs="Cambria" w:hint="cs"/>
          <w:color w:val="202122"/>
          <w:sz w:val="28"/>
          <w:szCs w:val="28"/>
          <w:shd w:val="clear" w:color="auto" w:fill="FFFFFF"/>
          <w:rtl/>
        </w:rPr>
        <w:t> </w:t>
      </w:r>
      <w:r>
        <w:rPr>
          <w:rFonts w:cs="B Nazanin" w:hint="cs"/>
          <w:sz w:val="28"/>
          <w:szCs w:val="28"/>
          <w:rtl/>
        </w:rPr>
        <w:t>توان الکتریکی</w:t>
      </w:r>
      <w:r w:rsidRPr="00041FA0">
        <w:rPr>
          <w:rFonts w:ascii="Tahoma" w:hAnsi="Tahoma" w:cs="B Nazanin"/>
          <w:color w:val="202122"/>
          <w:sz w:val="28"/>
          <w:szCs w:val="28"/>
          <w:shd w:val="clear" w:color="auto" w:fill="FFFFFF"/>
          <w:rtl/>
        </w:rPr>
        <w:t xml:space="preserve"> داده‌شده به بار، با تغییردادن زمان قطع‌ و‌ وصل شدن منبع توان به بار (در هر سیکل) است</w:t>
      </w:r>
      <w:r>
        <w:rPr>
          <w:rFonts w:ascii="Tahoma" w:hAnsi="Tahoma" w:cs="B Nazanin" w:hint="cs"/>
          <w:color w:val="202122"/>
          <w:sz w:val="28"/>
          <w:szCs w:val="28"/>
          <w:shd w:val="clear" w:color="auto" w:fill="FFFFFF"/>
          <w:rtl/>
        </w:rPr>
        <w:t>.</w:t>
      </w:r>
      <w:r w:rsidRPr="00041FA0">
        <w:rPr>
          <w:rFonts w:ascii="Tahoma" w:hAnsi="Tahoma" w:cs="Tahoma"/>
          <w:color w:val="202122"/>
          <w:sz w:val="21"/>
          <w:szCs w:val="21"/>
          <w:shd w:val="clear" w:color="auto" w:fill="FFFFFF"/>
          <w:rtl/>
        </w:rPr>
        <w:t xml:space="preserve"> </w:t>
      </w:r>
      <w:r w:rsidRPr="00041FA0">
        <w:rPr>
          <w:rFonts w:ascii="Tahoma" w:hAnsi="Tahoma" w:cs="B Nazanin"/>
          <w:color w:val="202122"/>
          <w:sz w:val="28"/>
          <w:szCs w:val="28"/>
          <w:shd w:val="clear" w:color="auto" w:fill="FFFFFF"/>
          <w:rtl/>
        </w:rPr>
        <w:t xml:space="preserve">بخش </w:t>
      </w:r>
      <w:ins w:id="761" w:author="MF" w:date="2022-02-26T17:44:00Z">
        <w:r w:rsidR="00227542">
          <w:rPr>
            <w:rFonts w:ascii="Tahoma" w:hAnsi="Tahoma" w:cs="B Nazanin" w:hint="cs"/>
            <w:color w:val="202122"/>
            <w:sz w:val="28"/>
            <w:szCs w:val="28"/>
            <w:shd w:val="clear" w:color="auto" w:fill="FFFFFF"/>
            <w:rtl/>
          </w:rPr>
          <w:t xml:space="preserve">اصلی </w:t>
        </w:r>
      </w:ins>
      <w:del w:id="762" w:author="MF" w:date="2022-02-26T17:44:00Z">
        <w:r w:rsidRPr="00041FA0" w:rsidDel="00227542">
          <w:rPr>
            <w:rFonts w:ascii="Tahoma" w:hAnsi="Tahoma" w:cs="B Nazanin"/>
            <w:color w:val="202122"/>
            <w:sz w:val="28"/>
            <w:szCs w:val="28"/>
            <w:shd w:val="clear" w:color="auto" w:fill="FFFFFF"/>
            <w:rtl/>
          </w:rPr>
          <w:delText>اص</w:delText>
        </w:r>
        <w:r w:rsidDel="00227542">
          <w:rPr>
            <w:rFonts w:ascii="Tahoma" w:hAnsi="Tahoma" w:cs="B Nazanin" w:hint="cs"/>
            <w:color w:val="202122"/>
            <w:sz w:val="28"/>
            <w:szCs w:val="28"/>
            <w:shd w:val="clear" w:color="auto" w:fill="FFFFFF"/>
            <w:rtl/>
            <w:lang w:bidi="fa-IR"/>
          </w:rPr>
          <w:delText>لی</w:delText>
        </w:r>
      </w:del>
      <w:r w:rsidRPr="00041FA0">
        <w:rPr>
          <w:rFonts w:asciiTheme="majorBidi" w:hAnsiTheme="majorBidi" w:cstheme="majorBidi"/>
          <w:color w:val="202122"/>
          <w:sz w:val="24"/>
          <w:szCs w:val="24"/>
          <w:shd w:val="clear" w:color="auto" w:fill="FFFFFF"/>
        </w:rPr>
        <w:t xml:space="preserve">PWM </w:t>
      </w:r>
      <w:r w:rsidRPr="00041FA0">
        <w:rPr>
          <w:rFonts w:asciiTheme="majorBidi" w:hAnsiTheme="majorBidi" w:cstheme="majorBidi"/>
          <w:color w:val="202122"/>
          <w:sz w:val="24"/>
          <w:szCs w:val="24"/>
          <w:shd w:val="clear" w:color="auto" w:fill="FFFFFF"/>
          <w:rtl/>
        </w:rPr>
        <w:t xml:space="preserve"> </w:t>
      </w:r>
      <w:r w:rsidRPr="00041FA0">
        <w:rPr>
          <w:rFonts w:ascii="Tahoma" w:hAnsi="Tahoma" w:cs="B Nazanin"/>
          <w:color w:val="202122"/>
          <w:sz w:val="28"/>
          <w:szCs w:val="28"/>
          <w:shd w:val="clear" w:color="auto" w:fill="FFFFFF"/>
          <w:rtl/>
        </w:rPr>
        <w:t>، یک</w:t>
      </w:r>
      <w:r w:rsidRPr="00041FA0">
        <w:rPr>
          <w:rFonts w:ascii="Cambria" w:hAnsi="Cambria" w:cs="Cambria" w:hint="cs"/>
          <w:color w:val="202122"/>
          <w:sz w:val="28"/>
          <w:szCs w:val="28"/>
          <w:shd w:val="clear" w:color="auto" w:fill="FFFFFF"/>
          <w:rtl/>
        </w:rPr>
        <w:t> </w:t>
      </w:r>
      <w:hyperlink r:id="rId328" w:tooltip="سیگنال (مهندسی برق)" w:history="1">
        <w:r w:rsidRPr="00041FA0">
          <w:rPr>
            <w:rStyle w:val="Hyperlink"/>
            <w:rFonts w:ascii="Tahoma" w:hAnsi="Tahoma" w:cs="B Nazanin"/>
            <w:color w:val="auto"/>
            <w:sz w:val="28"/>
            <w:szCs w:val="28"/>
            <w:u w:val="none"/>
            <w:shd w:val="clear" w:color="auto" w:fill="FFFFFF"/>
            <w:rtl/>
          </w:rPr>
          <w:t>سیگنال</w:t>
        </w:r>
      </w:hyperlink>
      <w:r w:rsidRPr="00041FA0">
        <w:rPr>
          <w:rFonts w:ascii="Tahoma" w:hAnsi="Tahoma" w:cs="B Nazanin"/>
          <w:color w:val="202122"/>
          <w:sz w:val="28"/>
          <w:szCs w:val="28"/>
          <w:shd w:val="clear" w:color="auto" w:fill="FFFFFF"/>
        </w:rPr>
        <w:t> </w:t>
      </w:r>
      <w:r w:rsidRPr="00041FA0">
        <w:rPr>
          <w:rFonts w:ascii="Tahoma" w:hAnsi="Tahoma" w:cs="B Nazanin"/>
          <w:color w:val="202122"/>
          <w:sz w:val="28"/>
          <w:szCs w:val="28"/>
          <w:shd w:val="clear" w:color="auto" w:fill="FFFFFF"/>
          <w:rtl/>
        </w:rPr>
        <w:t>کنترلی به شکل</w:t>
      </w:r>
      <w:r w:rsidRPr="00041FA0">
        <w:rPr>
          <w:rFonts w:ascii="Cambria" w:hAnsi="Cambria" w:cs="Cambria" w:hint="cs"/>
          <w:color w:val="202122"/>
          <w:sz w:val="28"/>
          <w:szCs w:val="28"/>
          <w:shd w:val="clear" w:color="auto" w:fill="FFFFFF"/>
          <w:rtl/>
        </w:rPr>
        <w:t> </w:t>
      </w:r>
      <w:hyperlink r:id="rId329" w:tooltip="موج مربعی" w:history="1">
        <w:r w:rsidRPr="00041FA0">
          <w:rPr>
            <w:rStyle w:val="Hyperlink"/>
            <w:rFonts w:ascii="Tahoma" w:hAnsi="Tahoma" w:cs="B Nazanin"/>
            <w:color w:val="auto"/>
            <w:sz w:val="28"/>
            <w:szCs w:val="28"/>
            <w:u w:val="none"/>
            <w:shd w:val="clear" w:color="auto" w:fill="FFFFFF"/>
            <w:rtl/>
          </w:rPr>
          <w:t>موج مربعی</w:t>
        </w:r>
      </w:hyperlink>
      <w:r w:rsidRPr="00041FA0">
        <w:rPr>
          <w:rFonts w:ascii="Tahoma" w:hAnsi="Tahoma" w:cs="B Nazanin"/>
          <w:sz w:val="28"/>
          <w:szCs w:val="28"/>
          <w:shd w:val="clear" w:color="auto" w:fill="FFFFFF"/>
        </w:rPr>
        <w:t> </w:t>
      </w:r>
      <w:r w:rsidRPr="00041FA0">
        <w:rPr>
          <w:rFonts w:ascii="Tahoma" w:hAnsi="Tahoma" w:cs="B Nazanin"/>
          <w:color w:val="202122"/>
          <w:sz w:val="28"/>
          <w:szCs w:val="28"/>
          <w:shd w:val="clear" w:color="auto" w:fill="FFFFFF"/>
          <w:rtl/>
        </w:rPr>
        <w:t>(پالس) است، به‌طوری‌که</w:t>
      </w:r>
      <w:r w:rsidRPr="00041FA0">
        <w:rPr>
          <w:rFonts w:ascii="Cambria" w:hAnsi="Cambria" w:cs="Cambria" w:hint="cs"/>
          <w:color w:val="202122"/>
          <w:sz w:val="28"/>
          <w:szCs w:val="28"/>
          <w:shd w:val="clear" w:color="auto" w:fill="FFFFFF"/>
          <w:rtl/>
        </w:rPr>
        <w:t> </w:t>
      </w:r>
      <w:hyperlink r:id="rId330" w:tooltip="دوره کاری" w:history="1">
        <w:r w:rsidRPr="00041FA0">
          <w:rPr>
            <w:rStyle w:val="Hyperlink"/>
            <w:rFonts w:ascii="Tahoma" w:hAnsi="Tahoma" w:cs="B Nazanin"/>
            <w:color w:val="auto"/>
            <w:sz w:val="28"/>
            <w:szCs w:val="28"/>
            <w:u w:val="none"/>
            <w:shd w:val="clear" w:color="auto" w:fill="FFFFFF"/>
            <w:rtl/>
          </w:rPr>
          <w:t>دور</w:t>
        </w:r>
        <w:r w:rsidR="00126DA2">
          <w:rPr>
            <w:rStyle w:val="Hyperlink"/>
            <w:rFonts w:ascii="Tahoma" w:hAnsi="Tahoma" w:cs="B Nazanin" w:hint="cs"/>
            <w:color w:val="auto"/>
            <w:sz w:val="28"/>
            <w:szCs w:val="28"/>
            <w:u w:val="none"/>
            <w:shd w:val="clear" w:color="auto" w:fill="FFFFFF"/>
            <w:rtl/>
          </w:rPr>
          <w:t>ه</w:t>
        </w:r>
        <w:r w:rsidR="00A37EFC">
          <w:rPr>
            <w:rStyle w:val="Hyperlink"/>
            <w:rFonts w:ascii="Tahoma" w:hAnsi="Tahoma" w:cs="B Nazanin"/>
            <w:color w:val="auto"/>
            <w:sz w:val="28"/>
            <w:szCs w:val="28"/>
            <w:u w:val="none"/>
            <w:shd w:val="clear" w:color="auto" w:fill="FFFFFF"/>
          </w:rPr>
          <w:t>‌</w:t>
        </w:r>
        <w:r w:rsidRPr="00041FA0">
          <w:rPr>
            <w:rStyle w:val="Hyperlink"/>
            <w:rFonts w:ascii="Tahoma" w:hAnsi="Tahoma" w:cs="B Nazanin"/>
            <w:color w:val="auto"/>
            <w:sz w:val="28"/>
            <w:szCs w:val="28"/>
            <w:u w:val="none"/>
            <w:shd w:val="clear" w:color="auto" w:fill="FFFFFF"/>
            <w:rtl/>
          </w:rPr>
          <w:t>کاری</w:t>
        </w:r>
      </w:hyperlink>
      <w:r w:rsidRPr="00041FA0">
        <w:rPr>
          <w:rFonts w:ascii="Tahoma" w:hAnsi="Tahoma" w:cs="B Nazanin"/>
          <w:color w:val="202122"/>
          <w:sz w:val="28"/>
          <w:szCs w:val="28"/>
          <w:shd w:val="clear" w:color="auto" w:fill="FFFFFF"/>
        </w:rPr>
        <w:t> (</w:t>
      </w:r>
      <w:r w:rsidRPr="00041FA0">
        <w:rPr>
          <w:rFonts w:asciiTheme="majorBidi" w:hAnsiTheme="majorBidi" w:cstheme="majorBidi"/>
          <w:color w:val="202122"/>
          <w:sz w:val="24"/>
          <w:szCs w:val="24"/>
          <w:shd w:val="clear" w:color="auto" w:fill="FFFFFF"/>
        </w:rPr>
        <w:t>Duty cycle</w:t>
      </w:r>
      <w:r w:rsidRPr="00041FA0">
        <w:rPr>
          <w:rFonts w:ascii="Tahoma" w:hAnsi="Tahoma" w:cs="B Nazanin"/>
          <w:color w:val="202122"/>
          <w:sz w:val="28"/>
          <w:szCs w:val="28"/>
          <w:shd w:val="clear" w:color="auto" w:fill="FFFFFF"/>
        </w:rPr>
        <w:t xml:space="preserve">) </w:t>
      </w:r>
      <w:r w:rsidRPr="00041FA0">
        <w:rPr>
          <w:rFonts w:ascii="Tahoma" w:hAnsi="Tahoma" w:cs="B Nazanin"/>
          <w:color w:val="202122"/>
          <w:sz w:val="28"/>
          <w:szCs w:val="28"/>
          <w:shd w:val="clear" w:color="auto" w:fill="FFFFFF"/>
          <w:rtl/>
        </w:rPr>
        <w:t>پالس‌ها، در هر</w:t>
      </w:r>
      <w:r w:rsidRPr="00041FA0">
        <w:rPr>
          <w:rFonts w:ascii="Cambria" w:hAnsi="Cambria" w:cs="Cambria" w:hint="cs"/>
          <w:color w:val="202122"/>
          <w:sz w:val="28"/>
          <w:szCs w:val="28"/>
          <w:shd w:val="clear" w:color="auto" w:fill="FFFFFF"/>
          <w:rtl/>
        </w:rPr>
        <w:t> </w:t>
      </w:r>
      <w:hyperlink r:id="rId331" w:tooltip="دوره تناوب" w:history="1">
        <w:r w:rsidRPr="00041FA0">
          <w:rPr>
            <w:rStyle w:val="Hyperlink"/>
            <w:rFonts w:ascii="Tahoma" w:hAnsi="Tahoma" w:cs="B Nazanin"/>
            <w:color w:val="auto"/>
            <w:sz w:val="28"/>
            <w:szCs w:val="28"/>
            <w:u w:val="none"/>
            <w:shd w:val="clear" w:color="auto" w:fill="FFFFFF"/>
            <w:rtl/>
          </w:rPr>
          <w:t>دور</w:t>
        </w:r>
        <w:r w:rsidR="00126DA2">
          <w:rPr>
            <w:rStyle w:val="Hyperlink"/>
            <w:rFonts w:ascii="Tahoma" w:hAnsi="Tahoma" w:cs="B Nazanin" w:hint="cs"/>
            <w:color w:val="auto"/>
            <w:sz w:val="28"/>
            <w:szCs w:val="28"/>
            <w:u w:val="none"/>
            <w:shd w:val="clear" w:color="auto" w:fill="FFFFFF"/>
            <w:rtl/>
          </w:rPr>
          <w:t>ه‌ی</w:t>
        </w:r>
        <w:r w:rsidRPr="00041FA0">
          <w:rPr>
            <w:rStyle w:val="Hyperlink"/>
            <w:rFonts w:ascii="Tahoma" w:hAnsi="Tahoma" w:cs="B Nazanin"/>
            <w:color w:val="auto"/>
            <w:sz w:val="28"/>
            <w:szCs w:val="28"/>
            <w:u w:val="none"/>
            <w:shd w:val="clear" w:color="auto" w:fill="FFFFFF"/>
            <w:rtl/>
          </w:rPr>
          <w:t xml:space="preserve"> تناوب</w:t>
        </w:r>
      </w:hyperlink>
      <w:r w:rsidRPr="00041FA0">
        <w:rPr>
          <w:rFonts w:ascii="Tahoma" w:hAnsi="Tahoma" w:cs="B Nazanin"/>
          <w:color w:val="202122"/>
          <w:sz w:val="28"/>
          <w:szCs w:val="28"/>
          <w:shd w:val="clear" w:color="auto" w:fill="FFFFFF"/>
        </w:rPr>
        <w:t> </w:t>
      </w:r>
      <w:r w:rsidRPr="00041FA0">
        <w:rPr>
          <w:rFonts w:ascii="Tahoma" w:hAnsi="Tahoma" w:cs="B Nazanin"/>
          <w:color w:val="202122"/>
          <w:sz w:val="28"/>
          <w:szCs w:val="28"/>
          <w:shd w:val="clear" w:color="auto" w:fill="FFFFFF"/>
          <w:rtl/>
        </w:rPr>
        <w:t>موج</w:t>
      </w:r>
      <w:r>
        <w:rPr>
          <w:rFonts w:ascii="Tahoma" w:hAnsi="Tahoma" w:cs="B Nazanin" w:hint="cs"/>
          <w:color w:val="202122"/>
          <w:sz w:val="28"/>
          <w:szCs w:val="28"/>
          <w:shd w:val="clear" w:color="auto" w:fill="FFFFFF"/>
          <w:rtl/>
          <w:lang w:bidi="fa-IR"/>
        </w:rPr>
        <w:t xml:space="preserve">، </w:t>
      </w:r>
      <w:r w:rsidRPr="00041FA0">
        <w:rPr>
          <w:rFonts w:ascii="Tahoma" w:hAnsi="Tahoma" w:cs="B Nazanin"/>
          <w:color w:val="202122"/>
          <w:sz w:val="28"/>
          <w:szCs w:val="28"/>
          <w:shd w:val="clear" w:color="auto" w:fill="FFFFFF"/>
          <w:rtl/>
        </w:rPr>
        <w:t>قابل تنظیم است</w:t>
      </w:r>
      <w:r>
        <w:rPr>
          <w:rFonts w:ascii="Tahoma" w:hAnsi="Tahoma" w:cs="B Nazanin" w:hint="cs"/>
          <w:color w:val="202122"/>
          <w:sz w:val="28"/>
          <w:szCs w:val="28"/>
          <w:shd w:val="clear" w:color="auto" w:fill="FFFFFF"/>
          <w:rtl/>
        </w:rPr>
        <w:t xml:space="preserve">. </w:t>
      </w:r>
      <w:r w:rsidRPr="00041FA0">
        <w:rPr>
          <w:rFonts w:ascii="Tahoma" w:hAnsi="Tahoma" w:cs="B Nazanin"/>
          <w:color w:val="202122"/>
          <w:sz w:val="28"/>
          <w:szCs w:val="28"/>
          <w:shd w:val="clear" w:color="auto" w:fill="FFFFFF"/>
          <w:rtl/>
        </w:rPr>
        <w:t>دور</w:t>
      </w:r>
      <w:r w:rsidR="00126DA2">
        <w:rPr>
          <w:rFonts w:ascii="Tahoma" w:hAnsi="Tahoma" w:cs="B Nazanin" w:hint="cs"/>
          <w:color w:val="202122"/>
          <w:sz w:val="28"/>
          <w:szCs w:val="28"/>
          <w:shd w:val="clear" w:color="auto" w:fill="FFFFFF"/>
          <w:rtl/>
        </w:rPr>
        <w:t>ه‌ی</w:t>
      </w:r>
      <w:r w:rsidR="00A37EFC">
        <w:rPr>
          <w:rFonts w:ascii="Tahoma" w:hAnsi="Tahoma" w:cs="B Nazanin"/>
          <w:color w:val="202122"/>
          <w:sz w:val="28"/>
          <w:szCs w:val="28"/>
          <w:shd w:val="clear" w:color="auto" w:fill="FFFFFF"/>
        </w:rPr>
        <w:t>‌</w:t>
      </w:r>
      <w:r w:rsidRPr="00041FA0">
        <w:rPr>
          <w:rFonts w:ascii="Tahoma" w:hAnsi="Tahoma" w:cs="B Nazanin"/>
          <w:color w:val="202122"/>
          <w:sz w:val="28"/>
          <w:szCs w:val="28"/>
          <w:shd w:val="clear" w:color="auto" w:fill="FFFFFF"/>
          <w:rtl/>
        </w:rPr>
        <w:t>کاری، نسبت مد</w:t>
      </w:r>
      <w:r w:rsidR="008B4C85">
        <w:rPr>
          <w:rFonts w:ascii="Tahoma" w:hAnsi="Tahoma" w:cs="B Nazanin" w:hint="cs"/>
          <w:color w:val="202122"/>
          <w:sz w:val="28"/>
          <w:szCs w:val="28"/>
          <w:shd w:val="clear" w:color="auto" w:fill="FFFFFF"/>
          <w:rtl/>
        </w:rPr>
        <w:t>ت</w:t>
      </w:r>
      <w:r w:rsidRPr="00041FA0">
        <w:rPr>
          <w:rFonts w:ascii="Tahoma" w:hAnsi="Tahoma" w:cs="B Nazanin"/>
          <w:color w:val="202122"/>
          <w:sz w:val="28"/>
          <w:szCs w:val="28"/>
          <w:shd w:val="clear" w:color="auto" w:fill="FFFFFF"/>
        </w:rPr>
        <w:t xml:space="preserve"> </w:t>
      </w:r>
      <w:r w:rsidRPr="005C0741">
        <w:rPr>
          <w:rFonts w:asciiTheme="majorBidi" w:hAnsiTheme="majorBidi" w:cstheme="majorBidi"/>
          <w:color w:val="202122"/>
          <w:sz w:val="24"/>
          <w:szCs w:val="24"/>
          <w:shd w:val="clear" w:color="auto" w:fill="FFFFFF"/>
        </w:rPr>
        <w:t>High</w:t>
      </w:r>
      <w:r w:rsidR="00A37EFC">
        <w:rPr>
          <w:rFonts w:asciiTheme="majorBidi" w:hAnsiTheme="majorBidi" w:cstheme="majorBidi"/>
          <w:color w:val="202122"/>
          <w:sz w:val="24"/>
          <w:szCs w:val="24"/>
          <w:shd w:val="clear" w:color="auto" w:fill="FFFFFF"/>
        </w:rPr>
        <w:t xml:space="preserve"> </w:t>
      </w:r>
      <w:r w:rsidRPr="00041FA0">
        <w:rPr>
          <w:rFonts w:ascii="Tahoma" w:hAnsi="Tahoma" w:cs="B Nazanin"/>
          <w:color w:val="202122"/>
          <w:sz w:val="28"/>
          <w:szCs w:val="28"/>
          <w:shd w:val="clear" w:color="auto" w:fill="FFFFFF"/>
          <w:rtl/>
        </w:rPr>
        <w:t>بودن موج مربعی به دور</w:t>
      </w:r>
      <w:r w:rsidR="00126DA2">
        <w:rPr>
          <w:rFonts w:ascii="Tahoma" w:hAnsi="Tahoma" w:cs="B Nazanin" w:hint="cs"/>
          <w:color w:val="202122"/>
          <w:sz w:val="28"/>
          <w:szCs w:val="28"/>
          <w:shd w:val="clear" w:color="auto" w:fill="FFFFFF"/>
          <w:rtl/>
        </w:rPr>
        <w:t>ه‌ی</w:t>
      </w:r>
      <w:r w:rsidRPr="00041FA0">
        <w:rPr>
          <w:rFonts w:ascii="Tahoma" w:hAnsi="Tahoma" w:cs="B Nazanin"/>
          <w:color w:val="202122"/>
          <w:sz w:val="28"/>
          <w:szCs w:val="28"/>
          <w:shd w:val="clear" w:color="auto" w:fill="FFFFFF"/>
          <w:rtl/>
        </w:rPr>
        <w:t xml:space="preserve"> تناوب آن است، و برحسب درصد</w:t>
      </w:r>
      <w:r w:rsidR="008B4C85">
        <w:rPr>
          <w:rFonts w:ascii="Tahoma" w:hAnsi="Tahoma" w:cs="B Nazanin" w:hint="cs"/>
          <w:color w:val="202122"/>
          <w:sz w:val="28"/>
          <w:szCs w:val="28"/>
          <w:shd w:val="clear" w:color="auto" w:fill="FFFFFF"/>
          <w:rtl/>
        </w:rPr>
        <w:t xml:space="preserve"> </w:t>
      </w:r>
      <w:r w:rsidRPr="00041FA0">
        <w:rPr>
          <w:rFonts w:ascii="Tahoma" w:hAnsi="Tahoma" w:cs="B Nazanin"/>
          <w:color w:val="202122"/>
          <w:sz w:val="28"/>
          <w:szCs w:val="28"/>
          <w:shd w:val="clear" w:color="auto" w:fill="FFFFFF"/>
          <w:rtl/>
        </w:rPr>
        <w:t>بیان</w:t>
      </w:r>
      <w:r w:rsidR="00126DA2">
        <w:rPr>
          <w:rFonts w:ascii="Tahoma" w:hAnsi="Tahoma" w:cs="B Nazanin" w:hint="cs"/>
          <w:color w:val="202122"/>
          <w:sz w:val="28"/>
          <w:szCs w:val="28"/>
          <w:shd w:val="clear" w:color="auto" w:fill="FFFFFF"/>
          <w:rtl/>
        </w:rPr>
        <w:t>‌</w:t>
      </w:r>
      <w:r w:rsidRPr="00041FA0">
        <w:rPr>
          <w:rFonts w:ascii="Tahoma" w:hAnsi="Tahoma" w:cs="B Nazanin"/>
          <w:color w:val="202122"/>
          <w:sz w:val="28"/>
          <w:szCs w:val="28"/>
          <w:shd w:val="clear" w:color="auto" w:fill="FFFFFF"/>
          <w:rtl/>
        </w:rPr>
        <w:t>می‌شود. در واقع این سیگنال، قطع و وصل شدن منبع توان به بار را تعیین می‌کند</w:t>
      </w:r>
      <w:r w:rsidR="00421EF3">
        <w:rPr>
          <w:rFonts w:ascii="Tahoma" w:hAnsi="Tahoma" w:cs="B Nazanin" w:hint="cs"/>
          <w:color w:val="202122"/>
          <w:sz w:val="28"/>
          <w:szCs w:val="28"/>
          <w:shd w:val="clear" w:color="auto" w:fill="FFFFFF"/>
          <w:rtl/>
        </w:rPr>
        <w:t>.</w:t>
      </w:r>
    </w:p>
    <w:p w14:paraId="2577FC43" w14:textId="4E19F664" w:rsidR="00303F1C" w:rsidRDefault="00277409" w:rsidP="00390EE2">
      <w:pPr>
        <w:bidi/>
        <w:spacing w:before="120" w:after="120" w:line="276" w:lineRule="auto"/>
        <w:ind w:firstLine="720"/>
        <w:jc w:val="lowKashida"/>
        <w:rPr>
          <w:rFonts w:ascii="Tahoma" w:hAnsi="Tahoma" w:cs="B Nazanin"/>
          <w:color w:val="202122"/>
          <w:sz w:val="28"/>
          <w:szCs w:val="28"/>
          <w:shd w:val="clear" w:color="auto" w:fill="FFFFFF"/>
          <w:rtl/>
          <w:lang w:bidi="fa-IR"/>
        </w:rPr>
      </w:pPr>
      <w:r>
        <w:rPr>
          <w:rFonts w:ascii="Tahoma" w:hAnsi="Tahoma" w:cs="B Nazanin" w:hint="cs"/>
          <w:color w:val="202122"/>
          <w:sz w:val="28"/>
          <w:szCs w:val="28"/>
          <w:shd w:val="clear" w:color="auto" w:fill="FFFFFF"/>
          <w:rtl/>
          <w:lang w:bidi="fa-IR"/>
        </w:rPr>
        <w:t>کارانداز</w:t>
      </w:r>
      <w:r w:rsidR="00966A18">
        <w:rPr>
          <w:rFonts w:ascii="Tahoma" w:hAnsi="Tahoma" w:cs="B Nazanin" w:hint="cs"/>
          <w:color w:val="202122"/>
          <w:sz w:val="28"/>
          <w:szCs w:val="28"/>
          <w:shd w:val="clear" w:color="auto" w:fill="FFFFFF"/>
          <w:rtl/>
          <w:lang w:bidi="fa-IR"/>
        </w:rPr>
        <w:t xml:space="preserve">های استفاده‌شده در این پروژه از نوع </w:t>
      </w:r>
      <w:r w:rsidR="00966A18" w:rsidRPr="00126DA2">
        <w:rPr>
          <w:rFonts w:asciiTheme="majorBidi" w:hAnsiTheme="majorBidi" w:cstheme="majorBidi"/>
          <w:color w:val="202122"/>
          <w:sz w:val="24"/>
          <w:szCs w:val="24"/>
          <w:shd w:val="clear" w:color="auto" w:fill="FFFFFF"/>
          <w:lang w:bidi="fa-IR"/>
        </w:rPr>
        <w:t>Sky30A</w:t>
      </w:r>
      <w:r w:rsidR="00966A18">
        <w:rPr>
          <w:rFonts w:ascii="Tahoma" w:hAnsi="Tahoma" w:cs="B Nazanin" w:hint="cs"/>
          <w:color w:val="202122"/>
          <w:sz w:val="28"/>
          <w:szCs w:val="28"/>
          <w:shd w:val="clear" w:color="auto" w:fill="FFFFFF"/>
          <w:rtl/>
          <w:lang w:bidi="fa-IR"/>
        </w:rPr>
        <w:t xml:space="preserve"> هستند که فرکانس</w:t>
      </w:r>
      <w:r w:rsidR="00A37EFC">
        <w:rPr>
          <w:rFonts w:ascii="Tahoma" w:hAnsi="Tahoma" w:cs="B Nazanin" w:hint="eastAsia"/>
          <w:color w:val="202122"/>
          <w:sz w:val="28"/>
          <w:szCs w:val="28"/>
          <w:shd w:val="clear" w:color="auto" w:fill="FFFFFF"/>
          <w:lang w:bidi="fa-IR"/>
        </w:rPr>
        <w:t>‌</w:t>
      </w:r>
      <w:r w:rsidR="00966A18">
        <w:rPr>
          <w:rFonts w:ascii="Tahoma" w:hAnsi="Tahoma" w:cs="B Nazanin" w:hint="cs"/>
          <w:color w:val="202122"/>
          <w:sz w:val="28"/>
          <w:szCs w:val="28"/>
          <w:shd w:val="clear" w:color="auto" w:fill="FFFFFF"/>
          <w:rtl/>
          <w:lang w:bidi="fa-IR"/>
        </w:rPr>
        <w:t>کاری آن‌ها بین 100 تا 400 هرتز می</w:t>
      </w:r>
      <w:r w:rsidR="00A37EFC">
        <w:rPr>
          <w:rFonts w:ascii="Tahoma" w:hAnsi="Tahoma" w:cs="B Nazanin" w:hint="eastAsia"/>
          <w:color w:val="202122"/>
          <w:sz w:val="28"/>
          <w:szCs w:val="28"/>
          <w:shd w:val="clear" w:color="auto" w:fill="FFFFFF"/>
          <w:lang w:bidi="fa-IR"/>
        </w:rPr>
        <w:t>‌</w:t>
      </w:r>
      <w:r w:rsidR="00966A18">
        <w:rPr>
          <w:rFonts w:ascii="Tahoma" w:hAnsi="Tahoma" w:cs="B Nazanin" w:hint="cs"/>
          <w:color w:val="202122"/>
          <w:sz w:val="28"/>
          <w:szCs w:val="28"/>
          <w:shd w:val="clear" w:color="auto" w:fill="FFFFFF"/>
          <w:rtl/>
          <w:lang w:bidi="fa-IR"/>
        </w:rPr>
        <w:t xml:space="preserve">باشد. </w:t>
      </w:r>
      <w:r w:rsidR="00A75DC3">
        <w:rPr>
          <w:rFonts w:ascii="Tahoma" w:hAnsi="Tahoma" w:cs="B Nazanin" w:hint="cs"/>
          <w:color w:val="202122"/>
          <w:sz w:val="28"/>
          <w:szCs w:val="28"/>
          <w:shd w:val="clear" w:color="auto" w:fill="FFFFFF"/>
          <w:rtl/>
          <w:lang w:bidi="fa-IR"/>
        </w:rPr>
        <w:t>دوره</w:t>
      </w:r>
      <w:r w:rsidR="00A75DC3">
        <w:rPr>
          <w:rFonts w:ascii="Tahoma" w:hAnsi="Tahoma" w:cs="B Nazanin" w:hint="eastAsia"/>
          <w:color w:val="202122"/>
          <w:sz w:val="28"/>
          <w:szCs w:val="28"/>
          <w:shd w:val="clear" w:color="auto" w:fill="FFFFFF"/>
          <w:rtl/>
          <w:lang w:bidi="fa-IR"/>
        </w:rPr>
        <w:t>‌</w:t>
      </w:r>
      <w:r w:rsidR="00A75DC3">
        <w:rPr>
          <w:rFonts w:ascii="Tahoma" w:hAnsi="Tahoma" w:cs="B Nazanin" w:hint="cs"/>
          <w:color w:val="202122"/>
          <w:sz w:val="28"/>
          <w:szCs w:val="28"/>
          <w:shd w:val="clear" w:color="auto" w:fill="FFFFFF"/>
          <w:rtl/>
          <w:lang w:bidi="fa-IR"/>
        </w:rPr>
        <w:t xml:space="preserve">کاری آنها در فرکانس‌های مطرح شده به صورت </w:t>
      </w:r>
      <w:r>
        <w:rPr>
          <w:rFonts w:ascii="Tahoma" w:hAnsi="Tahoma" w:cs="B Nazanin" w:hint="cs"/>
          <w:color w:val="202122"/>
          <w:sz w:val="28"/>
          <w:szCs w:val="28"/>
          <w:shd w:val="clear" w:color="auto" w:fill="FFFFFF"/>
          <w:rtl/>
          <w:lang w:bidi="fa-IR"/>
        </w:rPr>
        <w:t>جدول4-5</w:t>
      </w:r>
      <w:r w:rsidR="00A75DC3">
        <w:rPr>
          <w:rFonts w:ascii="Tahoma" w:hAnsi="Tahoma" w:cs="B Nazanin" w:hint="cs"/>
          <w:color w:val="202122"/>
          <w:sz w:val="28"/>
          <w:szCs w:val="28"/>
          <w:shd w:val="clear" w:color="auto" w:fill="FFFFFF"/>
          <w:rtl/>
          <w:lang w:bidi="fa-IR"/>
        </w:rPr>
        <w:t xml:space="preserve"> است:</w:t>
      </w:r>
    </w:p>
    <w:p w14:paraId="23A8004F" w14:textId="349DB196" w:rsidR="00277409" w:rsidRPr="00277409" w:rsidRDefault="00277409" w:rsidP="00277409">
      <w:pPr>
        <w:tabs>
          <w:tab w:val="left" w:pos="4143"/>
        </w:tabs>
        <w:bidi/>
        <w:spacing w:line="276" w:lineRule="auto"/>
        <w:jc w:val="center"/>
        <w:rPr>
          <w:rFonts w:ascii="Tahoma" w:hAnsi="Tahoma" w:cs="B Nazanin"/>
          <w:color w:val="202122"/>
          <w:sz w:val="24"/>
          <w:szCs w:val="24"/>
          <w:shd w:val="clear" w:color="auto" w:fill="FFFFFF"/>
          <w:rtl/>
          <w:lang w:bidi="fa-IR"/>
        </w:rPr>
      </w:pPr>
      <w:bookmarkStart w:id="763" w:name="_Hlk96696036"/>
      <w:r w:rsidRPr="00D76874">
        <w:rPr>
          <w:rFonts w:ascii="Tahoma" w:hAnsi="Tahoma" w:cs="B Nazanin" w:hint="cs"/>
          <w:color w:val="202122"/>
          <w:sz w:val="24"/>
          <w:szCs w:val="24"/>
          <w:shd w:val="clear" w:color="auto" w:fill="FFFFFF"/>
          <w:rtl/>
          <w:lang w:bidi="fa-IR"/>
        </w:rPr>
        <w:t>جدول</w:t>
      </w:r>
      <w:r>
        <w:rPr>
          <w:rFonts w:ascii="Tahoma" w:hAnsi="Tahoma" w:cs="B Nazanin" w:hint="cs"/>
          <w:color w:val="202122"/>
          <w:sz w:val="24"/>
          <w:szCs w:val="24"/>
          <w:shd w:val="clear" w:color="auto" w:fill="FFFFFF"/>
          <w:rtl/>
          <w:lang w:bidi="fa-IR"/>
        </w:rPr>
        <w:t>4-5</w:t>
      </w:r>
      <w:r w:rsidRPr="00D76874">
        <w:rPr>
          <w:rFonts w:ascii="Tahoma" w:hAnsi="Tahoma" w:cs="B Nazanin" w:hint="cs"/>
          <w:color w:val="202122"/>
          <w:sz w:val="24"/>
          <w:szCs w:val="24"/>
          <w:shd w:val="clear" w:color="auto" w:fill="FFFFFF"/>
          <w:rtl/>
          <w:lang w:bidi="fa-IR"/>
        </w:rPr>
        <w:t>: بازه‌کاری درایورها در فرکانس‌های مختلف</w:t>
      </w:r>
    </w:p>
    <w:tbl>
      <w:tblPr>
        <w:tblStyle w:val="TableGrid"/>
        <w:bidiVisual/>
        <w:tblW w:w="0" w:type="auto"/>
        <w:tblInd w:w="3056" w:type="dxa"/>
        <w:tblLook w:val="04A0" w:firstRow="1" w:lastRow="0" w:firstColumn="1" w:lastColumn="0" w:noHBand="0" w:noVBand="1"/>
      </w:tblPr>
      <w:tblGrid>
        <w:gridCol w:w="1664"/>
        <w:gridCol w:w="1665"/>
      </w:tblGrid>
      <w:tr w:rsidR="00A75DC3" w14:paraId="7260ECE0" w14:textId="77777777" w:rsidTr="00277409">
        <w:trPr>
          <w:trHeight w:val="415"/>
        </w:trPr>
        <w:tc>
          <w:tcPr>
            <w:tcW w:w="1664" w:type="dxa"/>
            <w:vAlign w:val="center"/>
          </w:tcPr>
          <w:bookmarkEnd w:id="763"/>
          <w:p w14:paraId="0ABC0BA3" w14:textId="63B25598" w:rsidR="00A75DC3" w:rsidRDefault="00A75DC3" w:rsidP="00277409">
            <w:pPr>
              <w:bidi/>
              <w:spacing w:line="276" w:lineRule="auto"/>
              <w:jc w:val="center"/>
              <w:rPr>
                <w:rFonts w:ascii="Tahoma" w:hAnsi="Tahoma" w:cs="B Nazanin"/>
                <w:color w:val="202122"/>
                <w:sz w:val="28"/>
                <w:szCs w:val="28"/>
                <w:shd w:val="clear" w:color="auto" w:fill="FFFFFF"/>
                <w:rtl/>
                <w:lang w:bidi="fa-IR"/>
              </w:rPr>
            </w:pPr>
            <w:r>
              <w:rPr>
                <w:rFonts w:ascii="Tahoma" w:hAnsi="Tahoma" w:cs="B Nazanin" w:hint="cs"/>
                <w:color w:val="202122"/>
                <w:sz w:val="28"/>
                <w:szCs w:val="28"/>
                <w:shd w:val="clear" w:color="auto" w:fill="FFFFFF"/>
                <w:rtl/>
                <w:lang w:bidi="fa-IR"/>
              </w:rPr>
              <w:t>دوره‌کاری</w:t>
            </w:r>
          </w:p>
        </w:tc>
        <w:tc>
          <w:tcPr>
            <w:tcW w:w="1665" w:type="dxa"/>
            <w:vAlign w:val="center"/>
          </w:tcPr>
          <w:p w14:paraId="6B1727DB" w14:textId="4B8A8893" w:rsidR="00A75DC3" w:rsidRDefault="00A75DC3" w:rsidP="00277409">
            <w:pPr>
              <w:bidi/>
              <w:spacing w:line="276" w:lineRule="auto"/>
              <w:jc w:val="center"/>
              <w:rPr>
                <w:rFonts w:ascii="Tahoma" w:hAnsi="Tahoma" w:cs="B Nazanin"/>
                <w:color w:val="202122"/>
                <w:sz w:val="28"/>
                <w:szCs w:val="28"/>
                <w:shd w:val="clear" w:color="auto" w:fill="FFFFFF"/>
                <w:rtl/>
                <w:lang w:bidi="fa-IR"/>
              </w:rPr>
            </w:pPr>
            <w:r>
              <w:rPr>
                <w:rFonts w:ascii="Tahoma" w:hAnsi="Tahoma" w:cs="B Nazanin" w:hint="cs"/>
                <w:color w:val="202122"/>
                <w:sz w:val="28"/>
                <w:szCs w:val="28"/>
                <w:shd w:val="clear" w:color="auto" w:fill="FFFFFF"/>
                <w:rtl/>
                <w:lang w:bidi="fa-IR"/>
              </w:rPr>
              <w:t>فرکانس</w:t>
            </w:r>
          </w:p>
        </w:tc>
      </w:tr>
      <w:tr w:rsidR="00A75DC3" w14:paraId="035A6230" w14:textId="77777777" w:rsidTr="00277409">
        <w:trPr>
          <w:trHeight w:val="415"/>
        </w:trPr>
        <w:tc>
          <w:tcPr>
            <w:tcW w:w="1664" w:type="dxa"/>
            <w:vAlign w:val="center"/>
          </w:tcPr>
          <w:p w14:paraId="0B6C3202" w14:textId="42AEBCD8" w:rsidR="00A75DC3" w:rsidRPr="00126DA2" w:rsidRDefault="00126DA2" w:rsidP="00277409">
            <w:pPr>
              <w:bidi/>
              <w:spacing w:line="276" w:lineRule="auto"/>
              <w:jc w:val="center"/>
              <w:rPr>
                <w:rFonts w:asciiTheme="majorBidi" w:hAnsiTheme="majorBidi" w:cs="B Nazanin"/>
                <w:color w:val="202122"/>
                <w:sz w:val="28"/>
                <w:szCs w:val="28"/>
                <w:shd w:val="clear" w:color="auto" w:fill="FFFFFF"/>
                <w:rtl/>
                <w:lang w:bidi="fa-IR"/>
              </w:rPr>
            </w:pPr>
            <w:r w:rsidRPr="00126DA2">
              <w:rPr>
                <w:rFonts w:asciiTheme="majorBidi" w:hAnsiTheme="majorBidi" w:cs="B Nazanin" w:hint="cs"/>
                <w:color w:val="202122"/>
                <w:sz w:val="28"/>
                <w:szCs w:val="28"/>
                <w:shd w:val="clear" w:color="auto" w:fill="FFFFFF"/>
                <w:rtl/>
                <w:lang w:bidi="fa-IR"/>
              </w:rPr>
              <w:t>0.10-0.20</w:t>
            </w:r>
          </w:p>
        </w:tc>
        <w:tc>
          <w:tcPr>
            <w:tcW w:w="1665" w:type="dxa"/>
            <w:vAlign w:val="center"/>
          </w:tcPr>
          <w:p w14:paraId="50C7281B" w14:textId="0C61931D" w:rsidR="00A75DC3" w:rsidRPr="00A75DC3" w:rsidRDefault="00A75DC3" w:rsidP="00277409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color w:val="202122"/>
                <w:sz w:val="24"/>
                <w:szCs w:val="24"/>
                <w:shd w:val="clear" w:color="auto" w:fill="FFFFFF"/>
                <w:rtl/>
                <w:lang w:bidi="fa-IR"/>
              </w:rPr>
            </w:pPr>
            <w:r w:rsidRPr="00A75DC3">
              <w:rPr>
                <w:rFonts w:asciiTheme="majorBidi" w:hAnsiTheme="majorBidi" w:cstheme="majorBidi"/>
                <w:color w:val="202122"/>
                <w:sz w:val="24"/>
                <w:szCs w:val="24"/>
                <w:shd w:val="clear" w:color="auto" w:fill="FFFFFF"/>
                <w:lang w:bidi="fa-IR"/>
              </w:rPr>
              <w:t>Hz</w:t>
            </w:r>
            <w:r w:rsidR="00126DA2">
              <w:rPr>
                <w:rFonts w:asciiTheme="majorBidi" w:hAnsiTheme="majorBidi" w:cstheme="majorBidi" w:hint="cs"/>
                <w:color w:val="202122"/>
                <w:sz w:val="24"/>
                <w:szCs w:val="24"/>
                <w:shd w:val="clear" w:color="auto" w:fill="FFFFFF"/>
                <w:rtl/>
                <w:lang w:bidi="fa-IR"/>
              </w:rPr>
              <w:t xml:space="preserve"> 100</w:t>
            </w:r>
          </w:p>
        </w:tc>
      </w:tr>
      <w:tr w:rsidR="00A75DC3" w14:paraId="3BD120D2" w14:textId="77777777" w:rsidTr="00277409">
        <w:trPr>
          <w:trHeight w:val="415"/>
        </w:trPr>
        <w:tc>
          <w:tcPr>
            <w:tcW w:w="1664" w:type="dxa"/>
            <w:vAlign w:val="center"/>
          </w:tcPr>
          <w:p w14:paraId="3D757EC4" w14:textId="040F63E2" w:rsidR="00A75DC3" w:rsidRPr="00126DA2" w:rsidRDefault="00126DA2" w:rsidP="00277409">
            <w:pPr>
              <w:bidi/>
              <w:spacing w:line="276" w:lineRule="auto"/>
              <w:jc w:val="center"/>
              <w:rPr>
                <w:rFonts w:asciiTheme="majorBidi" w:hAnsiTheme="majorBidi" w:cs="B Nazanin"/>
                <w:color w:val="202122"/>
                <w:sz w:val="28"/>
                <w:szCs w:val="28"/>
                <w:shd w:val="clear" w:color="auto" w:fill="FFFFFF"/>
                <w:rtl/>
                <w:lang w:bidi="fa-IR"/>
              </w:rPr>
            </w:pPr>
            <w:r w:rsidRPr="00126DA2">
              <w:rPr>
                <w:rFonts w:asciiTheme="majorBidi" w:hAnsiTheme="majorBidi" w:cs="B Nazanin" w:hint="cs"/>
                <w:color w:val="202122"/>
                <w:sz w:val="28"/>
                <w:szCs w:val="28"/>
                <w:shd w:val="clear" w:color="auto" w:fill="FFFFFF"/>
                <w:rtl/>
                <w:lang w:bidi="fa-IR"/>
              </w:rPr>
              <w:t>0.20-0.40</w:t>
            </w:r>
          </w:p>
        </w:tc>
        <w:tc>
          <w:tcPr>
            <w:tcW w:w="1665" w:type="dxa"/>
            <w:vAlign w:val="center"/>
          </w:tcPr>
          <w:p w14:paraId="5F8CE8F0" w14:textId="55DBB26E" w:rsidR="00A75DC3" w:rsidRPr="00A75DC3" w:rsidRDefault="00A75DC3" w:rsidP="00277409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color w:val="202122"/>
                <w:sz w:val="24"/>
                <w:szCs w:val="24"/>
                <w:shd w:val="clear" w:color="auto" w:fill="FFFFFF"/>
                <w:rtl/>
                <w:lang w:bidi="fa-IR"/>
              </w:rPr>
            </w:pPr>
            <w:r w:rsidRPr="00A75DC3">
              <w:rPr>
                <w:rFonts w:asciiTheme="majorBidi" w:hAnsiTheme="majorBidi" w:cstheme="majorBidi"/>
                <w:color w:val="202122"/>
                <w:sz w:val="24"/>
                <w:szCs w:val="24"/>
                <w:shd w:val="clear" w:color="auto" w:fill="FFFFFF"/>
                <w:lang w:bidi="fa-IR"/>
              </w:rPr>
              <w:t>Hz</w:t>
            </w:r>
            <w:r w:rsidR="00126DA2">
              <w:rPr>
                <w:rFonts w:asciiTheme="majorBidi" w:hAnsiTheme="majorBidi" w:cstheme="majorBidi" w:hint="cs"/>
                <w:color w:val="202122"/>
                <w:sz w:val="24"/>
                <w:szCs w:val="24"/>
                <w:shd w:val="clear" w:color="auto" w:fill="FFFFFF"/>
                <w:rtl/>
                <w:lang w:bidi="fa-IR"/>
              </w:rPr>
              <w:t xml:space="preserve"> 200</w:t>
            </w:r>
          </w:p>
        </w:tc>
      </w:tr>
      <w:tr w:rsidR="00A75DC3" w14:paraId="2895C5D4" w14:textId="77777777" w:rsidTr="00277409">
        <w:trPr>
          <w:trHeight w:val="415"/>
        </w:trPr>
        <w:tc>
          <w:tcPr>
            <w:tcW w:w="1664" w:type="dxa"/>
            <w:vAlign w:val="center"/>
          </w:tcPr>
          <w:p w14:paraId="60E4E5C3" w14:textId="3EFAB12C" w:rsidR="00A75DC3" w:rsidRPr="00126DA2" w:rsidRDefault="00126DA2" w:rsidP="00277409">
            <w:pPr>
              <w:bidi/>
              <w:spacing w:line="276" w:lineRule="auto"/>
              <w:jc w:val="center"/>
              <w:rPr>
                <w:rFonts w:asciiTheme="majorBidi" w:hAnsiTheme="majorBidi" w:cs="B Nazanin"/>
                <w:color w:val="202122"/>
                <w:sz w:val="28"/>
                <w:szCs w:val="28"/>
                <w:shd w:val="clear" w:color="auto" w:fill="FFFFFF"/>
                <w:rtl/>
                <w:lang w:bidi="fa-IR"/>
              </w:rPr>
            </w:pPr>
            <w:r w:rsidRPr="00126DA2">
              <w:rPr>
                <w:rFonts w:asciiTheme="majorBidi" w:hAnsiTheme="majorBidi" w:cs="B Nazanin" w:hint="cs"/>
                <w:color w:val="202122"/>
                <w:sz w:val="28"/>
                <w:szCs w:val="28"/>
                <w:shd w:val="clear" w:color="auto" w:fill="FFFFFF"/>
                <w:rtl/>
                <w:lang w:bidi="fa-IR"/>
              </w:rPr>
              <w:t>0.45-0.80</w:t>
            </w:r>
          </w:p>
        </w:tc>
        <w:tc>
          <w:tcPr>
            <w:tcW w:w="1665" w:type="dxa"/>
            <w:vAlign w:val="center"/>
          </w:tcPr>
          <w:p w14:paraId="484F6300" w14:textId="420BDDA0" w:rsidR="00A75DC3" w:rsidRPr="00A75DC3" w:rsidRDefault="00A75DC3" w:rsidP="00277409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color w:val="202122"/>
                <w:sz w:val="24"/>
                <w:szCs w:val="24"/>
                <w:shd w:val="clear" w:color="auto" w:fill="FFFFFF"/>
                <w:rtl/>
                <w:lang w:bidi="fa-IR"/>
              </w:rPr>
            </w:pPr>
            <w:r w:rsidRPr="00A75DC3">
              <w:rPr>
                <w:rFonts w:asciiTheme="majorBidi" w:hAnsiTheme="majorBidi" w:cstheme="majorBidi"/>
                <w:color w:val="202122"/>
                <w:sz w:val="24"/>
                <w:szCs w:val="24"/>
                <w:shd w:val="clear" w:color="auto" w:fill="FFFFFF"/>
                <w:lang w:bidi="fa-IR"/>
              </w:rPr>
              <w:t>Hz</w:t>
            </w:r>
            <w:r w:rsidR="00126DA2">
              <w:rPr>
                <w:rFonts w:asciiTheme="majorBidi" w:hAnsiTheme="majorBidi" w:cstheme="majorBidi" w:hint="cs"/>
                <w:color w:val="202122"/>
                <w:sz w:val="24"/>
                <w:szCs w:val="24"/>
                <w:shd w:val="clear" w:color="auto" w:fill="FFFFFF"/>
                <w:rtl/>
                <w:lang w:bidi="fa-IR"/>
              </w:rPr>
              <w:t xml:space="preserve"> 400</w:t>
            </w:r>
          </w:p>
        </w:tc>
      </w:tr>
    </w:tbl>
    <w:p w14:paraId="1A67B92E" w14:textId="77777777" w:rsidR="00277409" w:rsidRDefault="00277409" w:rsidP="00390EE2">
      <w:pPr>
        <w:bidi/>
        <w:spacing w:line="276" w:lineRule="auto"/>
        <w:jc w:val="lowKashida"/>
        <w:rPr>
          <w:rFonts w:ascii="Tahoma" w:hAnsi="Tahoma" w:cs="B Nazanin"/>
          <w:sz w:val="28"/>
          <w:szCs w:val="28"/>
          <w:shd w:val="clear" w:color="auto" w:fill="FFFFFF"/>
          <w:rtl/>
        </w:rPr>
      </w:pPr>
    </w:p>
    <w:p w14:paraId="625A5DED" w14:textId="2319C0F4" w:rsidR="00A74F1B" w:rsidRDefault="00A74F1B" w:rsidP="00227542">
      <w:pPr>
        <w:bidi/>
        <w:spacing w:line="276" w:lineRule="auto"/>
        <w:jc w:val="lowKashida"/>
        <w:rPr>
          <w:rFonts w:ascii="Tahoma" w:hAnsi="Tahoma" w:cs="B Nazanin"/>
          <w:color w:val="202122"/>
          <w:sz w:val="28"/>
          <w:szCs w:val="28"/>
          <w:shd w:val="clear" w:color="auto" w:fill="FFFFFF"/>
          <w:rtl/>
        </w:rPr>
      </w:pPr>
      <w:r w:rsidRPr="00B47DE0">
        <w:rPr>
          <w:rFonts w:ascii="Tahoma" w:hAnsi="Tahoma" w:cs="B Nazanin" w:hint="cs"/>
          <w:sz w:val="28"/>
          <w:szCs w:val="28"/>
          <w:shd w:val="clear" w:color="auto" w:fill="FFFFFF"/>
          <w:rtl/>
        </w:rPr>
        <w:t>شکل</w:t>
      </w:r>
      <w:ins w:id="764" w:author="MF" w:date="2022-02-26T17:45:00Z">
        <w:r w:rsidR="00227542">
          <w:rPr>
            <w:rFonts w:ascii="Tahoma" w:hAnsi="Tahoma" w:cs="B Nazanin" w:hint="cs"/>
            <w:sz w:val="28"/>
            <w:szCs w:val="28"/>
            <w:shd w:val="clear" w:color="auto" w:fill="FFFFFF"/>
            <w:rtl/>
          </w:rPr>
          <w:t xml:space="preserve">‌های </w:t>
        </w:r>
      </w:ins>
      <w:r w:rsidR="0005078F">
        <w:rPr>
          <w:rFonts w:ascii="Tahoma" w:hAnsi="Tahoma" w:cs="B Nazanin" w:hint="cs"/>
          <w:sz w:val="28"/>
          <w:szCs w:val="28"/>
          <w:shd w:val="clear" w:color="auto" w:fill="FFFFFF"/>
          <w:rtl/>
        </w:rPr>
        <w:t>4-24</w:t>
      </w:r>
      <w:r w:rsidRPr="00B47DE0">
        <w:rPr>
          <w:rFonts w:ascii="Tahoma" w:hAnsi="Tahoma" w:cs="B Nazanin" w:hint="cs"/>
          <w:sz w:val="28"/>
          <w:szCs w:val="28"/>
          <w:shd w:val="clear" w:color="auto" w:fill="FFFFFF"/>
          <w:rtl/>
        </w:rPr>
        <w:t xml:space="preserve"> و </w:t>
      </w:r>
      <w:del w:id="765" w:author="MF" w:date="2022-02-26T17:45:00Z">
        <w:r w:rsidRPr="00B47DE0" w:rsidDel="00227542">
          <w:rPr>
            <w:rFonts w:ascii="Tahoma" w:hAnsi="Tahoma" w:cs="B Nazanin" w:hint="cs"/>
            <w:sz w:val="28"/>
            <w:szCs w:val="28"/>
            <w:shd w:val="clear" w:color="auto" w:fill="FFFFFF"/>
            <w:rtl/>
          </w:rPr>
          <w:delText>شکل</w:delText>
        </w:r>
      </w:del>
      <w:r w:rsidR="0005078F">
        <w:rPr>
          <w:rFonts w:ascii="Tahoma" w:hAnsi="Tahoma" w:cs="B Nazanin" w:hint="cs"/>
          <w:sz w:val="28"/>
          <w:szCs w:val="28"/>
          <w:shd w:val="clear" w:color="auto" w:fill="FFFFFF"/>
          <w:rtl/>
        </w:rPr>
        <w:t>4-25</w:t>
      </w:r>
      <w:r w:rsidRPr="00B47DE0">
        <w:rPr>
          <w:rFonts w:ascii="Tahoma" w:hAnsi="Tahoma" w:cs="B Nazanin" w:hint="cs"/>
          <w:sz w:val="28"/>
          <w:szCs w:val="28"/>
          <w:shd w:val="clear" w:color="auto" w:fill="FFFFFF"/>
          <w:rtl/>
        </w:rPr>
        <w:t xml:space="preserve"> </w:t>
      </w:r>
      <w:r>
        <w:rPr>
          <w:rFonts w:ascii="Tahoma" w:hAnsi="Tahoma" w:cs="B Nazanin" w:hint="cs"/>
          <w:color w:val="202122"/>
          <w:sz w:val="28"/>
          <w:szCs w:val="28"/>
          <w:shd w:val="clear" w:color="auto" w:fill="FFFFFF"/>
          <w:rtl/>
        </w:rPr>
        <w:t>نمودار ولتاژ موتورها در بازه‌ی</w:t>
      </w:r>
      <w:r w:rsidR="00D76874">
        <w:rPr>
          <w:rFonts w:ascii="Tahoma" w:hAnsi="Tahoma" w:cs="B Nazanin" w:hint="eastAsia"/>
          <w:color w:val="202122"/>
          <w:sz w:val="28"/>
          <w:szCs w:val="28"/>
          <w:shd w:val="clear" w:color="auto" w:fill="FFFFFF"/>
          <w:rtl/>
          <w:lang w:bidi="fa-IR"/>
        </w:rPr>
        <w:t>‌</w:t>
      </w:r>
      <w:r>
        <w:rPr>
          <w:rFonts w:ascii="Tahoma" w:hAnsi="Tahoma" w:cs="B Nazanin" w:hint="cs"/>
          <w:color w:val="202122"/>
          <w:sz w:val="28"/>
          <w:szCs w:val="28"/>
          <w:shd w:val="clear" w:color="auto" w:fill="FFFFFF"/>
          <w:rtl/>
        </w:rPr>
        <w:t>کاری فرکانس مربوطه نمایش می</w:t>
      </w:r>
      <w:r w:rsidR="00A37EFC">
        <w:rPr>
          <w:rFonts w:ascii="Tahoma" w:hAnsi="Tahoma" w:cs="B Nazanin" w:hint="eastAsia"/>
          <w:color w:val="202122"/>
          <w:sz w:val="28"/>
          <w:szCs w:val="28"/>
          <w:shd w:val="clear" w:color="auto" w:fill="FFFFFF"/>
        </w:rPr>
        <w:t>‌</w:t>
      </w:r>
      <w:r>
        <w:rPr>
          <w:rFonts w:ascii="Tahoma" w:hAnsi="Tahoma" w:cs="B Nazanin" w:hint="cs"/>
          <w:color w:val="202122"/>
          <w:sz w:val="28"/>
          <w:szCs w:val="28"/>
          <w:shd w:val="clear" w:color="auto" w:fill="FFFFFF"/>
          <w:rtl/>
        </w:rPr>
        <w:t>دهد:</w:t>
      </w:r>
    </w:p>
    <w:p w14:paraId="6B3435C3" w14:textId="63E3E76C" w:rsidR="00B47DE0" w:rsidRDefault="00B47DE0" w:rsidP="00390EE2">
      <w:pPr>
        <w:bidi/>
        <w:spacing w:line="276" w:lineRule="auto"/>
        <w:jc w:val="lowKashida"/>
        <w:rPr>
          <w:rFonts w:ascii="Tahoma" w:hAnsi="Tahoma" w:cs="B Nazanin"/>
          <w:color w:val="202122"/>
          <w:sz w:val="28"/>
          <w:szCs w:val="28"/>
          <w:shd w:val="clear" w:color="auto" w:fill="FFFFFF"/>
          <w:rtl/>
        </w:rPr>
      </w:pPr>
    </w:p>
    <w:p w14:paraId="4F979516" w14:textId="7038E964" w:rsidR="00A74F1B" w:rsidRDefault="00A74F1B" w:rsidP="00390EE2">
      <w:pPr>
        <w:bidi/>
        <w:spacing w:line="276" w:lineRule="auto"/>
        <w:jc w:val="lowKashida"/>
        <w:rPr>
          <w:rFonts w:ascii="Tahoma" w:hAnsi="Tahoma" w:cs="B Nazanin"/>
          <w:color w:val="202122"/>
          <w:sz w:val="28"/>
          <w:szCs w:val="28"/>
          <w:shd w:val="clear" w:color="auto" w:fill="FFFFFF"/>
          <w:rtl/>
        </w:rPr>
      </w:pPr>
    </w:p>
    <w:p w14:paraId="525E87AE" w14:textId="4F437677" w:rsidR="00715D4E" w:rsidRDefault="00715D4E" w:rsidP="00715D4E">
      <w:pPr>
        <w:bidi/>
        <w:spacing w:line="276" w:lineRule="auto"/>
        <w:jc w:val="lowKashida"/>
        <w:rPr>
          <w:rFonts w:ascii="Tahoma" w:hAnsi="Tahoma" w:cs="B Nazanin"/>
          <w:color w:val="202122"/>
          <w:sz w:val="28"/>
          <w:szCs w:val="28"/>
          <w:shd w:val="clear" w:color="auto" w:fill="FFFFFF"/>
          <w:rtl/>
        </w:rPr>
      </w:pPr>
    </w:p>
    <w:p w14:paraId="6A249F20" w14:textId="77777777" w:rsidR="009D3502" w:rsidRDefault="009D3502" w:rsidP="009D3502">
      <w:pPr>
        <w:bidi/>
        <w:spacing w:line="276" w:lineRule="auto"/>
        <w:jc w:val="lowKashida"/>
        <w:rPr>
          <w:rFonts w:ascii="Tahoma" w:hAnsi="Tahoma" w:cs="B Nazanin"/>
          <w:color w:val="202122"/>
          <w:sz w:val="28"/>
          <w:szCs w:val="28"/>
          <w:shd w:val="clear" w:color="auto" w:fill="FFFFFF"/>
          <w:rtl/>
        </w:rPr>
      </w:pPr>
    </w:p>
    <w:p w14:paraId="6EFBD41D" w14:textId="0B4FFD81" w:rsidR="00715D4E" w:rsidRDefault="009D3502" w:rsidP="00715D4E">
      <w:pPr>
        <w:bidi/>
        <w:spacing w:line="276" w:lineRule="auto"/>
        <w:jc w:val="lowKashida"/>
        <w:rPr>
          <w:rFonts w:ascii="Tahoma" w:hAnsi="Tahoma" w:cs="B Nazanin"/>
          <w:color w:val="202122"/>
          <w:sz w:val="28"/>
          <w:szCs w:val="28"/>
          <w:shd w:val="clear" w:color="auto" w:fill="FFFFFF"/>
          <w:rtl/>
        </w:rPr>
      </w:pPr>
      <w:r w:rsidRPr="00B47DE0">
        <w:rPr>
          <w:rFonts w:ascii="Tahoma" w:hAnsi="Tahoma" w:cs="B Nazanin"/>
          <w:noProof/>
          <w:sz w:val="28"/>
          <w:szCs w:val="28"/>
          <w:shd w:val="clear" w:color="auto" w:fill="FFFFFF"/>
          <w:rtl/>
        </w:rPr>
        <w:lastRenderedPageBreak/>
        <w:drawing>
          <wp:anchor distT="0" distB="0" distL="114300" distR="114300" simplePos="0" relativeHeight="251893760" behindDoc="0" locked="0" layoutInCell="1" allowOverlap="1" wp14:anchorId="3B47E1C6" wp14:editId="02792828">
            <wp:simplePos x="0" y="0"/>
            <wp:positionH relativeFrom="margin">
              <wp:posOffset>1071245</wp:posOffset>
            </wp:positionH>
            <wp:positionV relativeFrom="paragraph">
              <wp:posOffset>-109220</wp:posOffset>
            </wp:positionV>
            <wp:extent cx="3858768" cy="3017520"/>
            <wp:effectExtent l="0" t="0" r="8890" b="0"/>
            <wp:wrapNone/>
            <wp:docPr id="106" name="Pictur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858756" w14:textId="424D3110" w:rsidR="00A74F1B" w:rsidRDefault="00A74F1B" w:rsidP="00390EE2">
      <w:pPr>
        <w:bidi/>
        <w:spacing w:line="276" w:lineRule="auto"/>
        <w:jc w:val="lowKashida"/>
        <w:rPr>
          <w:rFonts w:ascii="Tahoma" w:hAnsi="Tahoma" w:cs="B Nazanin"/>
          <w:color w:val="202122"/>
          <w:sz w:val="28"/>
          <w:szCs w:val="28"/>
          <w:shd w:val="clear" w:color="auto" w:fill="FFFFFF"/>
          <w:rtl/>
        </w:rPr>
      </w:pPr>
    </w:p>
    <w:p w14:paraId="274916B2" w14:textId="77777777" w:rsidR="00A74F1B" w:rsidRDefault="00A74F1B" w:rsidP="00390EE2">
      <w:pPr>
        <w:bidi/>
        <w:spacing w:line="276" w:lineRule="auto"/>
        <w:jc w:val="lowKashida"/>
        <w:rPr>
          <w:rFonts w:ascii="Tahoma" w:hAnsi="Tahoma" w:cs="B Nazanin"/>
          <w:color w:val="202122"/>
          <w:sz w:val="28"/>
          <w:szCs w:val="28"/>
          <w:shd w:val="clear" w:color="auto" w:fill="FFFFFF"/>
          <w:rtl/>
        </w:rPr>
      </w:pPr>
    </w:p>
    <w:p w14:paraId="0CD807DC" w14:textId="77777777" w:rsidR="00A74F1B" w:rsidRDefault="00A74F1B" w:rsidP="00390EE2">
      <w:pPr>
        <w:bidi/>
        <w:spacing w:line="276" w:lineRule="auto"/>
        <w:jc w:val="lowKashida"/>
        <w:rPr>
          <w:rFonts w:ascii="Tahoma" w:hAnsi="Tahoma" w:cs="B Nazanin"/>
          <w:color w:val="202122"/>
          <w:sz w:val="28"/>
          <w:szCs w:val="28"/>
          <w:shd w:val="clear" w:color="auto" w:fill="FFFFFF"/>
          <w:rtl/>
        </w:rPr>
      </w:pPr>
    </w:p>
    <w:p w14:paraId="0E2B553D" w14:textId="77777777" w:rsidR="00A74F1B" w:rsidRDefault="00A74F1B" w:rsidP="00390EE2">
      <w:pPr>
        <w:bidi/>
        <w:spacing w:line="276" w:lineRule="auto"/>
        <w:jc w:val="lowKashida"/>
        <w:rPr>
          <w:rFonts w:ascii="Tahoma" w:hAnsi="Tahoma" w:cs="B Nazanin"/>
          <w:color w:val="202122"/>
          <w:sz w:val="28"/>
          <w:szCs w:val="28"/>
          <w:shd w:val="clear" w:color="auto" w:fill="FFFFFF"/>
          <w:rtl/>
        </w:rPr>
      </w:pPr>
    </w:p>
    <w:p w14:paraId="39467111" w14:textId="77777777" w:rsidR="00A74F1B" w:rsidRDefault="00A74F1B" w:rsidP="00390EE2">
      <w:pPr>
        <w:bidi/>
        <w:spacing w:line="276" w:lineRule="auto"/>
        <w:jc w:val="lowKashida"/>
        <w:rPr>
          <w:rFonts w:ascii="Tahoma" w:hAnsi="Tahoma" w:cs="B Nazanin"/>
          <w:color w:val="202122"/>
          <w:sz w:val="28"/>
          <w:szCs w:val="28"/>
          <w:shd w:val="clear" w:color="auto" w:fill="FFFFFF"/>
          <w:rtl/>
        </w:rPr>
      </w:pPr>
    </w:p>
    <w:p w14:paraId="612A3C0F" w14:textId="77777777" w:rsidR="009C3273" w:rsidRDefault="009C3273" w:rsidP="00277409">
      <w:pPr>
        <w:bidi/>
        <w:spacing w:line="276" w:lineRule="auto"/>
        <w:jc w:val="center"/>
        <w:rPr>
          <w:rFonts w:ascii="Tahoma" w:hAnsi="Tahoma" w:cs="B Nazanin"/>
          <w:sz w:val="24"/>
          <w:szCs w:val="24"/>
          <w:shd w:val="clear" w:color="auto" w:fill="FFFFFF"/>
          <w:rtl/>
        </w:rPr>
      </w:pPr>
      <w:bookmarkStart w:id="766" w:name="_Hlk96694931"/>
    </w:p>
    <w:p w14:paraId="69D338A6" w14:textId="77777777" w:rsidR="009C3273" w:rsidRDefault="009C3273" w:rsidP="009C3273">
      <w:pPr>
        <w:bidi/>
        <w:spacing w:line="276" w:lineRule="auto"/>
        <w:jc w:val="center"/>
        <w:rPr>
          <w:rFonts w:ascii="Tahoma" w:hAnsi="Tahoma" w:cs="B Nazanin"/>
          <w:sz w:val="24"/>
          <w:szCs w:val="24"/>
          <w:shd w:val="clear" w:color="auto" w:fill="FFFFFF"/>
          <w:rtl/>
        </w:rPr>
      </w:pPr>
    </w:p>
    <w:p w14:paraId="703D2F4F" w14:textId="334B4385" w:rsidR="009C3273" w:rsidRPr="009C3273" w:rsidRDefault="00A74F1B" w:rsidP="009C3273">
      <w:pPr>
        <w:bidi/>
        <w:spacing w:line="276" w:lineRule="auto"/>
        <w:jc w:val="center"/>
        <w:rPr>
          <w:rFonts w:ascii="Tahoma" w:hAnsi="Tahoma" w:cs="B Nazanin"/>
          <w:color w:val="C00000"/>
          <w:sz w:val="24"/>
          <w:szCs w:val="24"/>
          <w:shd w:val="clear" w:color="auto" w:fill="FFFFFF"/>
          <w:rtl/>
          <w:lang w:bidi="fa-IR"/>
        </w:rPr>
      </w:pPr>
      <w:r w:rsidRPr="00B47DE0">
        <w:rPr>
          <w:rFonts w:ascii="Tahoma" w:hAnsi="Tahoma" w:cs="B Nazanin" w:hint="cs"/>
          <w:sz w:val="24"/>
          <w:szCs w:val="24"/>
          <w:shd w:val="clear" w:color="auto" w:fill="FFFFFF"/>
          <w:rtl/>
        </w:rPr>
        <w:t>شکل</w:t>
      </w:r>
      <w:r w:rsidR="0005078F">
        <w:rPr>
          <w:rFonts w:ascii="Tahoma" w:hAnsi="Tahoma" w:cs="B Nazanin" w:hint="cs"/>
          <w:sz w:val="24"/>
          <w:szCs w:val="24"/>
          <w:shd w:val="clear" w:color="auto" w:fill="FFFFFF"/>
          <w:rtl/>
        </w:rPr>
        <w:t>4-24:</w:t>
      </w:r>
      <w:r w:rsidR="00B47DE0">
        <w:rPr>
          <w:rFonts w:ascii="Tahoma" w:hAnsi="Tahoma" w:cs="B Nazanin" w:hint="cs"/>
          <w:sz w:val="24"/>
          <w:szCs w:val="24"/>
          <w:shd w:val="clear" w:color="auto" w:fill="FFFFFF"/>
          <w:rtl/>
        </w:rPr>
        <w:t xml:space="preserve"> </w:t>
      </w:r>
      <w:r w:rsidRPr="00B47DE0">
        <w:rPr>
          <w:rFonts w:ascii="Tahoma" w:hAnsi="Tahoma" w:cs="B Nazanin" w:hint="cs"/>
          <w:sz w:val="24"/>
          <w:szCs w:val="24"/>
          <w:shd w:val="clear" w:color="auto" w:fill="FFFFFF"/>
          <w:rtl/>
        </w:rPr>
        <w:t xml:space="preserve">نمودار ولتاژ موتور برحسب دوره‌کاری در فرکانس </w:t>
      </w:r>
      <w:r w:rsidRPr="00B47DE0">
        <w:rPr>
          <w:rFonts w:ascii="Tahoma" w:hAnsi="Tahoma" w:cs="B Nazanin" w:hint="cs"/>
          <w:sz w:val="24"/>
          <w:szCs w:val="24"/>
          <w:shd w:val="clear" w:color="auto" w:fill="FFFFFF"/>
          <w:rtl/>
          <w:lang w:bidi="fa-IR"/>
        </w:rPr>
        <w:t>100 هرتز</w:t>
      </w:r>
      <w:bookmarkEnd w:id="766"/>
    </w:p>
    <w:p w14:paraId="7B7EE7B6" w14:textId="1BC4A60A" w:rsidR="00A74F1B" w:rsidRDefault="009C3273" w:rsidP="00390EE2">
      <w:pPr>
        <w:bidi/>
        <w:spacing w:line="276" w:lineRule="auto"/>
        <w:jc w:val="lowKashida"/>
        <w:rPr>
          <w:rFonts w:ascii="Tahoma" w:hAnsi="Tahoma" w:cs="B Nazanin"/>
          <w:color w:val="202122"/>
          <w:sz w:val="28"/>
          <w:szCs w:val="28"/>
          <w:shd w:val="clear" w:color="auto" w:fill="FFFFFF"/>
          <w:rtl/>
        </w:rPr>
      </w:pPr>
      <w:r w:rsidRPr="00B47DE0">
        <w:rPr>
          <w:rFonts w:ascii="Tahoma" w:hAnsi="Tahoma" w:cs="B Nazanin"/>
          <w:noProof/>
          <w:sz w:val="28"/>
          <w:szCs w:val="28"/>
          <w:shd w:val="clear" w:color="auto" w:fill="FFFFFF"/>
          <w:rtl/>
        </w:rPr>
        <w:drawing>
          <wp:anchor distT="0" distB="0" distL="114300" distR="114300" simplePos="0" relativeHeight="251894784" behindDoc="0" locked="0" layoutInCell="1" allowOverlap="1" wp14:anchorId="20966ADA" wp14:editId="78E9F400">
            <wp:simplePos x="0" y="0"/>
            <wp:positionH relativeFrom="margin">
              <wp:posOffset>1114425</wp:posOffset>
            </wp:positionH>
            <wp:positionV relativeFrom="paragraph">
              <wp:posOffset>140970</wp:posOffset>
            </wp:positionV>
            <wp:extent cx="3858768" cy="3017520"/>
            <wp:effectExtent l="0" t="0" r="8890" b="0"/>
            <wp:wrapNone/>
            <wp:docPr id="135" name="Picture 1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A324A7" w14:textId="54C218D9" w:rsidR="00A74F1B" w:rsidRDefault="00A74F1B" w:rsidP="00390EE2">
      <w:pPr>
        <w:bidi/>
        <w:spacing w:line="276" w:lineRule="auto"/>
        <w:jc w:val="lowKashida"/>
        <w:rPr>
          <w:rFonts w:ascii="Tahoma" w:hAnsi="Tahoma" w:cs="B Nazanin"/>
          <w:color w:val="202122"/>
          <w:sz w:val="28"/>
          <w:szCs w:val="28"/>
          <w:shd w:val="clear" w:color="auto" w:fill="FFFFFF"/>
          <w:rtl/>
        </w:rPr>
      </w:pPr>
    </w:p>
    <w:p w14:paraId="3540122D" w14:textId="713113B2" w:rsidR="00A74F1B" w:rsidRDefault="00A74F1B" w:rsidP="00390EE2">
      <w:pPr>
        <w:bidi/>
        <w:spacing w:line="276" w:lineRule="auto"/>
        <w:jc w:val="lowKashida"/>
        <w:rPr>
          <w:rFonts w:ascii="Tahoma" w:hAnsi="Tahoma" w:cs="B Nazanin"/>
          <w:color w:val="202122"/>
          <w:sz w:val="28"/>
          <w:szCs w:val="28"/>
          <w:shd w:val="clear" w:color="auto" w:fill="FFFFFF"/>
          <w:rtl/>
        </w:rPr>
      </w:pPr>
    </w:p>
    <w:p w14:paraId="02CD925F" w14:textId="5D964E0F" w:rsidR="00A74F1B" w:rsidRDefault="00A74F1B" w:rsidP="00390EE2">
      <w:pPr>
        <w:bidi/>
        <w:spacing w:line="276" w:lineRule="auto"/>
        <w:jc w:val="lowKashida"/>
        <w:rPr>
          <w:rFonts w:ascii="Tahoma" w:hAnsi="Tahoma" w:cs="B Nazanin"/>
          <w:color w:val="202122"/>
          <w:sz w:val="28"/>
          <w:szCs w:val="28"/>
          <w:shd w:val="clear" w:color="auto" w:fill="FFFFFF"/>
          <w:rtl/>
        </w:rPr>
      </w:pPr>
    </w:p>
    <w:p w14:paraId="4E5565AC" w14:textId="77777777" w:rsidR="00B47DE0" w:rsidRDefault="00D76874" w:rsidP="00390EE2">
      <w:pPr>
        <w:bidi/>
        <w:spacing w:line="276" w:lineRule="auto"/>
        <w:jc w:val="lowKashida"/>
        <w:rPr>
          <w:rFonts w:ascii="Tahoma" w:hAnsi="Tahoma" w:cs="B Nazanin"/>
          <w:color w:val="C00000"/>
          <w:sz w:val="24"/>
          <w:szCs w:val="24"/>
          <w:shd w:val="clear" w:color="auto" w:fill="FFFFFF"/>
          <w:rtl/>
        </w:rPr>
      </w:pPr>
      <w:r>
        <w:rPr>
          <w:rFonts w:ascii="Tahoma" w:hAnsi="Tahoma" w:cs="B Nazanin" w:hint="cs"/>
          <w:color w:val="C00000"/>
          <w:sz w:val="24"/>
          <w:szCs w:val="24"/>
          <w:shd w:val="clear" w:color="auto" w:fill="FFFFFF"/>
          <w:rtl/>
        </w:rPr>
        <w:t xml:space="preserve">                          </w:t>
      </w:r>
    </w:p>
    <w:p w14:paraId="7C592C4F" w14:textId="77777777" w:rsidR="00B47DE0" w:rsidRDefault="00B47DE0" w:rsidP="00390EE2">
      <w:pPr>
        <w:bidi/>
        <w:spacing w:line="276" w:lineRule="auto"/>
        <w:jc w:val="lowKashida"/>
        <w:rPr>
          <w:rFonts w:ascii="Tahoma" w:hAnsi="Tahoma" w:cs="B Nazanin"/>
          <w:color w:val="C00000"/>
          <w:sz w:val="24"/>
          <w:szCs w:val="24"/>
          <w:shd w:val="clear" w:color="auto" w:fill="FFFFFF"/>
          <w:rtl/>
        </w:rPr>
      </w:pPr>
      <w:r>
        <w:rPr>
          <w:rFonts w:ascii="Tahoma" w:hAnsi="Tahoma" w:cs="B Nazanin" w:hint="cs"/>
          <w:color w:val="C00000"/>
          <w:sz w:val="24"/>
          <w:szCs w:val="24"/>
          <w:shd w:val="clear" w:color="auto" w:fill="FFFFFF"/>
          <w:rtl/>
        </w:rPr>
        <w:t xml:space="preserve">                  </w:t>
      </w:r>
    </w:p>
    <w:p w14:paraId="24BEBDB4" w14:textId="77777777" w:rsidR="009C3273" w:rsidRDefault="009C3273" w:rsidP="00277409">
      <w:pPr>
        <w:bidi/>
        <w:spacing w:line="276" w:lineRule="auto"/>
        <w:jc w:val="center"/>
        <w:rPr>
          <w:rFonts w:ascii="Tahoma" w:hAnsi="Tahoma" w:cs="B Nazanin"/>
          <w:sz w:val="24"/>
          <w:szCs w:val="24"/>
          <w:shd w:val="clear" w:color="auto" w:fill="FFFFFF"/>
          <w:rtl/>
        </w:rPr>
      </w:pPr>
      <w:bookmarkStart w:id="767" w:name="_Hlk96694937"/>
    </w:p>
    <w:p w14:paraId="2B16BA89" w14:textId="77777777" w:rsidR="009C3273" w:rsidRDefault="009C3273" w:rsidP="009C3273">
      <w:pPr>
        <w:bidi/>
        <w:spacing w:line="276" w:lineRule="auto"/>
        <w:jc w:val="center"/>
        <w:rPr>
          <w:rFonts w:ascii="Tahoma" w:hAnsi="Tahoma" w:cs="B Nazanin"/>
          <w:sz w:val="24"/>
          <w:szCs w:val="24"/>
          <w:shd w:val="clear" w:color="auto" w:fill="FFFFFF"/>
          <w:rtl/>
        </w:rPr>
      </w:pPr>
    </w:p>
    <w:p w14:paraId="2FB73C6A" w14:textId="77777777" w:rsidR="009C3273" w:rsidRDefault="009C3273" w:rsidP="009C3273">
      <w:pPr>
        <w:bidi/>
        <w:spacing w:line="276" w:lineRule="auto"/>
        <w:jc w:val="center"/>
        <w:rPr>
          <w:rFonts w:ascii="Tahoma" w:hAnsi="Tahoma" w:cs="B Nazanin"/>
          <w:sz w:val="24"/>
          <w:szCs w:val="24"/>
          <w:shd w:val="clear" w:color="auto" w:fill="FFFFFF"/>
          <w:rtl/>
        </w:rPr>
      </w:pPr>
    </w:p>
    <w:p w14:paraId="1EDB839C" w14:textId="70DED5A6" w:rsidR="00A74F1B" w:rsidRPr="00B47DE0" w:rsidRDefault="00A74F1B" w:rsidP="009C3273">
      <w:pPr>
        <w:bidi/>
        <w:spacing w:line="276" w:lineRule="auto"/>
        <w:jc w:val="center"/>
        <w:rPr>
          <w:rFonts w:ascii="Tahoma" w:hAnsi="Tahoma" w:cs="B Nazanin"/>
          <w:sz w:val="24"/>
          <w:szCs w:val="24"/>
          <w:shd w:val="clear" w:color="auto" w:fill="FFFFFF"/>
          <w:rtl/>
        </w:rPr>
      </w:pPr>
      <w:r w:rsidRPr="00B47DE0">
        <w:rPr>
          <w:rFonts w:ascii="Tahoma" w:hAnsi="Tahoma" w:cs="B Nazanin" w:hint="cs"/>
          <w:sz w:val="24"/>
          <w:szCs w:val="24"/>
          <w:shd w:val="clear" w:color="auto" w:fill="FFFFFF"/>
          <w:rtl/>
        </w:rPr>
        <w:t>شکل</w:t>
      </w:r>
      <w:r w:rsidR="0005078F">
        <w:rPr>
          <w:rFonts w:ascii="Tahoma" w:hAnsi="Tahoma" w:cs="B Nazanin" w:hint="cs"/>
          <w:sz w:val="24"/>
          <w:szCs w:val="24"/>
          <w:shd w:val="clear" w:color="auto" w:fill="FFFFFF"/>
          <w:rtl/>
        </w:rPr>
        <w:t>4-25</w:t>
      </w:r>
      <w:r w:rsidRPr="00B47DE0">
        <w:rPr>
          <w:rFonts w:ascii="Tahoma" w:hAnsi="Tahoma" w:cs="B Nazanin" w:hint="cs"/>
          <w:sz w:val="24"/>
          <w:szCs w:val="24"/>
          <w:shd w:val="clear" w:color="auto" w:fill="FFFFFF"/>
          <w:rtl/>
        </w:rPr>
        <w:t>:</w:t>
      </w:r>
      <w:r w:rsidR="00B47DE0" w:rsidRPr="00B47DE0">
        <w:rPr>
          <w:rFonts w:ascii="Tahoma" w:hAnsi="Tahoma" w:cs="B Nazanin" w:hint="cs"/>
          <w:sz w:val="24"/>
          <w:szCs w:val="24"/>
          <w:shd w:val="clear" w:color="auto" w:fill="FFFFFF"/>
          <w:rtl/>
        </w:rPr>
        <w:t xml:space="preserve"> </w:t>
      </w:r>
      <w:r w:rsidRPr="00B47DE0">
        <w:rPr>
          <w:rFonts w:ascii="Tahoma" w:hAnsi="Tahoma" w:cs="B Nazanin" w:hint="cs"/>
          <w:sz w:val="24"/>
          <w:szCs w:val="24"/>
          <w:shd w:val="clear" w:color="auto" w:fill="FFFFFF"/>
          <w:rtl/>
        </w:rPr>
        <w:t xml:space="preserve">نمودار ولتاژ موتور برحسب دوره‌کاری در فرکانس </w:t>
      </w:r>
      <w:r w:rsidRPr="00B47DE0">
        <w:rPr>
          <w:rFonts w:ascii="Tahoma" w:hAnsi="Tahoma" w:cs="B Nazanin" w:hint="cs"/>
          <w:sz w:val="24"/>
          <w:szCs w:val="24"/>
          <w:shd w:val="clear" w:color="auto" w:fill="FFFFFF"/>
          <w:rtl/>
          <w:lang w:bidi="fa-IR"/>
        </w:rPr>
        <w:t>400 هرتز</w:t>
      </w:r>
    </w:p>
    <w:bookmarkEnd w:id="767"/>
    <w:p w14:paraId="3C843007" w14:textId="193D5A45" w:rsidR="00A74F1B" w:rsidRDefault="00A74F1B" w:rsidP="00116165">
      <w:pPr>
        <w:bidi/>
        <w:spacing w:before="120" w:after="120" w:line="276" w:lineRule="auto"/>
        <w:jc w:val="both"/>
        <w:rPr>
          <w:rFonts w:ascii="Tahoma" w:hAnsi="Tahoma" w:cs="B Nazanin"/>
          <w:color w:val="202122"/>
          <w:sz w:val="28"/>
          <w:szCs w:val="28"/>
          <w:shd w:val="clear" w:color="auto" w:fill="FFFFFF"/>
        </w:rPr>
      </w:pPr>
      <w:r>
        <w:rPr>
          <w:rFonts w:ascii="Tahoma" w:hAnsi="Tahoma" w:cs="B Nazanin" w:hint="cs"/>
          <w:color w:val="202122"/>
          <w:sz w:val="28"/>
          <w:szCs w:val="28"/>
          <w:shd w:val="clear" w:color="auto" w:fill="FFFFFF"/>
          <w:rtl/>
        </w:rPr>
        <w:t>همان</w:t>
      </w:r>
      <w:ins w:id="768" w:author="MF" w:date="2022-02-26T17:46:00Z">
        <w:r w:rsidR="00116165">
          <w:rPr>
            <w:rFonts w:ascii="Tahoma" w:hAnsi="Tahoma" w:cs="B Nazanin" w:hint="cs"/>
            <w:color w:val="202122"/>
            <w:sz w:val="28"/>
            <w:szCs w:val="28"/>
            <w:shd w:val="clear" w:color="auto" w:fill="FFFFFF"/>
            <w:rtl/>
          </w:rPr>
          <w:t>‌</w:t>
        </w:r>
      </w:ins>
      <w:r>
        <w:rPr>
          <w:rFonts w:ascii="Tahoma" w:hAnsi="Tahoma" w:cs="B Nazanin" w:hint="cs"/>
          <w:color w:val="202122"/>
          <w:sz w:val="28"/>
          <w:szCs w:val="28"/>
          <w:shd w:val="clear" w:color="auto" w:fill="FFFFFF"/>
          <w:rtl/>
        </w:rPr>
        <w:t>طورکه در شکل</w:t>
      </w:r>
      <w:r w:rsidR="00D76874">
        <w:rPr>
          <w:rFonts w:ascii="Tahoma" w:hAnsi="Tahoma" w:cs="B Nazanin" w:hint="eastAsia"/>
          <w:color w:val="202122"/>
          <w:sz w:val="28"/>
          <w:szCs w:val="28"/>
          <w:shd w:val="clear" w:color="auto" w:fill="FFFFFF"/>
          <w:rtl/>
        </w:rPr>
        <w:t>‌</w:t>
      </w:r>
      <w:r>
        <w:rPr>
          <w:rFonts w:ascii="Tahoma" w:hAnsi="Tahoma" w:cs="B Nazanin" w:hint="cs"/>
          <w:color w:val="202122"/>
          <w:sz w:val="28"/>
          <w:szCs w:val="28"/>
          <w:shd w:val="clear" w:color="auto" w:fill="FFFFFF"/>
          <w:rtl/>
        </w:rPr>
        <w:t xml:space="preserve">های </w:t>
      </w:r>
      <w:del w:id="769" w:author="MF" w:date="2022-02-26T17:46:00Z">
        <w:r w:rsidDel="00116165">
          <w:rPr>
            <w:rFonts w:ascii="Tahoma" w:hAnsi="Tahoma" w:cs="B Nazanin" w:hint="cs"/>
            <w:color w:val="202122"/>
            <w:sz w:val="28"/>
            <w:szCs w:val="28"/>
            <w:shd w:val="clear" w:color="auto" w:fill="FFFFFF"/>
            <w:rtl/>
          </w:rPr>
          <w:delText xml:space="preserve">فوق </w:delText>
        </w:r>
      </w:del>
      <w:ins w:id="770" w:author="MF" w:date="2022-02-26T17:46:00Z">
        <w:r w:rsidR="00116165">
          <w:rPr>
            <w:rFonts w:ascii="Tahoma" w:hAnsi="Tahoma" w:cs="B Nazanin" w:hint="cs"/>
            <w:color w:val="202122"/>
            <w:sz w:val="28"/>
            <w:szCs w:val="28"/>
            <w:shd w:val="clear" w:color="auto" w:fill="FFFFFF"/>
            <w:rtl/>
          </w:rPr>
          <w:t xml:space="preserve">4-24 و 4-25 </w:t>
        </w:r>
      </w:ins>
      <w:r>
        <w:rPr>
          <w:rFonts w:ascii="Tahoma" w:hAnsi="Tahoma" w:cs="B Nazanin" w:hint="cs"/>
          <w:color w:val="202122"/>
          <w:sz w:val="28"/>
          <w:szCs w:val="28"/>
          <w:shd w:val="clear" w:color="auto" w:fill="FFFFFF"/>
          <w:rtl/>
        </w:rPr>
        <w:t>مشاهده می‌</w:t>
      </w:r>
      <w:ins w:id="771" w:author="MF" w:date="2022-02-26T17:46:00Z">
        <w:r w:rsidR="00116165">
          <w:rPr>
            <w:rFonts w:ascii="Tahoma" w:hAnsi="Tahoma" w:cs="B Nazanin" w:hint="cs"/>
            <w:color w:val="202122"/>
            <w:sz w:val="28"/>
            <w:szCs w:val="28"/>
            <w:shd w:val="clear" w:color="auto" w:fill="FFFFFF"/>
            <w:rtl/>
          </w:rPr>
          <w:t>شود،</w:t>
        </w:r>
      </w:ins>
      <w:del w:id="772" w:author="MF" w:date="2022-02-26T17:46:00Z">
        <w:r w:rsidDel="00116165">
          <w:rPr>
            <w:rFonts w:ascii="Tahoma" w:hAnsi="Tahoma" w:cs="B Nazanin" w:hint="cs"/>
            <w:color w:val="202122"/>
            <w:sz w:val="28"/>
            <w:szCs w:val="28"/>
            <w:shd w:val="clear" w:color="auto" w:fill="FFFFFF"/>
            <w:rtl/>
          </w:rPr>
          <w:delText xml:space="preserve">کنید </w:delText>
        </w:r>
      </w:del>
      <w:r w:rsidR="00A75DC3">
        <w:rPr>
          <w:rFonts w:ascii="Tahoma" w:hAnsi="Tahoma" w:cs="B Nazanin" w:hint="cs"/>
          <w:color w:val="202122"/>
          <w:sz w:val="28"/>
          <w:szCs w:val="28"/>
          <w:shd w:val="clear" w:color="auto" w:fill="FFFFFF"/>
          <w:rtl/>
        </w:rPr>
        <w:t>بازه‌های</w:t>
      </w:r>
      <w:r w:rsidR="00A37EFC">
        <w:rPr>
          <w:rFonts w:ascii="Tahoma" w:hAnsi="Tahoma" w:cs="B Nazanin" w:hint="eastAsia"/>
          <w:color w:val="202122"/>
          <w:sz w:val="28"/>
          <w:szCs w:val="28"/>
          <w:shd w:val="clear" w:color="auto" w:fill="FFFFFF"/>
        </w:rPr>
        <w:t>‌</w:t>
      </w:r>
      <w:r w:rsidR="00A75DC3">
        <w:rPr>
          <w:rFonts w:ascii="Tahoma" w:hAnsi="Tahoma" w:cs="B Nazanin" w:hint="cs"/>
          <w:color w:val="202122"/>
          <w:sz w:val="28"/>
          <w:szCs w:val="28"/>
          <w:shd w:val="clear" w:color="auto" w:fill="FFFFFF"/>
          <w:rtl/>
        </w:rPr>
        <w:t xml:space="preserve">کاری فوق برای کنترل </w:t>
      </w:r>
      <w:r>
        <w:rPr>
          <w:rFonts w:ascii="Tahoma" w:hAnsi="Tahoma" w:cs="B Nazanin" w:hint="cs"/>
          <w:color w:val="202122"/>
          <w:sz w:val="28"/>
          <w:szCs w:val="28"/>
          <w:shd w:val="clear" w:color="auto" w:fill="FFFFFF"/>
          <w:rtl/>
        </w:rPr>
        <w:t>چ</w:t>
      </w:r>
      <w:r w:rsidR="00A75DC3">
        <w:rPr>
          <w:rFonts w:ascii="Tahoma" w:hAnsi="Tahoma" w:cs="B Nazanin" w:hint="cs"/>
          <w:color w:val="202122"/>
          <w:sz w:val="28"/>
          <w:szCs w:val="28"/>
          <w:shd w:val="clear" w:color="auto" w:fill="FFFFFF"/>
          <w:rtl/>
        </w:rPr>
        <w:t>هار</w:t>
      </w:r>
      <w:r>
        <w:rPr>
          <w:rFonts w:ascii="Tahoma" w:hAnsi="Tahoma" w:cs="B Nazanin" w:hint="cs"/>
          <w:color w:val="202122"/>
          <w:sz w:val="28"/>
          <w:szCs w:val="28"/>
          <w:shd w:val="clear" w:color="auto" w:fill="FFFFFF"/>
          <w:rtl/>
        </w:rPr>
        <w:t>پ</w:t>
      </w:r>
      <w:r w:rsidR="00A75DC3">
        <w:rPr>
          <w:rFonts w:ascii="Tahoma" w:hAnsi="Tahoma" w:cs="B Nazanin" w:hint="cs"/>
          <w:color w:val="202122"/>
          <w:sz w:val="28"/>
          <w:szCs w:val="28"/>
          <w:shd w:val="clear" w:color="auto" w:fill="FFFFFF"/>
          <w:rtl/>
        </w:rPr>
        <w:t>ره مناسب نمی</w:t>
      </w:r>
      <w:r w:rsidR="00D76874">
        <w:rPr>
          <w:rFonts w:ascii="Tahoma" w:hAnsi="Tahoma" w:cs="B Nazanin" w:hint="eastAsia"/>
          <w:color w:val="202122"/>
          <w:sz w:val="28"/>
          <w:szCs w:val="28"/>
          <w:shd w:val="clear" w:color="auto" w:fill="FFFFFF"/>
          <w:rtl/>
        </w:rPr>
        <w:t>‌</w:t>
      </w:r>
      <w:r w:rsidR="00A75DC3">
        <w:rPr>
          <w:rFonts w:ascii="Tahoma" w:hAnsi="Tahoma" w:cs="B Nazanin" w:hint="cs"/>
          <w:color w:val="202122"/>
          <w:sz w:val="28"/>
          <w:szCs w:val="28"/>
          <w:shd w:val="clear" w:color="auto" w:fill="FFFFFF"/>
          <w:rtl/>
        </w:rPr>
        <w:t>باشد زیرا به ازای تغییرات کم در بازه‌کاری</w:t>
      </w:r>
      <w:r w:rsidR="00D76874">
        <w:rPr>
          <w:rFonts w:ascii="Tahoma" w:hAnsi="Tahoma" w:cs="B Nazanin" w:hint="cs"/>
          <w:color w:val="202122"/>
          <w:sz w:val="28"/>
          <w:szCs w:val="28"/>
          <w:shd w:val="clear" w:color="auto" w:fill="FFFFFF"/>
          <w:rtl/>
        </w:rPr>
        <w:t>،</w:t>
      </w:r>
      <w:r w:rsidR="00A75DC3">
        <w:rPr>
          <w:rFonts w:ascii="Tahoma" w:hAnsi="Tahoma" w:cs="B Nazanin" w:hint="cs"/>
          <w:color w:val="202122"/>
          <w:sz w:val="28"/>
          <w:szCs w:val="28"/>
          <w:shd w:val="clear" w:color="auto" w:fill="FFFFFF"/>
          <w:rtl/>
        </w:rPr>
        <w:t xml:space="preserve"> ولتاژ داده‌شده به موتور تغییر چشمگیری دارد</w:t>
      </w:r>
      <w:ins w:id="773" w:author="MF" w:date="2022-02-26T17:47:00Z">
        <w:r w:rsidR="00116165">
          <w:rPr>
            <w:rFonts w:ascii="Tahoma" w:hAnsi="Tahoma" w:cs="B Nazanin" w:hint="cs"/>
            <w:color w:val="202122"/>
            <w:sz w:val="28"/>
            <w:szCs w:val="28"/>
            <w:shd w:val="clear" w:color="auto" w:fill="FFFFFF"/>
            <w:rtl/>
          </w:rPr>
          <w:t>.</w:t>
        </w:r>
      </w:ins>
      <w:r w:rsidR="00A75DC3">
        <w:rPr>
          <w:rFonts w:ascii="Tahoma" w:hAnsi="Tahoma" w:cs="B Nazanin" w:hint="cs"/>
          <w:color w:val="202122"/>
          <w:sz w:val="28"/>
          <w:szCs w:val="28"/>
          <w:shd w:val="clear" w:color="auto" w:fill="FFFFFF"/>
          <w:rtl/>
        </w:rPr>
        <w:t xml:space="preserve"> بنابراین باید </w:t>
      </w:r>
      <w:r w:rsidR="00A75DC3">
        <w:rPr>
          <w:rFonts w:ascii="Tahoma" w:hAnsi="Tahoma" w:cs="B Nazanin" w:hint="cs"/>
          <w:color w:val="202122"/>
          <w:sz w:val="28"/>
          <w:szCs w:val="28"/>
          <w:shd w:val="clear" w:color="auto" w:fill="FFFFFF"/>
          <w:rtl/>
        </w:rPr>
        <w:lastRenderedPageBreak/>
        <w:t xml:space="preserve">بازه‌کاری </w:t>
      </w:r>
      <w:r w:rsidR="00981338">
        <w:rPr>
          <w:rFonts w:ascii="Tahoma" w:hAnsi="Tahoma" w:cs="B Nazanin" w:hint="cs"/>
          <w:color w:val="202122"/>
          <w:sz w:val="28"/>
          <w:szCs w:val="28"/>
          <w:shd w:val="clear" w:color="auto" w:fill="FFFFFF"/>
          <w:rtl/>
        </w:rPr>
        <w:t>کارانداز</w:t>
      </w:r>
      <w:r>
        <w:rPr>
          <w:rFonts w:ascii="Tahoma" w:hAnsi="Tahoma" w:cs="B Nazanin" w:hint="cs"/>
          <w:color w:val="202122"/>
          <w:sz w:val="28"/>
          <w:szCs w:val="28"/>
          <w:shd w:val="clear" w:color="auto" w:fill="FFFFFF"/>
          <w:rtl/>
        </w:rPr>
        <w:t xml:space="preserve">ها افزایش یابد. به منظور افزایش بازه‌کاری </w:t>
      </w:r>
      <w:r w:rsidR="00BF64E6">
        <w:rPr>
          <w:rFonts w:ascii="Tahoma" w:hAnsi="Tahoma" w:cs="B Nazanin" w:hint="cs"/>
          <w:color w:val="202122"/>
          <w:sz w:val="28"/>
          <w:szCs w:val="28"/>
          <w:shd w:val="clear" w:color="auto" w:fill="FFFFFF"/>
          <w:rtl/>
        </w:rPr>
        <w:t>آ</w:t>
      </w:r>
      <w:r>
        <w:rPr>
          <w:rFonts w:ascii="Tahoma" w:hAnsi="Tahoma" w:cs="B Nazanin" w:hint="cs"/>
          <w:color w:val="202122"/>
          <w:sz w:val="28"/>
          <w:szCs w:val="28"/>
          <w:shd w:val="clear" w:color="auto" w:fill="FFFFFF"/>
          <w:rtl/>
        </w:rPr>
        <w:t>نها</w:t>
      </w:r>
      <w:r w:rsidR="00BF64E6">
        <w:rPr>
          <w:rFonts w:ascii="Tahoma" w:hAnsi="Tahoma" w:cs="B Nazanin" w:hint="cs"/>
          <w:color w:val="202122"/>
          <w:sz w:val="28"/>
          <w:szCs w:val="28"/>
          <w:shd w:val="clear" w:color="auto" w:fill="FFFFFF"/>
          <w:rtl/>
        </w:rPr>
        <w:t>،</w:t>
      </w:r>
      <w:r>
        <w:rPr>
          <w:rFonts w:ascii="Tahoma" w:hAnsi="Tahoma" w:cs="B Nazanin" w:hint="cs"/>
          <w:color w:val="202122"/>
          <w:sz w:val="28"/>
          <w:szCs w:val="28"/>
          <w:shd w:val="clear" w:color="auto" w:fill="FFFFFF"/>
          <w:rtl/>
        </w:rPr>
        <w:t xml:space="preserve"> </w:t>
      </w:r>
      <w:r w:rsidR="00981338">
        <w:rPr>
          <w:rFonts w:ascii="Tahoma" w:hAnsi="Tahoma" w:cs="B Nazanin" w:hint="cs"/>
          <w:color w:val="202122"/>
          <w:sz w:val="28"/>
          <w:szCs w:val="28"/>
          <w:shd w:val="clear" w:color="auto" w:fill="FFFFFF"/>
          <w:rtl/>
          <w:lang w:bidi="fa-IR"/>
        </w:rPr>
        <w:t>کارانداز</w:t>
      </w:r>
      <w:r>
        <w:rPr>
          <w:rFonts w:ascii="Tahoma" w:hAnsi="Tahoma" w:cs="B Nazanin" w:hint="cs"/>
          <w:color w:val="202122"/>
          <w:sz w:val="28"/>
          <w:szCs w:val="28"/>
          <w:shd w:val="clear" w:color="auto" w:fill="FFFFFF"/>
          <w:rtl/>
        </w:rPr>
        <w:t xml:space="preserve">ها را با استفاده از </w:t>
      </w:r>
      <w:commentRangeStart w:id="774"/>
      <w:r>
        <w:rPr>
          <w:rFonts w:ascii="Tahoma" w:hAnsi="Tahoma" w:cs="B Nazanin" w:hint="cs"/>
          <w:color w:val="202122"/>
          <w:sz w:val="28"/>
          <w:szCs w:val="28"/>
          <w:shd w:val="clear" w:color="auto" w:fill="FFFFFF"/>
          <w:rtl/>
        </w:rPr>
        <w:t>کد</w:t>
      </w:r>
      <w:r w:rsidR="0005078F">
        <w:rPr>
          <w:rFonts w:ascii="Tahoma" w:hAnsi="Tahoma" w:cs="B Nazanin" w:hint="cs"/>
          <w:color w:val="202122"/>
          <w:sz w:val="28"/>
          <w:szCs w:val="28"/>
          <w:shd w:val="clear" w:color="auto" w:fill="FFFFFF"/>
          <w:rtl/>
        </w:rPr>
        <w:t xml:space="preserve"> شکل 4-26</w:t>
      </w:r>
      <w:commentRangeEnd w:id="774"/>
      <w:r w:rsidR="00116165">
        <w:rPr>
          <w:rStyle w:val="CommentReference"/>
          <w:rtl/>
        </w:rPr>
        <w:commentReference w:id="774"/>
      </w:r>
      <w:r>
        <w:rPr>
          <w:rFonts w:ascii="Tahoma" w:hAnsi="Tahoma" w:cs="B Nazanin" w:hint="cs"/>
          <w:color w:val="202122"/>
          <w:sz w:val="28"/>
          <w:szCs w:val="28"/>
          <w:shd w:val="clear" w:color="auto" w:fill="FFFFFF"/>
          <w:rtl/>
        </w:rPr>
        <w:t xml:space="preserve"> کالیبره‌کردیم.</w:t>
      </w:r>
    </w:p>
    <w:p w14:paraId="6BC21F7A" w14:textId="26D3A980" w:rsidR="00562E59" w:rsidRDefault="009C3273" w:rsidP="00390EE2">
      <w:pPr>
        <w:bidi/>
        <w:spacing w:line="276" w:lineRule="auto"/>
        <w:jc w:val="lowKashida"/>
        <w:rPr>
          <w:rFonts w:ascii="Tahoma" w:hAnsi="Tahoma" w:cs="B Nazanin"/>
          <w:color w:val="202122"/>
          <w:sz w:val="28"/>
          <w:szCs w:val="28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895808" behindDoc="0" locked="0" layoutInCell="1" allowOverlap="1" wp14:anchorId="146EAC56" wp14:editId="29858E12">
            <wp:simplePos x="0" y="0"/>
            <wp:positionH relativeFrom="margin">
              <wp:posOffset>1432560</wp:posOffset>
            </wp:positionH>
            <wp:positionV relativeFrom="paragraph">
              <wp:posOffset>7621</wp:posOffset>
            </wp:positionV>
            <wp:extent cx="2930845" cy="3429000"/>
            <wp:effectExtent l="0" t="0" r="3175" b="0"/>
            <wp:wrapNone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988" cy="34338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F78266" w14:textId="72F3BE7C" w:rsidR="00562E59" w:rsidRDefault="00562E59" w:rsidP="00390EE2">
      <w:pPr>
        <w:bidi/>
        <w:spacing w:line="276" w:lineRule="auto"/>
        <w:jc w:val="lowKashida"/>
        <w:rPr>
          <w:rFonts w:ascii="Tahoma" w:hAnsi="Tahoma" w:cs="B Nazanin"/>
          <w:color w:val="202122"/>
          <w:sz w:val="28"/>
          <w:szCs w:val="28"/>
          <w:shd w:val="clear" w:color="auto" w:fill="FFFFFF"/>
        </w:rPr>
      </w:pPr>
    </w:p>
    <w:p w14:paraId="5C58E1B0" w14:textId="4CC622E5" w:rsidR="00562E59" w:rsidRDefault="00562E59" w:rsidP="00390EE2">
      <w:pPr>
        <w:bidi/>
        <w:spacing w:line="276" w:lineRule="auto"/>
        <w:jc w:val="lowKashida"/>
        <w:rPr>
          <w:rFonts w:ascii="Tahoma" w:hAnsi="Tahoma" w:cs="B Nazanin"/>
          <w:color w:val="202122"/>
          <w:sz w:val="28"/>
          <w:szCs w:val="28"/>
          <w:shd w:val="clear" w:color="auto" w:fill="FFFFFF"/>
        </w:rPr>
      </w:pPr>
    </w:p>
    <w:p w14:paraId="4AF3D463" w14:textId="17C9767F" w:rsidR="00562E59" w:rsidRDefault="00562E59" w:rsidP="00390EE2">
      <w:pPr>
        <w:bidi/>
        <w:spacing w:line="276" w:lineRule="auto"/>
        <w:jc w:val="lowKashida"/>
        <w:rPr>
          <w:rFonts w:ascii="Tahoma" w:hAnsi="Tahoma" w:cs="B Nazanin"/>
          <w:color w:val="202122"/>
          <w:sz w:val="28"/>
          <w:szCs w:val="28"/>
          <w:shd w:val="clear" w:color="auto" w:fill="FFFFFF"/>
        </w:rPr>
      </w:pPr>
    </w:p>
    <w:p w14:paraId="177D6AC8" w14:textId="2A24BA0B" w:rsidR="00562E59" w:rsidRDefault="00562E59" w:rsidP="00390EE2">
      <w:pPr>
        <w:bidi/>
        <w:spacing w:line="276" w:lineRule="auto"/>
        <w:jc w:val="lowKashida"/>
        <w:rPr>
          <w:rFonts w:ascii="Tahoma" w:hAnsi="Tahoma" w:cs="B Nazanin"/>
          <w:color w:val="202122"/>
          <w:sz w:val="28"/>
          <w:szCs w:val="28"/>
          <w:shd w:val="clear" w:color="auto" w:fill="FFFFFF"/>
        </w:rPr>
      </w:pPr>
    </w:p>
    <w:p w14:paraId="6DCC0069" w14:textId="4638A1E6" w:rsidR="00562E59" w:rsidRDefault="00562E59" w:rsidP="00390EE2">
      <w:pPr>
        <w:bidi/>
        <w:spacing w:line="276" w:lineRule="auto"/>
        <w:jc w:val="lowKashida"/>
        <w:rPr>
          <w:rFonts w:ascii="Tahoma" w:hAnsi="Tahoma" w:cs="B Nazanin"/>
          <w:color w:val="202122"/>
          <w:sz w:val="28"/>
          <w:szCs w:val="28"/>
          <w:shd w:val="clear" w:color="auto" w:fill="FFFFFF"/>
        </w:rPr>
      </w:pPr>
    </w:p>
    <w:p w14:paraId="05A7C1CF" w14:textId="5639E0E7" w:rsidR="00562E59" w:rsidRDefault="00562E59" w:rsidP="00390EE2">
      <w:pPr>
        <w:bidi/>
        <w:spacing w:line="276" w:lineRule="auto"/>
        <w:jc w:val="lowKashida"/>
        <w:rPr>
          <w:rFonts w:ascii="Tahoma" w:hAnsi="Tahoma" w:cs="B Nazanin"/>
          <w:color w:val="202122"/>
          <w:sz w:val="28"/>
          <w:szCs w:val="28"/>
          <w:shd w:val="clear" w:color="auto" w:fill="FFFFFF"/>
        </w:rPr>
      </w:pPr>
    </w:p>
    <w:p w14:paraId="5FF11C29" w14:textId="3FD24C3A" w:rsidR="00562E59" w:rsidRDefault="00562E59" w:rsidP="00390EE2">
      <w:pPr>
        <w:bidi/>
        <w:spacing w:line="276" w:lineRule="auto"/>
        <w:jc w:val="lowKashida"/>
        <w:rPr>
          <w:rFonts w:ascii="Tahoma" w:hAnsi="Tahoma" w:cs="B Nazanin"/>
          <w:color w:val="202122"/>
          <w:sz w:val="28"/>
          <w:szCs w:val="28"/>
          <w:shd w:val="clear" w:color="auto" w:fill="FFFFFF"/>
          <w:rtl/>
        </w:rPr>
      </w:pPr>
    </w:p>
    <w:p w14:paraId="500E3EBE" w14:textId="244A744B" w:rsidR="00BF64E6" w:rsidRDefault="00BF64E6" w:rsidP="00390EE2">
      <w:pPr>
        <w:bidi/>
        <w:spacing w:line="276" w:lineRule="auto"/>
        <w:jc w:val="lowKashida"/>
        <w:rPr>
          <w:rFonts w:ascii="Tahoma" w:hAnsi="Tahoma" w:cs="B Nazanin"/>
          <w:color w:val="202122"/>
          <w:sz w:val="28"/>
          <w:szCs w:val="28"/>
          <w:shd w:val="clear" w:color="auto" w:fill="FFFFFF"/>
          <w:rtl/>
        </w:rPr>
      </w:pPr>
    </w:p>
    <w:p w14:paraId="3C0C6B10" w14:textId="77777777" w:rsidR="00BF64E6" w:rsidRDefault="00BF64E6" w:rsidP="00390EE2">
      <w:pPr>
        <w:bidi/>
        <w:spacing w:line="276" w:lineRule="auto"/>
        <w:jc w:val="lowKashida"/>
        <w:rPr>
          <w:rFonts w:ascii="Tahoma" w:hAnsi="Tahoma" w:cs="B Nazanin"/>
          <w:color w:val="202122"/>
          <w:sz w:val="28"/>
          <w:szCs w:val="28"/>
          <w:shd w:val="clear" w:color="auto" w:fill="FFFFFF"/>
        </w:rPr>
      </w:pPr>
    </w:p>
    <w:p w14:paraId="13127623" w14:textId="12303537" w:rsidR="00421EF3" w:rsidRPr="00A37EFC" w:rsidRDefault="00D76874" w:rsidP="009C3273">
      <w:pPr>
        <w:tabs>
          <w:tab w:val="left" w:pos="5940"/>
        </w:tabs>
        <w:bidi/>
        <w:spacing w:line="276" w:lineRule="auto"/>
        <w:jc w:val="center"/>
        <w:rPr>
          <w:rFonts w:cs="B Nazanin"/>
          <w:b/>
          <w:bCs/>
          <w:sz w:val="28"/>
          <w:szCs w:val="28"/>
          <w:rtl/>
          <w:lang w:bidi="fa-IR"/>
        </w:rPr>
      </w:pPr>
      <w:bookmarkStart w:id="775" w:name="_Hlk96694944"/>
      <w:r w:rsidRPr="00D76874">
        <w:rPr>
          <w:rFonts w:cs="B Nazanin" w:hint="cs"/>
          <w:sz w:val="24"/>
          <w:szCs w:val="24"/>
          <w:rtl/>
          <w:lang w:bidi="fa-IR"/>
        </w:rPr>
        <w:t>شکل</w:t>
      </w:r>
      <w:r w:rsidR="0005078F">
        <w:rPr>
          <w:rFonts w:cs="B Nazanin" w:hint="cs"/>
          <w:sz w:val="24"/>
          <w:szCs w:val="24"/>
          <w:rtl/>
          <w:lang w:bidi="fa-IR"/>
        </w:rPr>
        <w:t>4-26:</w:t>
      </w:r>
      <w:r w:rsidRPr="00D76874">
        <w:rPr>
          <w:rFonts w:cs="B Nazanin" w:hint="cs"/>
          <w:sz w:val="24"/>
          <w:szCs w:val="24"/>
          <w:rtl/>
          <w:lang w:bidi="fa-IR"/>
        </w:rPr>
        <w:t>کد کالیبراسیون درایورها</w:t>
      </w:r>
    </w:p>
    <w:bookmarkEnd w:id="775"/>
    <w:p w14:paraId="2DFDD818" w14:textId="071D9C10" w:rsidR="00BF64E6" w:rsidRDefault="00A37EFC" w:rsidP="00116165">
      <w:pPr>
        <w:bidi/>
        <w:spacing w:before="120" w:after="120"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 w:rsidRPr="00BF64E6">
        <w:rPr>
          <w:rFonts w:cs="B Nazanin"/>
          <w:noProof/>
          <w:sz w:val="24"/>
          <w:szCs w:val="24"/>
          <w:rtl/>
        </w:rPr>
        <w:drawing>
          <wp:anchor distT="0" distB="0" distL="114300" distR="114300" simplePos="0" relativeHeight="251896832" behindDoc="0" locked="0" layoutInCell="1" allowOverlap="1" wp14:anchorId="2CC44474" wp14:editId="2B3A203F">
            <wp:simplePos x="0" y="0"/>
            <wp:positionH relativeFrom="margin">
              <wp:align>center</wp:align>
            </wp:positionH>
            <wp:positionV relativeFrom="paragraph">
              <wp:posOffset>665480</wp:posOffset>
            </wp:positionV>
            <wp:extent cx="3858768" cy="3017520"/>
            <wp:effectExtent l="0" t="0" r="8890" b="0"/>
            <wp:wrapNone/>
            <wp:docPr id="213" name="Picture 2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64E6" w:rsidRPr="00BF64E6">
        <w:rPr>
          <w:rFonts w:cs="B Nazanin" w:hint="cs"/>
          <w:sz w:val="28"/>
          <w:szCs w:val="28"/>
          <w:rtl/>
          <w:lang w:bidi="fa-IR"/>
        </w:rPr>
        <w:t>پس از کالیبره</w:t>
      </w:r>
      <w:r w:rsidR="00D76874">
        <w:rPr>
          <w:rFonts w:cs="B Nazanin" w:hint="eastAsia"/>
          <w:sz w:val="28"/>
          <w:szCs w:val="28"/>
          <w:rtl/>
          <w:lang w:bidi="fa-IR"/>
        </w:rPr>
        <w:t>‌</w:t>
      </w:r>
      <w:r w:rsidR="00BF64E6" w:rsidRPr="00BF64E6">
        <w:rPr>
          <w:rFonts w:cs="B Nazanin" w:hint="cs"/>
          <w:sz w:val="28"/>
          <w:szCs w:val="28"/>
          <w:rtl/>
          <w:lang w:bidi="fa-IR"/>
        </w:rPr>
        <w:t>کردن درایورها</w:t>
      </w:r>
      <w:ins w:id="776" w:author="MF" w:date="2022-02-26T17:48:00Z">
        <w:r w:rsidR="00116165">
          <w:rPr>
            <w:rFonts w:cs="B Nazanin" w:hint="cs"/>
            <w:sz w:val="28"/>
            <w:szCs w:val="28"/>
            <w:rtl/>
            <w:lang w:bidi="fa-IR"/>
          </w:rPr>
          <w:t>،</w:t>
        </w:r>
      </w:ins>
      <w:r w:rsidR="00BF64E6" w:rsidRPr="00BF64E6">
        <w:rPr>
          <w:rFonts w:cs="B Nazanin" w:hint="cs"/>
          <w:sz w:val="28"/>
          <w:szCs w:val="28"/>
          <w:rtl/>
          <w:lang w:bidi="fa-IR"/>
        </w:rPr>
        <w:t xml:space="preserve"> بازه</w:t>
      </w:r>
      <w:r w:rsidR="00BF64E6" w:rsidRPr="00BF64E6">
        <w:rPr>
          <w:rFonts w:cs="B Nazanin" w:hint="eastAsia"/>
          <w:sz w:val="28"/>
          <w:szCs w:val="28"/>
          <w:rtl/>
          <w:lang w:bidi="fa-IR"/>
        </w:rPr>
        <w:t>‌</w:t>
      </w:r>
      <w:r w:rsidR="00BF64E6" w:rsidRPr="00BF64E6">
        <w:rPr>
          <w:rFonts w:cs="B Nazanin" w:hint="cs"/>
          <w:sz w:val="28"/>
          <w:szCs w:val="28"/>
          <w:rtl/>
          <w:lang w:bidi="fa-IR"/>
        </w:rPr>
        <w:t>کاری آنها افزایش</w:t>
      </w:r>
      <w:r>
        <w:rPr>
          <w:rFonts w:cs="B Nazanin" w:hint="eastAsia"/>
          <w:sz w:val="28"/>
          <w:szCs w:val="28"/>
          <w:lang w:bidi="fa-IR"/>
        </w:rPr>
        <w:t>‌</w:t>
      </w:r>
      <w:r w:rsidR="00BF64E6" w:rsidRPr="00BF64E6">
        <w:rPr>
          <w:rFonts w:cs="B Nazanin" w:hint="cs"/>
          <w:sz w:val="28"/>
          <w:szCs w:val="28"/>
          <w:rtl/>
          <w:lang w:bidi="fa-IR"/>
        </w:rPr>
        <w:t xml:space="preserve">یافته و مقداری بین </w:t>
      </w:r>
      <w:del w:id="777" w:author="MF" w:date="2022-02-26T17:48:00Z">
        <w:r w:rsidR="00D76874" w:rsidDel="00116165">
          <w:rPr>
            <w:rFonts w:cs="B Nazanin" w:hint="cs"/>
            <w:sz w:val="28"/>
            <w:szCs w:val="28"/>
            <w:rtl/>
            <w:lang w:bidi="fa-IR"/>
          </w:rPr>
          <w:delText>0.85-0.30</w:delText>
        </w:r>
      </w:del>
      <w:ins w:id="778" w:author="MF" w:date="2022-02-26T17:48:00Z">
        <w:r w:rsidR="00116165">
          <w:rPr>
            <w:rFonts w:cs="B Nazanin" w:hint="cs"/>
            <w:sz w:val="28"/>
            <w:szCs w:val="28"/>
            <w:rtl/>
            <w:lang w:bidi="fa-IR"/>
          </w:rPr>
          <w:t>0</w:t>
        </w:r>
      </w:ins>
      <w:r w:rsidR="00BF64E6" w:rsidRPr="00BF64E6">
        <w:rPr>
          <w:rFonts w:cs="B Nazanin" w:hint="cs"/>
          <w:sz w:val="28"/>
          <w:szCs w:val="28"/>
          <w:rtl/>
          <w:lang w:bidi="fa-IR"/>
        </w:rPr>
        <w:t xml:space="preserve"> </w:t>
      </w:r>
      <w:ins w:id="779" w:author="MF" w:date="2022-02-26T17:48:00Z">
        <w:r w:rsidR="00116165">
          <w:rPr>
            <w:rFonts w:cs="B Nazanin" w:hint="cs"/>
            <w:sz w:val="28"/>
            <w:szCs w:val="28"/>
            <w:rtl/>
            <w:lang w:bidi="fa-IR"/>
          </w:rPr>
          <w:t xml:space="preserve">0.3 تا 0.85 را </w:t>
        </w:r>
      </w:ins>
      <w:r w:rsidR="00BF64E6" w:rsidRPr="00BF64E6">
        <w:rPr>
          <w:rFonts w:cs="B Nazanin" w:hint="cs"/>
          <w:sz w:val="28"/>
          <w:szCs w:val="28"/>
          <w:rtl/>
          <w:lang w:bidi="fa-IR"/>
        </w:rPr>
        <w:t>به خود می</w:t>
      </w:r>
      <w:r w:rsidR="00D76874">
        <w:rPr>
          <w:rFonts w:cs="B Nazanin" w:hint="eastAsia"/>
          <w:sz w:val="28"/>
          <w:szCs w:val="28"/>
          <w:rtl/>
          <w:lang w:bidi="fa-IR"/>
        </w:rPr>
        <w:t>‌</w:t>
      </w:r>
      <w:r w:rsidR="00BF64E6" w:rsidRPr="00BF64E6">
        <w:rPr>
          <w:rFonts w:cs="B Nazanin" w:hint="cs"/>
          <w:sz w:val="28"/>
          <w:szCs w:val="28"/>
          <w:rtl/>
          <w:lang w:bidi="fa-IR"/>
        </w:rPr>
        <w:t xml:space="preserve">گیرد. شکل </w:t>
      </w:r>
      <w:r w:rsidR="0005078F">
        <w:rPr>
          <w:rFonts w:cs="B Nazanin" w:hint="cs"/>
          <w:sz w:val="28"/>
          <w:szCs w:val="28"/>
          <w:rtl/>
          <w:lang w:bidi="fa-IR"/>
        </w:rPr>
        <w:t xml:space="preserve">4-27 </w:t>
      </w:r>
      <w:r w:rsidR="00BF64E6" w:rsidRPr="00BF64E6">
        <w:rPr>
          <w:rFonts w:cs="B Nazanin" w:hint="cs"/>
          <w:sz w:val="28"/>
          <w:szCs w:val="28"/>
          <w:rtl/>
          <w:lang w:bidi="fa-IR"/>
        </w:rPr>
        <w:t>نمودار ولتا</w:t>
      </w:r>
      <w:r w:rsidR="00D76874">
        <w:rPr>
          <w:rFonts w:cs="B Nazanin" w:hint="cs"/>
          <w:sz w:val="28"/>
          <w:szCs w:val="28"/>
          <w:rtl/>
          <w:lang w:bidi="fa-IR"/>
        </w:rPr>
        <w:t>ژ</w:t>
      </w:r>
      <w:r w:rsidR="00BF64E6" w:rsidRPr="00BF64E6">
        <w:rPr>
          <w:rFonts w:cs="B Nazanin" w:hint="cs"/>
          <w:sz w:val="28"/>
          <w:szCs w:val="28"/>
          <w:rtl/>
          <w:lang w:bidi="fa-IR"/>
        </w:rPr>
        <w:t xml:space="preserve"> موتورها برحسب بازه‌کاری آنها در فرکانس 400 هرتز را </w:t>
      </w:r>
      <w:del w:id="780" w:author="MF" w:date="2022-02-26T17:48:00Z">
        <w:r w:rsidR="00BF64E6" w:rsidRPr="00BF64E6" w:rsidDel="00116165">
          <w:rPr>
            <w:rFonts w:cs="B Nazanin" w:hint="cs"/>
            <w:sz w:val="28"/>
            <w:szCs w:val="28"/>
            <w:rtl/>
            <w:lang w:bidi="fa-IR"/>
          </w:rPr>
          <w:delText xml:space="preserve">به خوبی </w:delText>
        </w:r>
      </w:del>
      <w:r w:rsidR="00BF64E6" w:rsidRPr="00BF64E6">
        <w:rPr>
          <w:rFonts w:cs="B Nazanin" w:hint="cs"/>
          <w:sz w:val="28"/>
          <w:szCs w:val="28"/>
          <w:rtl/>
          <w:lang w:bidi="fa-IR"/>
        </w:rPr>
        <w:t>نشان می‌دهد.</w:t>
      </w:r>
    </w:p>
    <w:p w14:paraId="7044ED6A" w14:textId="52D14CD0" w:rsidR="00B47DE0" w:rsidRDefault="00B47DE0" w:rsidP="00390EE2">
      <w:pPr>
        <w:bidi/>
        <w:spacing w:before="120" w:after="120"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19ED4B01" w14:textId="734B8B12" w:rsidR="00B47DE0" w:rsidRDefault="00B47DE0" w:rsidP="00390EE2">
      <w:pPr>
        <w:bidi/>
        <w:spacing w:before="120" w:after="120"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0D6F1EDD" w14:textId="58087823" w:rsidR="00B47DE0" w:rsidRPr="00BF64E6" w:rsidRDefault="00B47DE0" w:rsidP="00390EE2">
      <w:pPr>
        <w:bidi/>
        <w:spacing w:before="120" w:after="120"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797C42FE" w14:textId="7D5E5E5B" w:rsidR="00BF64E6" w:rsidRDefault="00BF64E6" w:rsidP="00390EE2">
      <w:pPr>
        <w:bidi/>
        <w:spacing w:line="276" w:lineRule="auto"/>
        <w:jc w:val="lowKashida"/>
        <w:rPr>
          <w:rFonts w:cs="B Nazanin"/>
          <w:sz w:val="24"/>
          <w:szCs w:val="24"/>
          <w:rtl/>
          <w:lang w:bidi="fa-IR"/>
        </w:rPr>
      </w:pPr>
    </w:p>
    <w:p w14:paraId="2BD4795E" w14:textId="74C8FB92" w:rsidR="00BF64E6" w:rsidRDefault="00BF64E6" w:rsidP="00390EE2">
      <w:pPr>
        <w:bidi/>
        <w:spacing w:line="276" w:lineRule="auto"/>
        <w:jc w:val="lowKashida"/>
        <w:rPr>
          <w:rFonts w:cs="B Nazanin"/>
          <w:sz w:val="24"/>
          <w:szCs w:val="24"/>
          <w:rtl/>
          <w:lang w:bidi="fa-IR"/>
        </w:rPr>
      </w:pPr>
    </w:p>
    <w:p w14:paraId="2E505B31" w14:textId="7D123FEB" w:rsidR="00BF64E6" w:rsidRDefault="00BF64E6" w:rsidP="00390EE2">
      <w:pPr>
        <w:bidi/>
        <w:spacing w:line="276" w:lineRule="auto"/>
        <w:jc w:val="lowKashida"/>
        <w:rPr>
          <w:rFonts w:cs="B Nazanin"/>
          <w:sz w:val="24"/>
          <w:szCs w:val="24"/>
          <w:rtl/>
          <w:lang w:bidi="fa-IR"/>
        </w:rPr>
      </w:pPr>
    </w:p>
    <w:p w14:paraId="3FFBB53B" w14:textId="77777777" w:rsidR="00A37EFC" w:rsidRDefault="00A37EFC" w:rsidP="00390EE2">
      <w:pPr>
        <w:bidi/>
        <w:spacing w:line="276" w:lineRule="auto"/>
        <w:jc w:val="lowKashida"/>
        <w:rPr>
          <w:rFonts w:ascii="Tahoma" w:hAnsi="Tahoma" w:cs="B Nazanin"/>
          <w:sz w:val="24"/>
          <w:szCs w:val="24"/>
          <w:shd w:val="clear" w:color="auto" w:fill="FFFFFF"/>
        </w:rPr>
      </w:pPr>
    </w:p>
    <w:p w14:paraId="3F1EF1BF" w14:textId="77777777" w:rsidR="00277409" w:rsidRDefault="00277409" w:rsidP="00390EE2">
      <w:pPr>
        <w:bidi/>
        <w:spacing w:line="276" w:lineRule="auto"/>
        <w:jc w:val="lowKashida"/>
        <w:rPr>
          <w:rFonts w:ascii="Tahoma" w:hAnsi="Tahoma" w:cs="B Nazanin"/>
          <w:sz w:val="24"/>
          <w:szCs w:val="24"/>
          <w:shd w:val="clear" w:color="auto" w:fill="FFFFFF"/>
          <w:rtl/>
        </w:rPr>
      </w:pPr>
    </w:p>
    <w:p w14:paraId="59123CB2" w14:textId="77777777" w:rsidR="00277409" w:rsidRDefault="00277409" w:rsidP="00277409">
      <w:pPr>
        <w:bidi/>
        <w:spacing w:line="276" w:lineRule="auto"/>
        <w:jc w:val="lowKashida"/>
        <w:rPr>
          <w:rFonts w:ascii="Tahoma" w:hAnsi="Tahoma" w:cs="B Nazanin"/>
          <w:sz w:val="24"/>
          <w:szCs w:val="24"/>
          <w:shd w:val="clear" w:color="auto" w:fill="FFFFFF"/>
          <w:rtl/>
        </w:rPr>
      </w:pPr>
    </w:p>
    <w:p w14:paraId="795A8E93" w14:textId="77799DF1" w:rsidR="00277409" w:rsidRPr="00B47DE0" w:rsidRDefault="00BF64E6" w:rsidP="00277409">
      <w:pPr>
        <w:bidi/>
        <w:spacing w:line="276" w:lineRule="auto"/>
        <w:jc w:val="center"/>
        <w:rPr>
          <w:rFonts w:ascii="Tahoma" w:hAnsi="Tahoma" w:cs="B Nazanin"/>
          <w:sz w:val="24"/>
          <w:szCs w:val="24"/>
          <w:shd w:val="clear" w:color="auto" w:fill="FFFFFF"/>
          <w:rtl/>
          <w:lang w:bidi="fa-IR"/>
        </w:rPr>
      </w:pPr>
      <w:bookmarkStart w:id="781" w:name="_Hlk96694951"/>
      <w:r w:rsidRPr="00B47DE0">
        <w:rPr>
          <w:rFonts w:ascii="Tahoma" w:hAnsi="Tahoma" w:cs="B Nazanin" w:hint="cs"/>
          <w:sz w:val="24"/>
          <w:szCs w:val="24"/>
          <w:shd w:val="clear" w:color="auto" w:fill="FFFFFF"/>
          <w:rtl/>
        </w:rPr>
        <w:t>شکل</w:t>
      </w:r>
      <w:r w:rsidR="0005078F">
        <w:rPr>
          <w:rFonts w:ascii="Tahoma" w:hAnsi="Tahoma" w:cs="B Nazanin" w:hint="cs"/>
          <w:sz w:val="24"/>
          <w:szCs w:val="24"/>
          <w:shd w:val="clear" w:color="auto" w:fill="FFFFFF"/>
          <w:rtl/>
        </w:rPr>
        <w:t>4-27:</w:t>
      </w:r>
      <w:r w:rsidR="00B47DE0" w:rsidRPr="00B47DE0">
        <w:rPr>
          <w:rFonts w:ascii="Tahoma" w:hAnsi="Tahoma" w:cs="B Nazanin" w:hint="cs"/>
          <w:sz w:val="24"/>
          <w:szCs w:val="24"/>
          <w:shd w:val="clear" w:color="auto" w:fill="FFFFFF"/>
          <w:rtl/>
        </w:rPr>
        <w:t xml:space="preserve"> </w:t>
      </w:r>
      <w:r w:rsidRPr="00B47DE0">
        <w:rPr>
          <w:rFonts w:ascii="Tahoma" w:hAnsi="Tahoma" w:cs="B Nazanin" w:hint="cs"/>
          <w:sz w:val="24"/>
          <w:szCs w:val="24"/>
          <w:shd w:val="clear" w:color="auto" w:fill="FFFFFF"/>
          <w:rtl/>
        </w:rPr>
        <w:t xml:space="preserve">نمودار ولتاژ موتور برحسب دوره‌کاری در فرکانس </w:t>
      </w:r>
      <w:r w:rsidRPr="00B47DE0">
        <w:rPr>
          <w:rFonts w:ascii="Tahoma" w:hAnsi="Tahoma" w:cs="B Nazanin" w:hint="cs"/>
          <w:sz w:val="24"/>
          <w:szCs w:val="24"/>
          <w:shd w:val="clear" w:color="auto" w:fill="FFFFFF"/>
          <w:rtl/>
          <w:lang w:bidi="fa-IR"/>
        </w:rPr>
        <w:t>400 هرتز بعد از کالیبراسیو</w:t>
      </w:r>
      <w:r w:rsidR="00277409">
        <w:rPr>
          <w:rFonts w:ascii="Tahoma" w:hAnsi="Tahoma" w:cs="B Nazanin" w:hint="cs"/>
          <w:sz w:val="24"/>
          <w:szCs w:val="24"/>
          <w:shd w:val="clear" w:color="auto" w:fill="FFFFFF"/>
          <w:rtl/>
          <w:lang w:bidi="fa-IR"/>
        </w:rPr>
        <w:t>ن</w:t>
      </w:r>
    </w:p>
    <w:bookmarkEnd w:id="781"/>
    <w:p w14:paraId="6E135412" w14:textId="4BF930C0" w:rsidR="00BF64E6" w:rsidRPr="00D76874" w:rsidRDefault="00F60EFE" w:rsidP="006E16BC">
      <w:pPr>
        <w:tabs>
          <w:tab w:val="left" w:pos="3489"/>
        </w:tabs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  <w:r w:rsidRPr="00D76874">
        <w:rPr>
          <w:rFonts w:asciiTheme="majorBidi" w:hAnsiTheme="majorBidi" w:cstheme="majorBidi"/>
          <w:sz w:val="24"/>
          <w:szCs w:val="24"/>
          <w:lang w:bidi="fa-IR"/>
        </w:rPr>
        <w:t>PWM</w:t>
      </w:r>
      <w:r>
        <w:rPr>
          <w:rFonts w:cs="B Nazanin"/>
          <w:sz w:val="24"/>
          <w:szCs w:val="24"/>
          <w:lang w:bidi="fa-IR"/>
        </w:rPr>
        <w:t xml:space="preserve"> </w:t>
      </w:r>
      <w:r>
        <w:rPr>
          <w:rFonts w:cs="B Nazanin" w:hint="cs"/>
          <w:sz w:val="24"/>
          <w:szCs w:val="24"/>
          <w:rtl/>
          <w:lang w:bidi="fa-IR"/>
        </w:rPr>
        <w:t xml:space="preserve"> </w:t>
      </w:r>
      <w:r w:rsidRPr="00D76874">
        <w:rPr>
          <w:rFonts w:cs="B Nazanin" w:hint="cs"/>
          <w:sz w:val="28"/>
          <w:szCs w:val="28"/>
          <w:rtl/>
          <w:lang w:bidi="fa-IR"/>
        </w:rPr>
        <w:t>داده</w:t>
      </w:r>
      <w:r w:rsidRPr="00D76874">
        <w:rPr>
          <w:rFonts w:cs="B Nazanin" w:hint="eastAsia"/>
          <w:sz w:val="28"/>
          <w:szCs w:val="28"/>
          <w:rtl/>
          <w:lang w:bidi="fa-IR"/>
        </w:rPr>
        <w:t>‌</w:t>
      </w:r>
      <w:r w:rsidRPr="00D76874">
        <w:rPr>
          <w:rFonts w:cs="B Nazanin" w:hint="cs"/>
          <w:sz w:val="28"/>
          <w:szCs w:val="28"/>
          <w:rtl/>
          <w:lang w:bidi="fa-IR"/>
        </w:rPr>
        <w:t xml:space="preserve"> شده به موتورها در کنترل زاویه رول از رابطه</w:t>
      </w:r>
      <w:r w:rsidR="00277409">
        <w:rPr>
          <w:rFonts w:cs="B Nazanin" w:hint="cs"/>
          <w:sz w:val="28"/>
          <w:szCs w:val="28"/>
          <w:rtl/>
          <w:lang w:bidi="fa-IR"/>
        </w:rPr>
        <w:t xml:space="preserve"> </w:t>
      </w:r>
      <w:del w:id="782" w:author="MF" w:date="2022-02-26T17:48:00Z">
        <w:r w:rsidR="00277409" w:rsidDel="006E16BC">
          <w:rPr>
            <w:rFonts w:cs="B Nazanin" w:hint="cs"/>
            <w:sz w:val="28"/>
            <w:szCs w:val="28"/>
            <w:rtl/>
            <w:lang w:bidi="fa-IR"/>
          </w:rPr>
          <w:delText>(4-</w:delText>
        </w:r>
        <w:r w:rsidR="00981338" w:rsidDel="006E16BC">
          <w:rPr>
            <w:rFonts w:cs="B Nazanin" w:hint="cs"/>
            <w:sz w:val="28"/>
            <w:szCs w:val="28"/>
            <w:rtl/>
            <w:lang w:bidi="fa-IR"/>
          </w:rPr>
          <w:delText>10)</w:delText>
        </w:r>
        <w:r w:rsidR="00981338" w:rsidRPr="00D76874" w:rsidDel="006E16BC">
          <w:rPr>
            <w:rFonts w:cs="B Nazanin" w:hint="cs"/>
            <w:sz w:val="28"/>
            <w:szCs w:val="28"/>
            <w:rtl/>
            <w:lang w:bidi="fa-IR"/>
          </w:rPr>
          <w:delText xml:space="preserve"> </w:delText>
        </w:r>
      </w:del>
      <w:ins w:id="783" w:author="MF" w:date="2022-02-26T17:48:00Z">
        <w:r w:rsidR="006E16BC">
          <w:rPr>
            <w:rFonts w:cs="B Nazanin" w:hint="cs"/>
            <w:sz w:val="28"/>
            <w:szCs w:val="28"/>
            <w:rtl/>
            <w:lang w:bidi="fa-IR"/>
          </w:rPr>
          <w:t>ز</w:t>
        </w:r>
      </w:ins>
      <w:ins w:id="784" w:author="MF" w:date="2022-02-26T17:49:00Z">
        <w:r w:rsidR="006E16BC">
          <w:rPr>
            <w:rFonts w:cs="B Nazanin" w:hint="cs"/>
            <w:sz w:val="28"/>
            <w:szCs w:val="28"/>
            <w:rtl/>
            <w:lang w:bidi="fa-IR"/>
          </w:rPr>
          <w:t xml:space="preserve">یر </w:t>
        </w:r>
      </w:ins>
      <w:r w:rsidR="00981338" w:rsidRPr="00D76874">
        <w:rPr>
          <w:rFonts w:cs="B Nazanin" w:hint="cs"/>
          <w:sz w:val="28"/>
          <w:szCs w:val="28"/>
          <w:rtl/>
          <w:lang w:bidi="fa-IR"/>
        </w:rPr>
        <w:t>محاسب</w:t>
      </w:r>
      <w:r w:rsidR="00981338" w:rsidRPr="00D76874">
        <w:rPr>
          <w:rFonts w:cs="B Nazanin" w:hint="eastAsia"/>
          <w:sz w:val="28"/>
          <w:szCs w:val="28"/>
          <w:rtl/>
          <w:lang w:bidi="fa-IR"/>
        </w:rPr>
        <w:t>ه</w:t>
      </w:r>
      <w:r w:rsidRPr="00D76874">
        <w:rPr>
          <w:rFonts w:cs="B Nazanin" w:hint="cs"/>
          <w:sz w:val="28"/>
          <w:szCs w:val="28"/>
          <w:rtl/>
          <w:lang w:bidi="fa-IR"/>
        </w:rPr>
        <w:t xml:space="preserve"> می‌شوند</w:t>
      </w:r>
      <w:del w:id="785" w:author="MF" w:date="2022-02-26T17:49:00Z">
        <w:r w:rsidR="009C32A3" w:rsidDel="006E16BC">
          <w:rPr>
            <w:rFonts w:cs="B Nazanin" w:hint="cs"/>
            <w:sz w:val="28"/>
            <w:szCs w:val="28"/>
            <w:rtl/>
            <w:lang w:bidi="fa-IR"/>
          </w:rPr>
          <w:delText>.</w:delText>
        </w:r>
      </w:del>
      <w:ins w:id="786" w:author="MF" w:date="2022-02-26T17:49:00Z">
        <w:r w:rsidR="006E16BC">
          <w:rPr>
            <w:rFonts w:cs="B Nazanin" w:hint="cs"/>
            <w:sz w:val="28"/>
            <w:szCs w:val="28"/>
            <w:rtl/>
            <w:lang w:bidi="fa-IR"/>
          </w:rPr>
          <w:t xml:space="preserve"> </w:t>
        </w:r>
      </w:ins>
      <w:r w:rsidR="009C32A3">
        <w:rPr>
          <w:rFonts w:cs="B Nazanin"/>
          <w:sz w:val="28"/>
          <w:szCs w:val="28"/>
          <w:lang w:bidi="fa-IR"/>
        </w:rPr>
        <w:t>]</w:t>
      </w:r>
      <w:r w:rsidR="009C32A3">
        <w:rPr>
          <w:rFonts w:cs="B Nazanin" w:hint="cs"/>
          <w:sz w:val="28"/>
          <w:szCs w:val="28"/>
          <w:rtl/>
          <w:lang w:bidi="fa-IR"/>
        </w:rPr>
        <w:t>13</w:t>
      </w:r>
      <w:r w:rsidR="009C32A3">
        <w:rPr>
          <w:rFonts w:cs="B Nazanin"/>
          <w:sz w:val="28"/>
          <w:szCs w:val="28"/>
          <w:lang w:bidi="fa-IR"/>
        </w:rPr>
        <w:t>[</w:t>
      </w:r>
      <w:ins w:id="787" w:author="MF" w:date="2022-02-26T17:49:00Z">
        <w:r w:rsidR="006E16BC">
          <w:rPr>
            <w:rFonts w:cs="B Nazanin" w:hint="cs"/>
            <w:sz w:val="28"/>
            <w:szCs w:val="28"/>
            <w:rtl/>
            <w:lang w:bidi="fa-IR"/>
          </w:rPr>
          <w:t>:</w:t>
        </w:r>
      </w:ins>
    </w:p>
    <w:p w14:paraId="73FA2034" w14:textId="6522714A" w:rsidR="00F60EFE" w:rsidRPr="00A37EFC" w:rsidRDefault="00277409" w:rsidP="00390EE2">
      <w:pPr>
        <w:tabs>
          <w:tab w:val="left" w:pos="3489"/>
        </w:tabs>
        <w:bidi/>
        <w:spacing w:line="276" w:lineRule="auto"/>
        <w:jc w:val="lowKashida"/>
        <w:rPr>
          <w:rFonts w:cs="B Nazanin"/>
          <w:color w:val="FF0000"/>
          <w:sz w:val="28"/>
          <w:szCs w:val="28"/>
          <w:lang w:bidi="fa-IR"/>
        </w:rPr>
      </w:pPr>
      <w:r w:rsidRPr="00AB7E8B">
        <w:rPr>
          <w:rFonts w:cs="B Nazanin" w:hint="cs"/>
          <w:sz w:val="28"/>
          <w:szCs w:val="28"/>
          <w:rtl/>
          <w:lang w:bidi="fa-IR"/>
        </w:rPr>
        <w:t>(10-4)</w:t>
      </w:r>
      <w:r>
        <w:rPr>
          <w:rFonts w:cs="B Nazanin" w:hint="cs"/>
          <w:color w:val="FF0000"/>
          <w:sz w:val="28"/>
          <w:szCs w:val="28"/>
          <w:rtl/>
          <w:lang w:bidi="fa-IR"/>
        </w:rPr>
        <w:t xml:space="preserve">                                         </w:t>
      </w:r>
      <w:r w:rsidRPr="00277409">
        <w:rPr>
          <w:rFonts w:cs="B Nazanin"/>
          <w:color w:val="FF0000"/>
          <w:position w:val="-62"/>
          <w:sz w:val="28"/>
          <w:szCs w:val="28"/>
          <w:lang w:bidi="fa-IR"/>
        </w:rPr>
        <w:object w:dxaOrig="2799" w:dyaOrig="1359" w14:anchorId="378AF186">
          <v:shape id="_x0000_i1169" type="#_x0000_t75" style="width:140.25pt;height:68.25pt" o:ole="">
            <v:imagedata r:id="rId336" o:title=""/>
          </v:shape>
          <o:OLEObject Type="Embed" ProgID="Equation.DSMT4" ShapeID="_x0000_i1169" DrawAspect="Content" ObjectID="_1707493575" r:id="rId337"/>
        </w:object>
      </w:r>
    </w:p>
    <w:p w14:paraId="5A319DB5" w14:textId="77777777" w:rsidR="00234477" w:rsidRDefault="00234477" w:rsidP="00390EE2">
      <w:pPr>
        <w:bidi/>
        <w:spacing w:line="276" w:lineRule="auto"/>
        <w:jc w:val="lowKashida"/>
        <w:rPr>
          <w:rFonts w:cs="B Nazanin"/>
          <w:color w:val="C00000"/>
          <w:sz w:val="24"/>
          <w:szCs w:val="24"/>
          <w:lang w:bidi="fa-IR"/>
        </w:rPr>
      </w:pPr>
    </w:p>
    <w:p w14:paraId="7C34761F" w14:textId="77777777" w:rsidR="00234477" w:rsidRDefault="00234477" w:rsidP="00390EE2">
      <w:pPr>
        <w:bidi/>
        <w:spacing w:line="276" w:lineRule="auto"/>
        <w:jc w:val="lowKashida"/>
        <w:rPr>
          <w:rFonts w:cs="B Nazanin"/>
          <w:color w:val="C00000"/>
          <w:sz w:val="24"/>
          <w:szCs w:val="24"/>
          <w:lang w:bidi="fa-IR"/>
        </w:rPr>
      </w:pPr>
    </w:p>
    <w:p w14:paraId="57743380" w14:textId="77777777" w:rsidR="00234477" w:rsidRDefault="00234477" w:rsidP="00390EE2">
      <w:pPr>
        <w:bidi/>
        <w:spacing w:line="276" w:lineRule="auto"/>
        <w:jc w:val="lowKashida"/>
        <w:rPr>
          <w:rFonts w:cs="B Nazanin"/>
          <w:color w:val="C00000"/>
          <w:sz w:val="24"/>
          <w:szCs w:val="24"/>
          <w:lang w:bidi="fa-IR"/>
        </w:rPr>
      </w:pPr>
    </w:p>
    <w:p w14:paraId="37657310" w14:textId="77777777" w:rsidR="00234477" w:rsidRDefault="00234477" w:rsidP="00390EE2">
      <w:pPr>
        <w:bidi/>
        <w:spacing w:line="276" w:lineRule="auto"/>
        <w:jc w:val="lowKashida"/>
        <w:rPr>
          <w:rFonts w:cs="B Nazanin"/>
          <w:color w:val="C00000"/>
          <w:sz w:val="24"/>
          <w:szCs w:val="24"/>
          <w:lang w:bidi="fa-IR"/>
        </w:rPr>
      </w:pPr>
    </w:p>
    <w:p w14:paraId="646168CC" w14:textId="77777777" w:rsidR="00234477" w:rsidRDefault="00234477" w:rsidP="00390EE2">
      <w:pPr>
        <w:bidi/>
        <w:spacing w:line="276" w:lineRule="auto"/>
        <w:jc w:val="lowKashida"/>
        <w:rPr>
          <w:rFonts w:cs="B Nazanin"/>
          <w:color w:val="C00000"/>
          <w:sz w:val="24"/>
          <w:szCs w:val="24"/>
          <w:lang w:bidi="fa-IR"/>
        </w:rPr>
      </w:pPr>
    </w:p>
    <w:p w14:paraId="3E46E102" w14:textId="77777777" w:rsidR="00234477" w:rsidRDefault="00234477" w:rsidP="00390EE2">
      <w:pPr>
        <w:bidi/>
        <w:spacing w:line="276" w:lineRule="auto"/>
        <w:jc w:val="lowKashida"/>
        <w:rPr>
          <w:rFonts w:cs="B Nazanin"/>
          <w:color w:val="C00000"/>
          <w:sz w:val="24"/>
          <w:szCs w:val="24"/>
          <w:lang w:bidi="fa-IR"/>
        </w:rPr>
      </w:pPr>
    </w:p>
    <w:p w14:paraId="7D7BCA62" w14:textId="77777777" w:rsidR="00234477" w:rsidRDefault="00234477" w:rsidP="00234477">
      <w:pPr>
        <w:bidi/>
        <w:rPr>
          <w:rFonts w:cs="B Nazanin"/>
          <w:color w:val="C00000"/>
          <w:sz w:val="24"/>
          <w:szCs w:val="24"/>
          <w:lang w:bidi="fa-IR"/>
        </w:rPr>
      </w:pPr>
    </w:p>
    <w:p w14:paraId="32006CB8" w14:textId="77777777" w:rsidR="00234477" w:rsidRDefault="00234477" w:rsidP="00234477">
      <w:pPr>
        <w:bidi/>
        <w:rPr>
          <w:rFonts w:cs="B Nazanin"/>
          <w:color w:val="C00000"/>
          <w:sz w:val="24"/>
          <w:szCs w:val="24"/>
          <w:lang w:bidi="fa-IR"/>
        </w:rPr>
      </w:pPr>
    </w:p>
    <w:p w14:paraId="1ACA62F8" w14:textId="77777777" w:rsidR="00234477" w:rsidRDefault="00234477" w:rsidP="00234477">
      <w:pPr>
        <w:bidi/>
        <w:rPr>
          <w:rFonts w:cs="B Nazanin"/>
          <w:color w:val="C00000"/>
          <w:sz w:val="24"/>
          <w:szCs w:val="24"/>
          <w:lang w:bidi="fa-IR"/>
        </w:rPr>
      </w:pPr>
    </w:p>
    <w:p w14:paraId="77E9A432" w14:textId="77777777" w:rsidR="00234477" w:rsidRDefault="00234477" w:rsidP="00234477">
      <w:pPr>
        <w:bidi/>
        <w:rPr>
          <w:rFonts w:cs="B Nazanin"/>
          <w:color w:val="C00000"/>
          <w:sz w:val="24"/>
          <w:szCs w:val="24"/>
          <w:lang w:bidi="fa-IR"/>
        </w:rPr>
      </w:pPr>
    </w:p>
    <w:p w14:paraId="79EF32B0" w14:textId="77777777" w:rsidR="00234477" w:rsidRDefault="00234477" w:rsidP="00234477">
      <w:pPr>
        <w:bidi/>
        <w:rPr>
          <w:rFonts w:cs="B Nazanin"/>
          <w:color w:val="C00000"/>
          <w:sz w:val="24"/>
          <w:szCs w:val="24"/>
          <w:lang w:bidi="fa-IR"/>
        </w:rPr>
      </w:pPr>
    </w:p>
    <w:p w14:paraId="70A39811" w14:textId="77777777" w:rsidR="00234477" w:rsidRDefault="00234477" w:rsidP="00234477">
      <w:pPr>
        <w:bidi/>
        <w:rPr>
          <w:rFonts w:cs="B Nazanin"/>
          <w:color w:val="C00000"/>
          <w:sz w:val="24"/>
          <w:szCs w:val="24"/>
          <w:lang w:bidi="fa-IR"/>
        </w:rPr>
      </w:pPr>
    </w:p>
    <w:p w14:paraId="59D5615E" w14:textId="77777777" w:rsidR="00234477" w:rsidRDefault="00234477" w:rsidP="00234477">
      <w:pPr>
        <w:bidi/>
        <w:rPr>
          <w:rFonts w:cs="B Nazanin"/>
          <w:color w:val="C00000"/>
          <w:sz w:val="24"/>
          <w:szCs w:val="24"/>
          <w:lang w:bidi="fa-IR"/>
        </w:rPr>
      </w:pPr>
    </w:p>
    <w:p w14:paraId="6467CE66" w14:textId="77777777" w:rsidR="00234477" w:rsidRDefault="00234477" w:rsidP="00234477">
      <w:pPr>
        <w:bidi/>
        <w:rPr>
          <w:rFonts w:cs="B Nazanin"/>
          <w:color w:val="C00000"/>
          <w:sz w:val="24"/>
          <w:szCs w:val="24"/>
          <w:lang w:bidi="fa-IR"/>
        </w:rPr>
      </w:pPr>
    </w:p>
    <w:p w14:paraId="4E1E02F0" w14:textId="77777777" w:rsidR="00234477" w:rsidRDefault="00234477" w:rsidP="00234477">
      <w:pPr>
        <w:bidi/>
        <w:rPr>
          <w:rFonts w:cs="B Nazanin"/>
          <w:color w:val="C00000"/>
          <w:sz w:val="24"/>
          <w:szCs w:val="24"/>
          <w:lang w:bidi="fa-IR"/>
        </w:rPr>
      </w:pPr>
    </w:p>
    <w:p w14:paraId="3685D575" w14:textId="77777777" w:rsidR="00234477" w:rsidRDefault="00234477" w:rsidP="00234477">
      <w:pPr>
        <w:bidi/>
        <w:rPr>
          <w:rFonts w:cs="B Nazanin"/>
          <w:color w:val="C00000"/>
          <w:sz w:val="24"/>
          <w:szCs w:val="24"/>
          <w:lang w:bidi="fa-IR"/>
        </w:rPr>
      </w:pPr>
    </w:p>
    <w:p w14:paraId="7D69F6A4" w14:textId="77777777" w:rsidR="00234477" w:rsidRDefault="00234477" w:rsidP="00234477">
      <w:pPr>
        <w:bidi/>
        <w:rPr>
          <w:rFonts w:cs="B Nazanin"/>
          <w:color w:val="C00000"/>
          <w:sz w:val="24"/>
          <w:szCs w:val="24"/>
          <w:lang w:bidi="fa-IR"/>
        </w:rPr>
      </w:pPr>
    </w:p>
    <w:p w14:paraId="47EF1D5A" w14:textId="5A16B28B" w:rsidR="00234477" w:rsidRDefault="00234477" w:rsidP="00234477">
      <w:pPr>
        <w:bidi/>
        <w:rPr>
          <w:rFonts w:cs="B Nazanin"/>
          <w:color w:val="C00000"/>
          <w:sz w:val="24"/>
          <w:szCs w:val="24"/>
          <w:lang w:bidi="fa-IR"/>
        </w:rPr>
      </w:pPr>
    </w:p>
    <w:p w14:paraId="33CC6D51" w14:textId="77777777" w:rsidR="00234477" w:rsidRDefault="00234477" w:rsidP="00234477">
      <w:pPr>
        <w:bidi/>
        <w:rPr>
          <w:rFonts w:cs="B Nazanin"/>
          <w:color w:val="C00000"/>
          <w:sz w:val="24"/>
          <w:szCs w:val="24"/>
          <w:lang w:bidi="fa-IR"/>
        </w:rPr>
      </w:pPr>
    </w:p>
    <w:p w14:paraId="03413513" w14:textId="449AEEF5" w:rsidR="00234477" w:rsidRDefault="00234477" w:rsidP="00234477">
      <w:pPr>
        <w:bidi/>
        <w:rPr>
          <w:rFonts w:cs="B Nazanin"/>
          <w:color w:val="C00000"/>
          <w:sz w:val="24"/>
          <w:szCs w:val="24"/>
          <w:lang w:bidi="fa-IR"/>
        </w:rPr>
      </w:pPr>
    </w:p>
    <w:p w14:paraId="06CE0C51" w14:textId="29BB34B4" w:rsidR="00A37EFC" w:rsidRDefault="00A37EFC" w:rsidP="00A37EFC">
      <w:pPr>
        <w:bidi/>
        <w:rPr>
          <w:rFonts w:cs="B Nazanin"/>
          <w:color w:val="C00000"/>
          <w:sz w:val="24"/>
          <w:szCs w:val="24"/>
          <w:lang w:bidi="fa-IR"/>
        </w:rPr>
      </w:pPr>
    </w:p>
    <w:p w14:paraId="0DE1967D" w14:textId="2256FC9F" w:rsidR="00A37EFC" w:rsidRDefault="00A37EFC" w:rsidP="00A37EFC">
      <w:pPr>
        <w:bidi/>
        <w:rPr>
          <w:rFonts w:cs="B Nazanin"/>
          <w:color w:val="C00000"/>
          <w:sz w:val="24"/>
          <w:szCs w:val="24"/>
          <w:lang w:bidi="fa-IR"/>
        </w:rPr>
      </w:pPr>
    </w:p>
    <w:p w14:paraId="7E2636FA" w14:textId="1B17FF25" w:rsidR="00A37EFC" w:rsidRDefault="00A37EFC" w:rsidP="00A37EFC">
      <w:pPr>
        <w:bidi/>
        <w:rPr>
          <w:rFonts w:cs="B Nazanin"/>
          <w:color w:val="C00000"/>
          <w:sz w:val="24"/>
          <w:szCs w:val="24"/>
          <w:lang w:bidi="fa-IR"/>
        </w:rPr>
      </w:pPr>
    </w:p>
    <w:p w14:paraId="02A3FEB2" w14:textId="686E9461" w:rsidR="00A37EFC" w:rsidRDefault="00A37EFC" w:rsidP="00A37EFC">
      <w:pPr>
        <w:bidi/>
        <w:rPr>
          <w:rFonts w:cs="B Nazanin"/>
          <w:color w:val="C00000"/>
          <w:sz w:val="24"/>
          <w:szCs w:val="24"/>
          <w:lang w:bidi="fa-IR"/>
        </w:rPr>
      </w:pPr>
    </w:p>
    <w:p w14:paraId="753F4366" w14:textId="1709A20F" w:rsidR="00A37EFC" w:rsidRDefault="00A37EFC" w:rsidP="00A37EFC">
      <w:pPr>
        <w:bidi/>
        <w:rPr>
          <w:rFonts w:cs="B Nazanin"/>
          <w:color w:val="C00000"/>
          <w:sz w:val="24"/>
          <w:szCs w:val="24"/>
          <w:lang w:bidi="fa-IR"/>
        </w:rPr>
      </w:pPr>
    </w:p>
    <w:p w14:paraId="679AD29E" w14:textId="398EE7F1" w:rsidR="00A37EFC" w:rsidRDefault="00A37EFC" w:rsidP="00A37EFC">
      <w:pPr>
        <w:bidi/>
        <w:rPr>
          <w:rFonts w:cs="B Nazanin"/>
          <w:color w:val="C00000"/>
          <w:sz w:val="24"/>
          <w:szCs w:val="24"/>
          <w:lang w:bidi="fa-IR"/>
        </w:rPr>
      </w:pPr>
    </w:p>
    <w:p w14:paraId="3A64DBA6" w14:textId="4A4B33A4" w:rsidR="00A37EFC" w:rsidRDefault="00A37EFC" w:rsidP="00A37EFC">
      <w:pPr>
        <w:bidi/>
        <w:rPr>
          <w:rFonts w:cs="B Nazanin"/>
          <w:color w:val="C00000"/>
          <w:sz w:val="24"/>
          <w:szCs w:val="24"/>
          <w:lang w:bidi="fa-IR"/>
        </w:rPr>
      </w:pPr>
    </w:p>
    <w:p w14:paraId="4208E73B" w14:textId="6A9B954D" w:rsidR="00A37EFC" w:rsidRDefault="00A37EFC" w:rsidP="00A37EFC">
      <w:pPr>
        <w:bidi/>
        <w:rPr>
          <w:rFonts w:cs="B Nazanin"/>
          <w:color w:val="C00000"/>
          <w:sz w:val="24"/>
          <w:szCs w:val="24"/>
          <w:lang w:bidi="fa-IR"/>
        </w:rPr>
      </w:pPr>
    </w:p>
    <w:p w14:paraId="6DBBA720" w14:textId="53077601" w:rsidR="00A37EFC" w:rsidRDefault="00A37EFC" w:rsidP="00A37EFC">
      <w:pPr>
        <w:bidi/>
        <w:rPr>
          <w:rFonts w:cs="B Nazanin"/>
          <w:color w:val="C00000"/>
          <w:sz w:val="24"/>
          <w:szCs w:val="24"/>
          <w:lang w:bidi="fa-IR"/>
        </w:rPr>
      </w:pPr>
    </w:p>
    <w:p w14:paraId="6046D61C" w14:textId="1890D088" w:rsidR="00A37EFC" w:rsidRDefault="00A37EFC" w:rsidP="00A37EFC">
      <w:pPr>
        <w:bidi/>
        <w:rPr>
          <w:rFonts w:cs="B Nazanin"/>
          <w:color w:val="C00000"/>
          <w:sz w:val="24"/>
          <w:szCs w:val="24"/>
          <w:lang w:bidi="fa-IR"/>
        </w:rPr>
      </w:pPr>
    </w:p>
    <w:p w14:paraId="069CBB84" w14:textId="77777777" w:rsidR="00A37EFC" w:rsidRDefault="00A37EFC" w:rsidP="00A37EFC">
      <w:pPr>
        <w:bidi/>
        <w:rPr>
          <w:rFonts w:cs="B Nazanin"/>
          <w:color w:val="C00000"/>
          <w:sz w:val="24"/>
          <w:szCs w:val="24"/>
          <w:lang w:bidi="fa-IR"/>
        </w:rPr>
      </w:pPr>
    </w:p>
    <w:p w14:paraId="7B167CD5" w14:textId="45D25CB8" w:rsidR="00234477" w:rsidRDefault="00234477" w:rsidP="00234477">
      <w:pPr>
        <w:bidi/>
        <w:rPr>
          <w:rFonts w:cs="B Nazanin"/>
          <w:color w:val="C00000"/>
          <w:sz w:val="24"/>
          <w:szCs w:val="24"/>
          <w:lang w:bidi="fa-IR"/>
        </w:rPr>
      </w:pPr>
    </w:p>
    <w:p w14:paraId="323BC74D" w14:textId="77777777" w:rsidR="00A37EFC" w:rsidRDefault="00A37EFC" w:rsidP="00A37EFC">
      <w:pPr>
        <w:bidi/>
        <w:rPr>
          <w:rFonts w:cs="B Nazanin"/>
          <w:color w:val="C00000"/>
          <w:sz w:val="24"/>
          <w:szCs w:val="24"/>
          <w:lang w:bidi="fa-IR"/>
        </w:rPr>
      </w:pPr>
    </w:p>
    <w:p w14:paraId="56919C35" w14:textId="2905175A" w:rsidR="00DB60CC" w:rsidRDefault="00DB60CC" w:rsidP="00234477">
      <w:pPr>
        <w:bidi/>
        <w:jc w:val="center"/>
        <w:rPr>
          <w:rFonts w:cs="B Nazanin"/>
          <w:b/>
          <w:bCs/>
          <w:sz w:val="56"/>
          <w:szCs w:val="56"/>
          <w:rtl/>
          <w:lang w:bidi="fa-IR"/>
        </w:rPr>
      </w:pPr>
      <w:bookmarkStart w:id="788" w:name="_Hlk96693389"/>
      <w:r w:rsidRPr="00DB60CC">
        <w:rPr>
          <w:rFonts w:cs="B Nazanin" w:hint="cs"/>
          <w:b/>
          <w:bCs/>
          <w:sz w:val="56"/>
          <w:szCs w:val="56"/>
          <w:rtl/>
          <w:lang w:bidi="fa-IR"/>
        </w:rPr>
        <w:t>فصل 5</w:t>
      </w:r>
      <w:r>
        <w:rPr>
          <w:rFonts w:cs="B Nazanin" w:hint="cs"/>
          <w:b/>
          <w:bCs/>
          <w:sz w:val="56"/>
          <w:szCs w:val="56"/>
          <w:rtl/>
          <w:lang w:bidi="fa-IR"/>
        </w:rPr>
        <w:t>:</w:t>
      </w:r>
      <w:ins w:id="789" w:author="MF" w:date="2022-02-26T17:49:00Z">
        <w:r w:rsidR="005E3D96">
          <w:rPr>
            <w:rFonts w:cs="B Nazanin" w:hint="cs"/>
            <w:b/>
            <w:bCs/>
            <w:sz w:val="56"/>
            <w:szCs w:val="56"/>
            <w:rtl/>
            <w:lang w:bidi="fa-IR"/>
          </w:rPr>
          <w:t xml:space="preserve"> </w:t>
        </w:r>
      </w:ins>
      <w:r w:rsidRPr="00DB60CC">
        <w:rPr>
          <w:rFonts w:cs="B Nazanin" w:hint="cs"/>
          <w:b/>
          <w:bCs/>
          <w:sz w:val="56"/>
          <w:szCs w:val="56"/>
          <w:rtl/>
          <w:lang w:bidi="fa-IR"/>
        </w:rPr>
        <w:t>نتایج عملی</w:t>
      </w:r>
    </w:p>
    <w:bookmarkEnd w:id="788"/>
    <w:p w14:paraId="7DB88CC4" w14:textId="2BFD4632" w:rsidR="00720733" w:rsidRDefault="00720733" w:rsidP="00720733">
      <w:pPr>
        <w:bidi/>
        <w:rPr>
          <w:rFonts w:cs="B Nazanin"/>
          <w:sz w:val="56"/>
          <w:szCs w:val="56"/>
          <w:rtl/>
          <w:lang w:bidi="fa-IR"/>
        </w:rPr>
      </w:pPr>
    </w:p>
    <w:p w14:paraId="08639C96" w14:textId="2801234D" w:rsidR="00F131CD" w:rsidRDefault="00F131CD" w:rsidP="00F131CD">
      <w:pPr>
        <w:bidi/>
        <w:rPr>
          <w:rFonts w:cs="B Nazanin"/>
          <w:sz w:val="56"/>
          <w:szCs w:val="56"/>
          <w:rtl/>
          <w:lang w:bidi="fa-IR"/>
        </w:rPr>
      </w:pPr>
    </w:p>
    <w:p w14:paraId="4EB40096" w14:textId="6A8767FF" w:rsidR="00FC016F" w:rsidRDefault="00FC016F" w:rsidP="00FC016F">
      <w:pPr>
        <w:bidi/>
        <w:rPr>
          <w:rFonts w:cs="B Nazanin"/>
          <w:sz w:val="56"/>
          <w:szCs w:val="56"/>
          <w:rtl/>
          <w:lang w:bidi="fa-IR"/>
        </w:rPr>
      </w:pPr>
    </w:p>
    <w:p w14:paraId="67ADA090" w14:textId="0AF5A8FB" w:rsidR="00FC016F" w:rsidRDefault="00FC016F" w:rsidP="00FC016F">
      <w:pPr>
        <w:bidi/>
        <w:rPr>
          <w:rFonts w:cs="B Nazanin"/>
          <w:sz w:val="56"/>
          <w:szCs w:val="56"/>
          <w:rtl/>
          <w:lang w:bidi="fa-IR"/>
        </w:rPr>
      </w:pPr>
    </w:p>
    <w:p w14:paraId="0D60518B" w14:textId="77777777" w:rsidR="00FC016F" w:rsidRDefault="00FC016F" w:rsidP="00FC016F">
      <w:pPr>
        <w:bidi/>
        <w:rPr>
          <w:rFonts w:cs="B Nazanin"/>
          <w:sz w:val="56"/>
          <w:szCs w:val="56"/>
          <w:rtl/>
          <w:lang w:bidi="fa-IR"/>
        </w:rPr>
      </w:pPr>
    </w:p>
    <w:p w14:paraId="156EE367" w14:textId="77777777" w:rsidR="00234477" w:rsidRDefault="00234477" w:rsidP="00234477">
      <w:pPr>
        <w:bidi/>
        <w:rPr>
          <w:rFonts w:cs="B Nazanin"/>
          <w:sz w:val="56"/>
          <w:szCs w:val="56"/>
          <w:rtl/>
          <w:lang w:bidi="fa-IR"/>
        </w:rPr>
      </w:pPr>
    </w:p>
    <w:p w14:paraId="0B84E097" w14:textId="27031A37" w:rsidR="00720733" w:rsidRDefault="00EF0908" w:rsidP="00EF0908">
      <w:pPr>
        <w:bidi/>
        <w:spacing w:before="360" w:after="240" w:line="276" w:lineRule="auto"/>
        <w:jc w:val="lowKashida"/>
        <w:rPr>
          <w:rFonts w:cs="B Nazanin"/>
          <w:b/>
          <w:bCs/>
          <w:sz w:val="36"/>
          <w:szCs w:val="36"/>
          <w:rtl/>
          <w:lang w:bidi="fa-IR"/>
        </w:rPr>
      </w:pPr>
      <w:bookmarkStart w:id="790" w:name="_Hlk96693397"/>
      <w:r>
        <w:rPr>
          <w:rFonts w:cs="B Nazanin" w:hint="cs"/>
          <w:b/>
          <w:bCs/>
          <w:sz w:val="36"/>
          <w:szCs w:val="36"/>
          <w:rtl/>
          <w:lang w:bidi="fa-IR"/>
        </w:rPr>
        <w:t>1-5</w:t>
      </w:r>
      <w:r w:rsidR="00720733" w:rsidRPr="00720733">
        <w:rPr>
          <w:rFonts w:cs="B Nazanin" w:hint="cs"/>
          <w:b/>
          <w:bCs/>
          <w:sz w:val="36"/>
          <w:szCs w:val="36"/>
          <w:rtl/>
          <w:lang w:bidi="fa-IR"/>
        </w:rPr>
        <w:t>- مقدمه</w:t>
      </w:r>
    </w:p>
    <w:bookmarkEnd w:id="790"/>
    <w:p w14:paraId="5779A144" w14:textId="6A20D620" w:rsidR="00720733" w:rsidRDefault="00720733" w:rsidP="00B82034">
      <w:pPr>
        <w:bidi/>
        <w:spacing w:before="360" w:after="240" w:line="276" w:lineRule="auto"/>
        <w:ind w:firstLine="720"/>
        <w:jc w:val="lowKashida"/>
        <w:rPr>
          <w:rFonts w:cs="B Nazanin"/>
          <w:sz w:val="28"/>
          <w:szCs w:val="28"/>
          <w:rtl/>
          <w:lang w:bidi="fa-IR"/>
        </w:rPr>
      </w:pPr>
      <w:r w:rsidRPr="00720733">
        <w:rPr>
          <w:rFonts w:cs="B Nazanin" w:hint="cs"/>
          <w:sz w:val="28"/>
          <w:szCs w:val="28"/>
          <w:rtl/>
          <w:lang w:bidi="fa-IR"/>
        </w:rPr>
        <w:t>در فصل‌های گذشته ساختمان ‌مکانیکی و الکتریکی سیستم چهارپره و هم‌چنین مدل</w:t>
      </w:r>
      <w:r w:rsidR="00A37EFC">
        <w:rPr>
          <w:rFonts w:cs="B Nazanin" w:hint="eastAsia"/>
          <w:sz w:val="28"/>
          <w:szCs w:val="28"/>
          <w:lang w:bidi="fa-IR"/>
        </w:rPr>
        <w:t>‌</w:t>
      </w:r>
      <w:r w:rsidRPr="00720733">
        <w:rPr>
          <w:rFonts w:cs="B Nazanin" w:hint="cs"/>
          <w:sz w:val="28"/>
          <w:szCs w:val="28"/>
          <w:rtl/>
          <w:lang w:bidi="fa-IR"/>
        </w:rPr>
        <w:t>سازی و طراحی کنترل‌کننده را بررسی</w:t>
      </w:r>
      <w:r w:rsidR="00A37EFC">
        <w:rPr>
          <w:rFonts w:cs="B Nazanin" w:hint="eastAsia"/>
          <w:sz w:val="28"/>
          <w:szCs w:val="28"/>
          <w:lang w:bidi="fa-IR"/>
        </w:rPr>
        <w:t>‌</w:t>
      </w:r>
      <w:r w:rsidRPr="00720733">
        <w:rPr>
          <w:rFonts w:cs="B Nazanin" w:hint="cs"/>
          <w:sz w:val="28"/>
          <w:szCs w:val="28"/>
          <w:rtl/>
          <w:lang w:bidi="fa-IR"/>
        </w:rPr>
        <w:t>کردیم. در این فصل به ارائه و تحلیل نتایج آزمایشگاهی پرداخته</w:t>
      </w:r>
      <w:r w:rsidR="0037795E">
        <w:rPr>
          <w:rFonts w:cs="B Nazanin" w:hint="eastAsia"/>
          <w:sz w:val="28"/>
          <w:szCs w:val="28"/>
          <w:rtl/>
          <w:lang w:bidi="fa-IR"/>
        </w:rPr>
        <w:t>‌</w:t>
      </w:r>
      <w:r w:rsidRPr="00720733">
        <w:rPr>
          <w:rFonts w:cs="B Nazanin" w:hint="cs"/>
          <w:sz w:val="28"/>
          <w:szCs w:val="28"/>
          <w:rtl/>
          <w:lang w:bidi="fa-IR"/>
        </w:rPr>
        <w:t>خواهد</w:t>
      </w:r>
      <w:r w:rsidR="0037795E">
        <w:rPr>
          <w:rFonts w:cs="B Nazanin" w:hint="eastAsia"/>
          <w:sz w:val="28"/>
          <w:szCs w:val="28"/>
          <w:rtl/>
          <w:lang w:bidi="fa-IR"/>
        </w:rPr>
        <w:t>‌</w:t>
      </w:r>
      <w:r w:rsidRPr="00720733">
        <w:rPr>
          <w:rFonts w:cs="B Nazanin" w:hint="cs"/>
          <w:sz w:val="28"/>
          <w:szCs w:val="28"/>
          <w:rtl/>
          <w:lang w:bidi="fa-IR"/>
        </w:rPr>
        <w:t>شد.</w:t>
      </w:r>
      <w:r>
        <w:rPr>
          <w:rFonts w:cs="B Nazanin" w:hint="cs"/>
          <w:sz w:val="28"/>
          <w:szCs w:val="28"/>
          <w:rtl/>
          <w:lang w:bidi="fa-IR"/>
        </w:rPr>
        <w:t xml:space="preserve"> در این بخش ابتدا</w:t>
      </w:r>
      <w:r w:rsidR="00614C73">
        <w:rPr>
          <w:rFonts w:cs="B Nazanin" w:hint="cs"/>
          <w:sz w:val="28"/>
          <w:szCs w:val="28"/>
          <w:rtl/>
          <w:lang w:bidi="fa-IR"/>
        </w:rPr>
        <w:t xml:space="preserve"> به بررسی سنسورها در حضور</w:t>
      </w:r>
      <w:r w:rsidR="00A37EFC">
        <w:rPr>
          <w:rFonts w:cs="B Nazanin"/>
          <w:sz w:val="28"/>
          <w:szCs w:val="28"/>
          <w:lang w:bidi="fa-IR"/>
        </w:rPr>
        <w:t xml:space="preserve"> </w:t>
      </w:r>
      <w:r w:rsidR="00614C73">
        <w:rPr>
          <w:rFonts w:cs="B Nazanin" w:hint="cs"/>
          <w:sz w:val="28"/>
          <w:szCs w:val="28"/>
          <w:rtl/>
          <w:lang w:bidi="fa-IR"/>
        </w:rPr>
        <w:t>موتورها و روش‌های کاهش نویز می</w:t>
      </w:r>
      <w:r w:rsidR="00A37EFC">
        <w:rPr>
          <w:rFonts w:cs="B Nazanin" w:hint="eastAsia"/>
          <w:sz w:val="28"/>
          <w:szCs w:val="28"/>
          <w:lang w:bidi="fa-IR"/>
        </w:rPr>
        <w:t>‌</w:t>
      </w:r>
      <w:r w:rsidR="00614C73">
        <w:rPr>
          <w:rFonts w:cs="B Nazanin" w:hint="cs"/>
          <w:sz w:val="28"/>
          <w:szCs w:val="28"/>
          <w:rtl/>
          <w:lang w:bidi="fa-IR"/>
        </w:rPr>
        <w:t>پردازیم</w:t>
      </w:r>
      <w:r w:rsidR="00A37EFC">
        <w:rPr>
          <w:rFonts w:cs="B Nazanin"/>
          <w:sz w:val="28"/>
          <w:szCs w:val="28"/>
          <w:lang w:bidi="fa-IR"/>
        </w:rPr>
        <w:t>.</w:t>
      </w:r>
      <w:r w:rsidR="00614C73">
        <w:rPr>
          <w:rFonts w:cs="B Nazanin" w:hint="cs"/>
          <w:sz w:val="28"/>
          <w:szCs w:val="28"/>
          <w:rtl/>
          <w:lang w:bidi="fa-IR"/>
        </w:rPr>
        <w:t xml:space="preserve"> سپس </w:t>
      </w:r>
      <w:r>
        <w:rPr>
          <w:rFonts w:cs="B Nazanin" w:hint="cs"/>
          <w:sz w:val="28"/>
          <w:szCs w:val="28"/>
          <w:rtl/>
          <w:lang w:bidi="fa-IR"/>
        </w:rPr>
        <w:t xml:space="preserve">زوایا سیستم </w:t>
      </w:r>
      <w:r w:rsidR="00A37EFC">
        <w:rPr>
          <w:rFonts w:cs="B Nazanin" w:hint="cs"/>
          <w:sz w:val="28"/>
          <w:szCs w:val="28"/>
          <w:rtl/>
          <w:lang w:bidi="fa-IR"/>
        </w:rPr>
        <w:t xml:space="preserve">را </w:t>
      </w:r>
      <w:r>
        <w:rPr>
          <w:rFonts w:cs="B Nazanin" w:hint="cs"/>
          <w:sz w:val="28"/>
          <w:szCs w:val="28"/>
          <w:rtl/>
          <w:lang w:bidi="fa-IR"/>
        </w:rPr>
        <w:t>کنترل‌می‌کنیم</w:t>
      </w:r>
      <w:r w:rsidR="00614C73">
        <w:rPr>
          <w:rFonts w:cs="B Nazanin" w:hint="cs"/>
          <w:sz w:val="28"/>
          <w:szCs w:val="28"/>
          <w:rtl/>
          <w:lang w:bidi="fa-IR"/>
        </w:rPr>
        <w:t xml:space="preserve">. در مرحله بعد </w:t>
      </w:r>
      <w:r>
        <w:rPr>
          <w:rFonts w:cs="B Nazanin" w:hint="cs"/>
          <w:sz w:val="28"/>
          <w:szCs w:val="28"/>
          <w:rtl/>
          <w:lang w:bidi="fa-IR"/>
        </w:rPr>
        <w:t>ارتفاع سیستم را به کمک کنترل</w:t>
      </w:r>
      <w:r w:rsidR="00A37EFC">
        <w:rPr>
          <w:rFonts w:cs="B Nazanin" w:hint="eastAsia"/>
          <w:sz w:val="28"/>
          <w:szCs w:val="28"/>
          <w:rtl/>
          <w:lang w:bidi="fa-IR"/>
        </w:rPr>
        <w:t>‌</w:t>
      </w:r>
      <w:r>
        <w:rPr>
          <w:rFonts w:cs="B Nazanin" w:hint="cs"/>
          <w:sz w:val="28"/>
          <w:szCs w:val="28"/>
          <w:rtl/>
          <w:lang w:bidi="fa-IR"/>
        </w:rPr>
        <w:t>کننده فازی کنترل</w:t>
      </w:r>
      <w:r w:rsidR="0037795E">
        <w:rPr>
          <w:rFonts w:cs="B Nazanin" w:hint="eastAsia"/>
          <w:sz w:val="28"/>
          <w:szCs w:val="28"/>
          <w:rtl/>
          <w:lang w:bidi="fa-IR"/>
        </w:rPr>
        <w:t>‌</w:t>
      </w:r>
      <w:r>
        <w:rPr>
          <w:rFonts w:cs="B Nazanin" w:hint="cs"/>
          <w:sz w:val="28"/>
          <w:szCs w:val="28"/>
          <w:rtl/>
          <w:lang w:bidi="fa-IR"/>
        </w:rPr>
        <w:t xml:space="preserve">می‌کنیم </w:t>
      </w:r>
      <w:r w:rsidR="00B82034">
        <w:rPr>
          <w:rFonts w:cs="B Nazanin" w:hint="cs"/>
          <w:sz w:val="28"/>
          <w:szCs w:val="28"/>
          <w:rtl/>
          <w:lang w:bidi="fa-IR"/>
        </w:rPr>
        <w:t>و نتایج را تحلیل می‌کنیم.</w:t>
      </w:r>
    </w:p>
    <w:p w14:paraId="63FE039A" w14:textId="113AEC69" w:rsidR="00614C73" w:rsidRDefault="00EF0908" w:rsidP="00EF0908">
      <w:pPr>
        <w:bidi/>
        <w:spacing w:before="360" w:after="240" w:line="276" w:lineRule="auto"/>
        <w:jc w:val="lowKashida"/>
        <w:rPr>
          <w:rFonts w:cs="B Nazanin"/>
          <w:b/>
          <w:bCs/>
          <w:sz w:val="36"/>
          <w:szCs w:val="36"/>
          <w:rtl/>
          <w:lang w:bidi="fa-IR"/>
        </w:rPr>
      </w:pPr>
      <w:bookmarkStart w:id="791" w:name="_Hlk96693403"/>
      <w:r>
        <w:rPr>
          <w:rFonts w:cs="B Nazanin" w:hint="cs"/>
          <w:b/>
          <w:bCs/>
          <w:sz w:val="36"/>
          <w:szCs w:val="36"/>
          <w:rtl/>
          <w:lang w:bidi="fa-IR"/>
        </w:rPr>
        <w:t>2-5</w:t>
      </w:r>
      <w:r w:rsidR="00614C73" w:rsidRPr="00194DF5">
        <w:rPr>
          <w:rFonts w:cs="B Nazanin" w:hint="cs"/>
          <w:b/>
          <w:bCs/>
          <w:sz w:val="36"/>
          <w:szCs w:val="36"/>
          <w:rtl/>
          <w:lang w:bidi="fa-IR"/>
        </w:rPr>
        <w:t>- عملکرد سنسور</w:t>
      </w:r>
    </w:p>
    <w:bookmarkEnd w:id="791"/>
    <w:p w14:paraId="354992D9" w14:textId="5294B1D3" w:rsidR="00F131CD" w:rsidRPr="00EF0908" w:rsidRDefault="00EF0908" w:rsidP="00EE4688">
      <w:pPr>
        <w:shd w:val="clear" w:color="auto" w:fill="FFFFFF"/>
        <w:bidi/>
        <w:spacing w:after="345" w:line="276" w:lineRule="auto"/>
        <w:ind w:firstLine="720"/>
        <w:jc w:val="lowKashida"/>
        <w:textAlignment w:val="baseline"/>
        <w:rPr>
          <w:rFonts w:asciiTheme="majorBidi" w:eastAsia="Times New Roman" w:hAnsiTheme="majorBidi" w:cs="B Nazanin"/>
          <w:sz w:val="28"/>
          <w:szCs w:val="2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949056" behindDoc="0" locked="0" layoutInCell="1" allowOverlap="1" wp14:anchorId="107CB189" wp14:editId="20A28751">
            <wp:simplePos x="0" y="0"/>
            <wp:positionH relativeFrom="margin">
              <wp:posOffset>1005782</wp:posOffset>
            </wp:positionH>
            <wp:positionV relativeFrom="paragraph">
              <wp:posOffset>1267345</wp:posOffset>
            </wp:positionV>
            <wp:extent cx="3840480" cy="3017520"/>
            <wp:effectExtent l="0" t="0" r="7620" b="0"/>
            <wp:wrapNone/>
            <wp:docPr id="214" name="Picture 2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4DF5">
        <w:rPr>
          <w:rFonts w:cs="B Nazanin" w:hint="cs"/>
          <w:sz w:val="28"/>
          <w:szCs w:val="28"/>
          <w:rtl/>
          <w:lang w:bidi="fa-IR"/>
        </w:rPr>
        <w:t>همانطورکه در</w:t>
      </w:r>
      <w:ins w:id="792" w:author="MF" w:date="2022-02-26T17:49:00Z">
        <w:r w:rsidR="00EE4688">
          <w:rPr>
            <w:rFonts w:cs="B Nazanin" w:hint="cs"/>
            <w:sz w:val="28"/>
            <w:szCs w:val="28"/>
            <w:rtl/>
            <w:lang w:bidi="fa-IR"/>
          </w:rPr>
          <w:t xml:space="preserve"> </w:t>
        </w:r>
      </w:ins>
      <w:r w:rsidR="00194DF5">
        <w:rPr>
          <w:rFonts w:cs="B Nazanin" w:hint="cs"/>
          <w:sz w:val="28"/>
          <w:szCs w:val="28"/>
          <w:rtl/>
          <w:lang w:bidi="fa-IR"/>
        </w:rPr>
        <w:t>فصل قبل گفته</w:t>
      </w:r>
      <w:r w:rsidR="00A37EFC">
        <w:rPr>
          <w:rFonts w:cs="B Nazanin" w:hint="eastAsia"/>
          <w:sz w:val="28"/>
          <w:szCs w:val="28"/>
          <w:rtl/>
          <w:lang w:bidi="fa-IR"/>
        </w:rPr>
        <w:t>‌</w:t>
      </w:r>
      <w:r w:rsidR="00194DF5">
        <w:rPr>
          <w:rFonts w:cs="B Nazanin" w:hint="cs"/>
          <w:sz w:val="28"/>
          <w:szCs w:val="28"/>
          <w:rtl/>
          <w:lang w:bidi="fa-IR"/>
        </w:rPr>
        <w:t>شد</w:t>
      </w:r>
      <w:ins w:id="793" w:author="MF" w:date="2022-02-26T17:49:00Z">
        <w:r w:rsidR="00EE4688">
          <w:rPr>
            <w:rFonts w:cs="B Nazanin" w:hint="cs"/>
            <w:sz w:val="28"/>
            <w:szCs w:val="28"/>
            <w:rtl/>
            <w:lang w:bidi="fa-IR"/>
          </w:rPr>
          <w:t>،</w:t>
        </w:r>
      </w:ins>
      <w:r w:rsidR="00194DF5">
        <w:rPr>
          <w:rFonts w:cs="B Nazanin" w:hint="cs"/>
          <w:sz w:val="28"/>
          <w:szCs w:val="28"/>
          <w:rtl/>
          <w:lang w:bidi="fa-IR"/>
        </w:rPr>
        <w:t xml:space="preserve"> برای به</w:t>
      </w:r>
      <w:r w:rsidR="00194DF5">
        <w:rPr>
          <w:rFonts w:cs="B Nazanin" w:hint="eastAsia"/>
          <w:sz w:val="28"/>
          <w:szCs w:val="28"/>
          <w:rtl/>
          <w:lang w:bidi="fa-IR"/>
        </w:rPr>
        <w:t>‌</w:t>
      </w:r>
      <w:r w:rsidR="00194DF5">
        <w:rPr>
          <w:rFonts w:cs="B Nazanin" w:hint="cs"/>
          <w:sz w:val="28"/>
          <w:szCs w:val="28"/>
          <w:rtl/>
          <w:lang w:bidi="fa-IR"/>
        </w:rPr>
        <w:t>دست</w:t>
      </w:r>
      <w:r w:rsidR="00A37EFC">
        <w:rPr>
          <w:rFonts w:cs="B Nazanin" w:hint="eastAsia"/>
          <w:sz w:val="28"/>
          <w:szCs w:val="28"/>
          <w:rtl/>
          <w:lang w:bidi="fa-IR"/>
        </w:rPr>
        <w:t>‌</w:t>
      </w:r>
      <w:r w:rsidR="00194DF5">
        <w:rPr>
          <w:rFonts w:cs="B Nazanin" w:hint="cs"/>
          <w:sz w:val="28"/>
          <w:szCs w:val="28"/>
          <w:rtl/>
          <w:lang w:bidi="fa-IR"/>
        </w:rPr>
        <w:t>آوردن زاویه</w:t>
      </w:r>
      <w:r w:rsidR="00194DF5">
        <w:rPr>
          <w:rFonts w:cs="B Nazanin" w:hint="eastAsia"/>
          <w:sz w:val="28"/>
          <w:szCs w:val="28"/>
          <w:rtl/>
          <w:lang w:bidi="fa-IR"/>
        </w:rPr>
        <w:t>‌</w:t>
      </w:r>
      <w:r w:rsidR="00194DF5">
        <w:rPr>
          <w:rFonts w:cs="B Nazanin" w:hint="cs"/>
          <w:sz w:val="28"/>
          <w:szCs w:val="28"/>
          <w:rtl/>
          <w:lang w:bidi="fa-IR"/>
        </w:rPr>
        <w:t>ی دقیق سنسور در محیط متلب از انتگرال‌گیری به روش ذوزنقه‌ای و میانگین‌گیری پنجره‌ای استفاده</w:t>
      </w:r>
      <w:r w:rsidR="00A37EFC">
        <w:rPr>
          <w:rFonts w:cs="B Nazanin" w:hint="eastAsia"/>
          <w:sz w:val="28"/>
          <w:szCs w:val="28"/>
          <w:rtl/>
          <w:lang w:bidi="fa-IR"/>
        </w:rPr>
        <w:t>‌</w:t>
      </w:r>
      <w:r w:rsidR="00194DF5">
        <w:rPr>
          <w:rFonts w:cs="B Nazanin" w:hint="cs"/>
          <w:sz w:val="28"/>
          <w:szCs w:val="28"/>
          <w:rtl/>
          <w:lang w:bidi="fa-IR"/>
        </w:rPr>
        <w:t>کردیم</w:t>
      </w:r>
      <w:ins w:id="794" w:author="MF" w:date="2022-02-26T17:50:00Z">
        <w:r w:rsidR="00EE4688">
          <w:rPr>
            <w:rFonts w:cs="B Nazanin" w:hint="cs"/>
            <w:sz w:val="28"/>
            <w:szCs w:val="28"/>
            <w:rtl/>
            <w:lang w:bidi="fa-IR"/>
          </w:rPr>
          <w:t xml:space="preserve"> </w:t>
        </w:r>
      </w:ins>
      <w:del w:id="795" w:author="MF" w:date="2022-02-26T17:50:00Z">
        <w:r w:rsidR="00194DF5" w:rsidDel="00EE4688">
          <w:rPr>
            <w:rFonts w:cs="B Nazanin" w:hint="cs"/>
            <w:sz w:val="28"/>
            <w:szCs w:val="28"/>
            <w:rtl/>
            <w:lang w:bidi="fa-IR"/>
          </w:rPr>
          <w:delText>. کد نوشته</w:delText>
        </w:r>
        <w:r w:rsidR="0037795E" w:rsidDel="00EE4688">
          <w:rPr>
            <w:rFonts w:cs="B Nazanin" w:hint="eastAsia"/>
            <w:sz w:val="28"/>
            <w:szCs w:val="28"/>
            <w:rtl/>
            <w:lang w:bidi="fa-IR"/>
          </w:rPr>
          <w:delText>‌</w:delText>
        </w:r>
        <w:r w:rsidR="00194DF5" w:rsidDel="00EE4688">
          <w:rPr>
            <w:rFonts w:cs="B Nazanin" w:hint="cs"/>
            <w:sz w:val="28"/>
            <w:szCs w:val="28"/>
            <w:rtl/>
            <w:lang w:bidi="fa-IR"/>
          </w:rPr>
          <w:delText xml:space="preserve">شده </w:delText>
        </w:r>
        <w:r w:rsidR="00194DF5" w:rsidDel="00EE4688">
          <w:rPr>
            <w:rFonts w:asciiTheme="majorBidi" w:eastAsia="Times New Roman" w:hAnsiTheme="majorBidi" w:cs="B Nazanin" w:hint="cs"/>
            <w:sz w:val="28"/>
            <w:szCs w:val="28"/>
            <w:rtl/>
            <w:lang w:bidi="fa-IR"/>
          </w:rPr>
          <w:delText>در محیط</w:delText>
        </w:r>
        <w:r w:rsidR="0037795E" w:rsidDel="00EE4688">
          <w:rPr>
            <w:rFonts w:asciiTheme="majorBidi" w:eastAsia="Times New Roman" w:hAnsiTheme="majorBidi" w:cs="B Nazanin" w:hint="cs"/>
            <w:sz w:val="28"/>
            <w:szCs w:val="28"/>
            <w:rtl/>
            <w:lang w:bidi="fa-IR"/>
          </w:rPr>
          <w:delText xml:space="preserve"> </w:delText>
        </w:r>
        <w:r w:rsidR="00194DF5" w:rsidDel="00EE4688">
          <w:rPr>
            <w:rFonts w:asciiTheme="majorBidi" w:eastAsia="Times New Roman" w:hAnsiTheme="majorBidi" w:cs="B Nazanin" w:hint="cs"/>
            <w:sz w:val="28"/>
            <w:szCs w:val="28"/>
            <w:rtl/>
            <w:lang w:bidi="fa-IR"/>
          </w:rPr>
          <w:delText xml:space="preserve">متلب برای اندازه‌گیری زاویه </w:delText>
        </w:r>
        <w:r w:rsidR="00194DF5" w:rsidRPr="00BB0B68" w:rsidDel="00EE4688">
          <w:rPr>
            <w:rFonts w:asciiTheme="majorBidi" w:eastAsia="Times New Roman" w:hAnsiTheme="majorBidi" w:cs="B Nazanin" w:hint="cs"/>
            <w:sz w:val="28"/>
            <w:szCs w:val="28"/>
            <w:rtl/>
            <w:lang w:bidi="fa-IR"/>
          </w:rPr>
          <w:delText xml:space="preserve">عملکرد </w:delText>
        </w:r>
      </w:del>
      <w:ins w:id="796" w:author="MF" w:date="2022-02-26T17:50:00Z">
        <w:r w:rsidR="00EE4688">
          <w:rPr>
            <w:rFonts w:cs="B Nazanin" w:hint="cs"/>
            <w:sz w:val="28"/>
            <w:szCs w:val="28"/>
            <w:rtl/>
            <w:lang w:bidi="fa-IR"/>
          </w:rPr>
          <w:t xml:space="preserve">که نتایج عملی </w:t>
        </w:r>
      </w:ins>
      <w:r w:rsidR="00194DF5" w:rsidRPr="00BB0B68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 xml:space="preserve">خوبی را نشان می‌دهد </w:t>
      </w:r>
      <w:del w:id="797" w:author="MF" w:date="2022-02-26T17:50:00Z">
        <w:r w:rsidR="00194DF5" w:rsidRPr="00BB0B68" w:rsidDel="00EE4688">
          <w:rPr>
            <w:rFonts w:asciiTheme="majorBidi" w:eastAsia="Times New Roman" w:hAnsiTheme="majorBidi" w:cs="B Nazanin" w:hint="cs"/>
            <w:sz w:val="28"/>
            <w:szCs w:val="28"/>
            <w:rtl/>
            <w:lang w:bidi="fa-IR"/>
          </w:rPr>
          <w:delText xml:space="preserve">و زاویه را مطابق </w:delText>
        </w:r>
      </w:del>
      <w:ins w:id="798" w:author="MF" w:date="2022-02-26T17:50:00Z">
        <w:r w:rsidR="00EE4688">
          <w:rPr>
            <w:rFonts w:asciiTheme="majorBidi" w:eastAsia="Times New Roman" w:hAnsiTheme="majorBidi" w:cs="B Nazanin" w:hint="cs"/>
            <w:sz w:val="28"/>
            <w:szCs w:val="28"/>
            <w:rtl/>
            <w:lang w:bidi="fa-IR"/>
          </w:rPr>
          <w:t>(</w:t>
        </w:r>
      </w:ins>
      <w:r w:rsidR="00194DF5" w:rsidRPr="00775B53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>شکل</w:t>
      </w:r>
      <w:r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>5-1</w:t>
      </w:r>
      <w:ins w:id="799" w:author="MF" w:date="2022-02-26T17:50:00Z">
        <w:r w:rsidR="00EE4688">
          <w:rPr>
            <w:rFonts w:asciiTheme="majorBidi" w:eastAsia="Times New Roman" w:hAnsiTheme="majorBidi" w:cs="B Nazanin" w:hint="cs"/>
            <w:sz w:val="28"/>
            <w:szCs w:val="28"/>
            <w:rtl/>
            <w:lang w:bidi="fa-IR"/>
          </w:rPr>
          <w:t>)</w:t>
        </w:r>
      </w:ins>
      <w:del w:id="800" w:author="MF" w:date="2022-02-26T17:50:00Z">
        <w:r w:rsidR="00194DF5" w:rsidRPr="00775B53" w:rsidDel="00EE4688">
          <w:rPr>
            <w:rFonts w:asciiTheme="majorBidi" w:eastAsia="Times New Roman" w:hAnsiTheme="majorBidi" w:cs="B Nazanin" w:hint="cs"/>
            <w:sz w:val="28"/>
            <w:szCs w:val="28"/>
            <w:rtl/>
            <w:lang w:bidi="fa-IR"/>
          </w:rPr>
          <w:delText xml:space="preserve"> </w:delText>
        </w:r>
        <w:r w:rsidR="00194DF5" w:rsidRPr="00BB0B68" w:rsidDel="00EE4688">
          <w:rPr>
            <w:rFonts w:asciiTheme="majorBidi" w:eastAsia="Times New Roman" w:hAnsiTheme="majorBidi" w:cs="B Nazanin" w:hint="cs"/>
            <w:sz w:val="28"/>
            <w:szCs w:val="28"/>
            <w:rtl/>
            <w:lang w:bidi="fa-IR"/>
          </w:rPr>
          <w:delText>به درستی و با دقت بالا نمایش می‌دهد</w:delText>
        </w:r>
      </w:del>
      <w:r w:rsidR="00194DF5" w:rsidRPr="00BB0B68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>.</w:t>
      </w:r>
      <w:r w:rsidR="00194DF5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 xml:space="preserve"> در شکل </w:t>
      </w:r>
      <w:r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>5-1</w:t>
      </w:r>
      <w:r w:rsidR="00194DF5">
        <w:rPr>
          <w:rFonts w:asciiTheme="majorBidi" w:eastAsia="Times New Roman" w:hAnsiTheme="majorBidi" w:cs="B Nazanin" w:hint="cs"/>
          <w:sz w:val="28"/>
          <w:szCs w:val="28"/>
          <w:rtl/>
          <w:lang w:bidi="fa-IR"/>
        </w:rPr>
        <w:t xml:space="preserve"> زاویه رول40- درجه در نظرگرفته شده‌است.</w:t>
      </w:r>
    </w:p>
    <w:p w14:paraId="47F8F023" w14:textId="601BCD25" w:rsidR="00F131CD" w:rsidRDefault="00F131CD" w:rsidP="00F131CD">
      <w:pPr>
        <w:shd w:val="clear" w:color="auto" w:fill="FFFFFF"/>
        <w:bidi/>
        <w:spacing w:after="345" w:line="240" w:lineRule="auto"/>
        <w:textAlignment w:val="baseline"/>
        <w:rPr>
          <w:rFonts w:ascii="Arial" w:eastAsia="Times New Roman" w:hAnsi="Arial" w:cs="B Nazanin"/>
          <w:sz w:val="28"/>
          <w:szCs w:val="28"/>
          <w:rtl/>
        </w:rPr>
      </w:pPr>
    </w:p>
    <w:p w14:paraId="7B006BBB" w14:textId="23A8DCDC" w:rsidR="00F131CD" w:rsidRDefault="00F131CD" w:rsidP="00F131CD">
      <w:pPr>
        <w:shd w:val="clear" w:color="auto" w:fill="FFFFFF"/>
        <w:bidi/>
        <w:spacing w:after="345" w:line="240" w:lineRule="auto"/>
        <w:textAlignment w:val="baseline"/>
        <w:rPr>
          <w:rFonts w:ascii="Arial" w:eastAsia="Times New Roman" w:hAnsi="Arial" w:cs="B Nazanin"/>
          <w:sz w:val="28"/>
          <w:szCs w:val="28"/>
          <w:rtl/>
        </w:rPr>
      </w:pPr>
    </w:p>
    <w:p w14:paraId="456735F3" w14:textId="2DA231D0" w:rsidR="00F131CD" w:rsidRDefault="00EF0908" w:rsidP="00F131CD">
      <w:pPr>
        <w:shd w:val="clear" w:color="auto" w:fill="FFFFFF"/>
        <w:bidi/>
        <w:spacing w:after="345" w:line="240" w:lineRule="auto"/>
        <w:textAlignment w:val="baseline"/>
        <w:rPr>
          <w:rFonts w:ascii="Arial" w:eastAsia="Times New Roman" w:hAnsi="Arial" w:cs="B Nazanin"/>
          <w:sz w:val="28"/>
          <w:szCs w:val="28"/>
          <w:rtl/>
        </w:rPr>
      </w:pPr>
      <w:r>
        <w:rPr>
          <w:rFonts w:asciiTheme="majorBidi" w:eastAsia="Times New Roman" w:hAnsiTheme="majorBidi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3683E555" wp14:editId="00C14C50">
                <wp:simplePos x="0" y="0"/>
                <wp:positionH relativeFrom="column">
                  <wp:posOffset>330777</wp:posOffset>
                </wp:positionH>
                <wp:positionV relativeFrom="paragraph">
                  <wp:posOffset>62577</wp:posOffset>
                </wp:positionV>
                <wp:extent cx="1021080" cy="289560"/>
                <wp:effectExtent l="3810" t="0" r="0" b="0"/>
                <wp:wrapNone/>
                <wp:docPr id="232" name="Text Box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2108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003668B" w14:textId="5045413A" w:rsidR="002F3FC5" w:rsidRPr="00194DF5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lang w:bidi="fa-IR"/>
                              </w:rPr>
                            </w:pPr>
                            <w:r w:rsidRPr="00194DF5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lang w:bidi="fa-IR"/>
                              </w:rPr>
                              <w:t>Roll(degree)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3683E555" id="Text Box 232" o:spid="_x0000_s1171" type="#_x0000_t202" style="position:absolute;left:0;text-align:left;margin-left:26.05pt;margin-top:4.95pt;width:80.4pt;height:22.8pt;rotation:-90;z-index:251951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" fillcolor="white [3201]" stroked="f" strokeweight=".5pt">
                <v:textbox>
                  <w:txbxContent>
                    <w:p w14:paraId="5003668B" w14:textId="5045413A" w:rsidR="002F3FC5" w:rsidRPr="00194DF5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  <w:lang w:bidi="fa-IR"/>
                        </w:rPr>
                      </w:pPr>
                      <w:r w:rsidRPr="00194DF5">
                        <w:rPr>
                          <w:rFonts w:asciiTheme="majorBidi" w:hAnsiTheme="majorBidi" w:cstheme="majorBidi"/>
                          <w:sz w:val="24"/>
                          <w:szCs w:val="24"/>
                          <w:lang w:bidi="fa-IR"/>
                        </w:rPr>
                        <w:t>Roll(degree)</w:t>
                      </w:r>
                    </w:p>
                  </w:txbxContent>
                </v:textbox>
              </v:shape>
            </w:pict>
          </mc:Fallback>
        </mc:AlternateContent>
      </w:r>
    </w:p>
    <w:p w14:paraId="2B193C49" w14:textId="38C661C9" w:rsidR="00F131CD" w:rsidRDefault="00F131CD" w:rsidP="00F131CD">
      <w:pPr>
        <w:shd w:val="clear" w:color="auto" w:fill="FFFFFF"/>
        <w:bidi/>
        <w:spacing w:after="345" w:line="240" w:lineRule="auto"/>
        <w:textAlignment w:val="baseline"/>
        <w:rPr>
          <w:rFonts w:ascii="Arial" w:eastAsia="Times New Roman" w:hAnsi="Arial" w:cs="B Nazanin"/>
          <w:sz w:val="28"/>
          <w:szCs w:val="28"/>
          <w:rtl/>
        </w:rPr>
      </w:pPr>
    </w:p>
    <w:p w14:paraId="2C6413F2" w14:textId="5E64B19D" w:rsidR="00F131CD" w:rsidRDefault="00F131CD" w:rsidP="00F131CD">
      <w:pPr>
        <w:shd w:val="clear" w:color="auto" w:fill="FFFFFF"/>
        <w:bidi/>
        <w:spacing w:after="345" w:line="240" w:lineRule="auto"/>
        <w:textAlignment w:val="baseline"/>
        <w:rPr>
          <w:rFonts w:ascii="Arial" w:eastAsia="Times New Roman" w:hAnsi="Arial" w:cs="B Nazanin"/>
          <w:sz w:val="28"/>
          <w:szCs w:val="28"/>
        </w:rPr>
      </w:pPr>
    </w:p>
    <w:p w14:paraId="68721406" w14:textId="7675D85A" w:rsidR="00CB5D55" w:rsidRDefault="00CB5D55" w:rsidP="00CB5D55">
      <w:pPr>
        <w:shd w:val="clear" w:color="auto" w:fill="FFFFFF"/>
        <w:tabs>
          <w:tab w:val="left" w:pos="4044"/>
        </w:tabs>
        <w:bidi/>
        <w:spacing w:after="345" w:line="240" w:lineRule="auto"/>
        <w:textAlignment w:val="baseline"/>
        <w:rPr>
          <w:rFonts w:ascii="Arial" w:eastAsia="Times New Roman" w:hAnsi="Arial" w:cs="B Nazanin"/>
          <w:sz w:val="28"/>
          <w:szCs w:val="28"/>
        </w:rPr>
      </w:pPr>
      <w:r>
        <w:rPr>
          <w:rFonts w:ascii="Arial" w:eastAsia="Times New Roman" w:hAnsi="Arial" w:cs="B Nazanin"/>
          <w:sz w:val="28"/>
          <w:szCs w:val="28"/>
          <w:rtl/>
        </w:rPr>
        <w:tab/>
      </w:r>
    </w:p>
    <w:p w14:paraId="7E4C9433" w14:textId="5434D55E" w:rsidR="00CB5D55" w:rsidRDefault="00EF0908" w:rsidP="009C4FD8">
      <w:pPr>
        <w:shd w:val="clear" w:color="auto" w:fill="FFFFFF"/>
        <w:tabs>
          <w:tab w:val="left" w:pos="4044"/>
        </w:tabs>
        <w:bidi/>
        <w:spacing w:after="345" w:line="360" w:lineRule="auto"/>
        <w:jc w:val="center"/>
        <w:textAlignment w:val="baseline"/>
        <w:rPr>
          <w:rFonts w:asciiTheme="majorBidi" w:eastAsia="Times New Roman" w:hAnsiTheme="majorBidi" w:cs="B Nazanin"/>
          <w:sz w:val="24"/>
          <w:szCs w:val="24"/>
          <w:lang w:bidi="fa-IR"/>
        </w:rPr>
      </w:pPr>
      <w:r>
        <w:rPr>
          <w:rFonts w:asciiTheme="majorBidi" w:eastAsia="Times New Roman" w:hAnsiTheme="majorBidi" w:cs="B Nazanin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0DB819CB" wp14:editId="5F0EF013">
                <wp:simplePos x="0" y="0"/>
                <wp:positionH relativeFrom="margin">
                  <wp:posOffset>2763750</wp:posOffset>
                </wp:positionH>
                <wp:positionV relativeFrom="paragraph">
                  <wp:posOffset>148302</wp:posOffset>
                </wp:positionV>
                <wp:extent cx="734291" cy="266700"/>
                <wp:effectExtent l="0" t="0" r="8890" b="0"/>
                <wp:wrapNone/>
                <wp:docPr id="233" name="Text Box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291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8B5F79C" w14:textId="032D6B9A" w:rsidR="002F3FC5" w:rsidRPr="00194DF5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194DF5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0DB819CB" id="Text Box 233" o:spid="_x0000_s1172" type="#_x0000_t202" style="position:absolute;left:0;text-align:left;margin-left:217.6pt;margin-top:11.7pt;width:57.8pt;height:21pt;z-index:251952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" fillcolor="white [3201]" stroked="f" strokeweight=".5pt">
                <v:textbox>
                  <w:txbxContent>
                    <w:p w14:paraId="18B5F79C" w14:textId="032D6B9A" w:rsidR="002F3FC5" w:rsidRPr="00194DF5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194DF5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542E083" w14:textId="01F43AC4" w:rsidR="009C4FD8" w:rsidRDefault="00CB5D55" w:rsidP="009C4FD8">
      <w:pPr>
        <w:shd w:val="clear" w:color="auto" w:fill="FFFFFF"/>
        <w:tabs>
          <w:tab w:val="left" w:pos="4044"/>
        </w:tabs>
        <w:bidi/>
        <w:spacing w:after="345" w:line="240" w:lineRule="auto"/>
        <w:jc w:val="center"/>
        <w:textAlignment w:val="baseline"/>
        <w:rPr>
          <w:rFonts w:ascii="Arial" w:eastAsia="Times New Roman" w:hAnsi="Arial" w:cs="B Nazanin"/>
          <w:sz w:val="28"/>
          <w:szCs w:val="28"/>
          <w:rtl/>
        </w:rPr>
      </w:pPr>
      <w:bookmarkStart w:id="801" w:name="_Hlk96694962"/>
      <w:r w:rsidRPr="00775B53">
        <w:rPr>
          <w:rFonts w:asciiTheme="majorBidi" w:eastAsia="Times New Roman" w:hAnsiTheme="majorBidi" w:cs="B Nazanin" w:hint="cs"/>
          <w:sz w:val="24"/>
          <w:szCs w:val="24"/>
          <w:rtl/>
          <w:lang w:bidi="fa-IR"/>
        </w:rPr>
        <w:lastRenderedPageBreak/>
        <w:t>شکل</w:t>
      </w:r>
      <w:r w:rsidR="00EF0908">
        <w:rPr>
          <w:rFonts w:asciiTheme="majorBidi" w:eastAsia="Times New Roman" w:hAnsiTheme="majorBidi" w:cs="B Nazanin" w:hint="cs"/>
          <w:sz w:val="24"/>
          <w:szCs w:val="24"/>
          <w:rtl/>
          <w:lang w:bidi="fa-IR"/>
        </w:rPr>
        <w:t>5-1</w:t>
      </w:r>
      <w:r w:rsidRPr="00775B53">
        <w:rPr>
          <w:rFonts w:asciiTheme="majorBidi" w:eastAsia="Times New Roman" w:hAnsiTheme="majorBidi" w:cs="B Nazanin" w:hint="cs"/>
          <w:sz w:val="24"/>
          <w:szCs w:val="24"/>
          <w:rtl/>
          <w:lang w:bidi="fa-IR"/>
        </w:rPr>
        <w:t>: زاویه رول نشان</w:t>
      </w:r>
      <w:r w:rsidRPr="00775B53">
        <w:rPr>
          <w:rFonts w:asciiTheme="majorBidi" w:eastAsia="Times New Roman" w:hAnsiTheme="majorBidi" w:cs="B Nazanin" w:hint="eastAsia"/>
          <w:sz w:val="24"/>
          <w:szCs w:val="24"/>
          <w:rtl/>
          <w:lang w:bidi="fa-IR"/>
        </w:rPr>
        <w:t>‌</w:t>
      </w:r>
      <w:r w:rsidRPr="00775B53">
        <w:rPr>
          <w:rFonts w:asciiTheme="majorBidi" w:eastAsia="Times New Roman" w:hAnsiTheme="majorBidi" w:cs="B Nazanin" w:hint="cs"/>
          <w:sz w:val="24"/>
          <w:szCs w:val="24"/>
          <w:rtl/>
          <w:lang w:bidi="fa-IR"/>
        </w:rPr>
        <w:t>داده شده توسط سنسور</w:t>
      </w:r>
      <w:bookmarkEnd w:id="801"/>
    </w:p>
    <w:p w14:paraId="6F69A3D4" w14:textId="554DD074" w:rsidR="00194DF5" w:rsidRDefault="00194DF5" w:rsidP="009C4FD8">
      <w:pPr>
        <w:shd w:val="clear" w:color="auto" w:fill="FFFFFF"/>
        <w:bidi/>
        <w:spacing w:after="345" w:line="276" w:lineRule="auto"/>
        <w:jc w:val="lowKashida"/>
        <w:textAlignment w:val="baseline"/>
        <w:rPr>
          <w:rFonts w:ascii="Arial" w:eastAsia="Times New Roman" w:hAnsi="Arial" w:cs="B Nazanin"/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950080" behindDoc="0" locked="0" layoutInCell="1" allowOverlap="1" wp14:anchorId="7522832F" wp14:editId="7F17CA68">
            <wp:simplePos x="0" y="0"/>
            <wp:positionH relativeFrom="margin">
              <wp:align>center</wp:align>
            </wp:positionH>
            <wp:positionV relativeFrom="paragraph">
              <wp:posOffset>424642</wp:posOffset>
            </wp:positionV>
            <wp:extent cx="3858768" cy="3017520"/>
            <wp:effectExtent l="0" t="0" r="8890" b="0"/>
            <wp:wrapNone/>
            <wp:docPr id="231" name="Picture 2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eastAsia="Times New Roman" w:hAnsi="Arial" w:cs="B Nazanin" w:hint="cs"/>
          <w:sz w:val="28"/>
          <w:szCs w:val="28"/>
          <w:rtl/>
        </w:rPr>
        <w:t>شکل</w:t>
      </w:r>
      <w:r w:rsidR="00EF0908">
        <w:rPr>
          <w:rFonts w:ascii="Arial" w:eastAsia="Times New Roman" w:hAnsi="Arial" w:cs="B Nazanin" w:hint="cs"/>
          <w:sz w:val="28"/>
          <w:szCs w:val="28"/>
          <w:rtl/>
        </w:rPr>
        <w:t>5-2</w:t>
      </w:r>
      <w:r>
        <w:rPr>
          <w:rFonts w:ascii="Arial" w:eastAsia="Times New Roman" w:hAnsi="Arial" w:cs="B Nazanin" w:hint="cs"/>
          <w:sz w:val="28"/>
          <w:szCs w:val="28"/>
          <w:rtl/>
        </w:rPr>
        <w:t xml:space="preserve"> زاویه پیچ 30 درجه را نشان‌می‌دهد.</w:t>
      </w:r>
    </w:p>
    <w:p w14:paraId="42BEFEFE" w14:textId="1198DFFA" w:rsidR="00194DF5" w:rsidRDefault="00194DF5" w:rsidP="00EF0908">
      <w:pPr>
        <w:shd w:val="clear" w:color="auto" w:fill="FFFFFF"/>
        <w:bidi/>
        <w:spacing w:after="345" w:line="276" w:lineRule="auto"/>
        <w:jc w:val="lowKashida"/>
        <w:textAlignment w:val="baseline"/>
        <w:rPr>
          <w:rFonts w:ascii="Arial" w:eastAsia="Times New Roman" w:hAnsi="Arial" w:cs="B Nazanin"/>
          <w:sz w:val="28"/>
          <w:szCs w:val="28"/>
          <w:rtl/>
        </w:rPr>
      </w:pPr>
    </w:p>
    <w:p w14:paraId="34491D3B" w14:textId="39202908" w:rsidR="00194DF5" w:rsidRDefault="00194DF5" w:rsidP="00EF0908">
      <w:pPr>
        <w:shd w:val="clear" w:color="auto" w:fill="FFFFFF"/>
        <w:bidi/>
        <w:spacing w:after="345" w:line="276" w:lineRule="auto"/>
        <w:jc w:val="lowKashida"/>
        <w:textAlignment w:val="baseline"/>
        <w:rPr>
          <w:rFonts w:ascii="Arial" w:eastAsia="Times New Roman" w:hAnsi="Arial" w:cs="B Nazanin"/>
          <w:sz w:val="28"/>
          <w:szCs w:val="28"/>
          <w:rtl/>
        </w:rPr>
      </w:pPr>
    </w:p>
    <w:p w14:paraId="73F33ACB" w14:textId="21D2E948" w:rsidR="00194DF5" w:rsidRDefault="00F131CD" w:rsidP="00EF0908">
      <w:pPr>
        <w:shd w:val="clear" w:color="auto" w:fill="FFFFFF"/>
        <w:bidi/>
        <w:spacing w:after="345" w:line="276" w:lineRule="auto"/>
        <w:jc w:val="lowKashida"/>
        <w:textAlignment w:val="baseline"/>
        <w:rPr>
          <w:rFonts w:ascii="Arial" w:eastAsia="Times New Roman" w:hAnsi="Arial" w:cs="B Nazanin"/>
          <w:sz w:val="28"/>
          <w:szCs w:val="28"/>
          <w:rtl/>
        </w:rPr>
      </w:pPr>
      <w:r>
        <w:rPr>
          <w:rFonts w:ascii="Arial" w:eastAsia="Times New Roman" w:hAnsi="Arial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0539AD96" wp14:editId="247972D7">
                <wp:simplePos x="0" y="0"/>
                <wp:positionH relativeFrom="margin">
                  <wp:posOffset>403860</wp:posOffset>
                </wp:positionH>
                <wp:positionV relativeFrom="paragraph">
                  <wp:posOffset>30480</wp:posOffset>
                </wp:positionV>
                <wp:extent cx="1028700" cy="312420"/>
                <wp:effectExtent l="0" t="3810" r="0" b="0"/>
                <wp:wrapNone/>
                <wp:docPr id="302" name="Text Box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28700" cy="3124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38A1565" w14:textId="659B12AC" w:rsidR="002F3FC5" w:rsidRPr="00EF0908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lang w:bidi="fa-IR"/>
                              </w:rPr>
                            </w:pPr>
                            <w:r w:rsidRPr="00EF0908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lang w:bidi="fa-IR"/>
                              </w:rPr>
                              <w:t>Pitch(degree)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0539AD96" id="Text Box 302" o:spid="_x0000_s1173" type="#_x0000_t202" style="position:absolute;left:0;text-align:left;margin-left:31.8pt;margin-top:2.4pt;width:81pt;height:24.6pt;rotation:-90;z-index:251982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" fillcolor="white [3201]" stroked="f" strokeweight=".5pt">
                <v:textbox>
                  <w:txbxContent>
                    <w:p w14:paraId="738A1565" w14:textId="659B12AC" w:rsidR="002F3FC5" w:rsidRPr="00EF0908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  <w:lang w:bidi="fa-IR"/>
                        </w:rPr>
                      </w:pPr>
                      <w:r w:rsidRPr="00EF0908">
                        <w:rPr>
                          <w:rFonts w:asciiTheme="majorBidi" w:hAnsiTheme="majorBidi" w:cstheme="majorBidi"/>
                          <w:sz w:val="24"/>
                          <w:szCs w:val="24"/>
                          <w:lang w:bidi="fa-IR"/>
                        </w:rPr>
                        <w:t>Pitch(degree)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5238032" w14:textId="77777777" w:rsidR="00194DF5" w:rsidRDefault="00194DF5" w:rsidP="00EF0908">
      <w:pPr>
        <w:shd w:val="clear" w:color="auto" w:fill="FFFFFF"/>
        <w:bidi/>
        <w:spacing w:after="345" w:line="276" w:lineRule="auto"/>
        <w:jc w:val="lowKashida"/>
        <w:textAlignment w:val="baseline"/>
        <w:rPr>
          <w:rFonts w:ascii="Arial" w:eastAsia="Times New Roman" w:hAnsi="Arial" w:cs="B Nazanin"/>
          <w:sz w:val="28"/>
          <w:szCs w:val="28"/>
          <w:rtl/>
        </w:rPr>
      </w:pPr>
    </w:p>
    <w:p w14:paraId="4DF9E125" w14:textId="77777777" w:rsidR="00194DF5" w:rsidRDefault="00194DF5" w:rsidP="00EF0908">
      <w:pPr>
        <w:shd w:val="clear" w:color="auto" w:fill="FFFFFF"/>
        <w:bidi/>
        <w:spacing w:after="345" w:line="276" w:lineRule="auto"/>
        <w:jc w:val="lowKashida"/>
        <w:textAlignment w:val="baseline"/>
        <w:rPr>
          <w:rFonts w:ascii="Arial" w:eastAsia="Times New Roman" w:hAnsi="Arial" w:cs="B Nazanin"/>
          <w:sz w:val="28"/>
          <w:szCs w:val="28"/>
          <w:rtl/>
        </w:rPr>
      </w:pPr>
    </w:p>
    <w:p w14:paraId="063F2043" w14:textId="05EA3EF8" w:rsidR="00194DF5" w:rsidRDefault="00EF0908" w:rsidP="009C4FD8">
      <w:pPr>
        <w:shd w:val="clear" w:color="auto" w:fill="FFFFFF"/>
        <w:bidi/>
        <w:spacing w:after="345" w:line="276" w:lineRule="auto"/>
        <w:jc w:val="lowKashida"/>
        <w:textAlignment w:val="baseline"/>
        <w:rPr>
          <w:rFonts w:ascii="Arial" w:eastAsia="Times New Roman" w:hAnsi="Arial" w:cs="B Nazanin"/>
          <w:sz w:val="28"/>
          <w:szCs w:val="28"/>
          <w:rtl/>
        </w:rPr>
      </w:pPr>
      <w:r>
        <w:rPr>
          <w:rFonts w:ascii="Arial" w:eastAsia="Times New Roman" w:hAnsi="Arial"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7E0AD10C" wp14:editId="217BA96C">
                <wp:simplePos x="0" y="0"/>
                <wp:positionH relativeFrom="margin">
                  <wp:posOffset>2784764</wp:posOffset>
                </wp:positionH>
                <wp:positionV relativeFrom="paragraph">
                  <wp:posOffset>331181</wp:posOffset>
                </wp:positionV>
                <wp:extent cx="706582" cy="249382"/>
                <wp:effectExtent l="0" t="0" r="0" b="0"/>
                <wp:wrapNone/>
                <wp:docPr id="303" name="Text Box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6582" cy="2493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302B94E" w14:textId="7F081580" w:rsidR="002F3FC5" w:rsidRPr="00F131CD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F131CD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7E0AD10C" id="Text Box 303" o:spid="_x0000_s1174" type="#_x0000_t202" style="position:absolute;left:0;text-align:left;margin-left:219.25pt;margin-top:26.1pt;width:55.65pt;height:19.65pt;z-index:251983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" fillcolor="white [3201]" stroked="f" strokeweight=".5pt">
                <v:textbox>
                  <w:txbxContent>
                    <w:p w14:paraId="4302B94E" w14:textId="7F081580" w:rsidR="002F3FC5" w:rsidRPr="00F131CD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F131CD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BB497DF" w14:textId="77777777" w:rsidR="009C4FD8" w:rsidRDefault="009C4FD8" w:rsidP="009C4FD8">
      <w:pPr>
        <w:shd w:val="clear" w:color="auto" w:fill="FFFFFF"/>
        <w:bidi/>
        <w:spacing w:after="0" w:line="276" w:lineRule="auto"/>
        <w:jc w:val="center"/>
        <w:textAlignment w:val="baseline"/>
        <w:rPr>
          <w:rFonts w:asciiTheme="majorBidi" w:eastAsia="Times New Roman" w:hAnsiTheme="majorBidi" w:cs="B Nazanin"/>
          <w:sz w:val="24"/>
          <w:szCs w:val="24"/>
          <w:rtl/>
          <w:lang w:bidi="fa-IR"/>
        </w:rPr>
      </w:pPr>
      <w:bookmarkStart w:id="802" w:name="_Hlk96694979"/>
    </w:p>
    <w:p w14:paraId="3EC55952" w14:textId="22C1B11E" w:rsidR="00194DF5" w:rsidRPr="00775B53" w:rsidRDefault="00194DF5" w:rsidP="009C4FD8">
      <w:pPr>
        <w:shd w:val="clear" w:color="auto" w:fill="FFFFFF"/>
        <w:bidi/>
        <w:spacing w:after="345" w:line="276" w:lineRule="auto"/>
        <w:jc w:val="center"/>
        <w:textAlignment w:val="baseline"/>
        <w:rPr>
          <w:rFonts w:asciiTheme="majorBidi" w:eastAsia="Times New Roman" w:hAnsiTheme="majorBidi" w:cs="B Nazanin"/>
          <w:sz w:val="24"/>
          <w:szCs w:val="24"/>
          <w:vertAlign w:val="superscript"/>
          <w:rtl/>
          <w:lang w:bidi="fa-IR"/>
        </w:rPr>
      </w:pPr>
      <w:r w:rsidRPr="00775B53">
        <w:rPr>
          <w:rFonts w:asciiTheme="majorBidi" w:eastAsia="Times New Roman" w:hAnsiTheme="majorBidi" w:cs="B Nazanin" w:hint="cs"/>
          <w:sz w:val="24"/>
          <w:szCs w:val="24"/>
          <w:rtl/>
          <w:lang w:bidi="fa-IR"/>
        </w:rPr>
        <w:t>شکل</w:t>
      </w:r>
      <w:r w:rsidR="00EF0908">
        <w:rPr>
          <w:rFonts w:asciiTheme="majorBidi" w:eastAsia="Times New Roman" w:hAnsiTheme="majorBidi" w:cs="B Nazanin" w:hint="cs"/>
          <w:sz w:val="24"/>
          <w:szCs w:val="24"/>
          <w:rtl/>
          <w:lang w:bidi="fa-IR"/>
        </w:rPr>
        <w:t>5-2</w:t>
      </w:r>
      <w:r w:rsidRPr="00775B53">
        <w:rPr>
          <w:rFonts w:asciiTheme="majorBidi" w:eastAsia="Times New Roman" w:hAnsiTheme="majorBidi" w:cs="B Nazanin" w:hint="cs"/>
          <w:sz w:val="24"/>
          <w:szCs w:val="24"/>
          <w:rtl/>
          <w:lang w:bidi="fa-IR"/>
        </w:rPr>
        <w:t>: زاویه پیچ نشان</w:t>
      </w:r>
      <w:r w:rsidRPr="00775B53">
        <w:rPr>
          <w:rFonts w:asciiTheme="majorBidi" w:eastAsia="Times New Roman" w:hAnsiTheme="majorBidi" w:cs="B Nazanin" w:hint="eastAsia"/>
          <w:sz w:val="24"/>
          <w:szCs w:val="24"/>
          <w:rtl/>
          <w:lang w:bidi="fa-IR"/>
        </w:rPr>
        <w:t>‌</w:t>
      </w:r>
      <w:r w:rsidRPr="00775B53">
        <w:rPr>
          <w:rFonts w:asciiTheme="majorBidi" w:eastAsia="Times New Roman" w:hAnsiTheme="majorBidi" w:cs="B Nazanin" w:hint="cs"/>
          <w:sz w:val="24"/>
          <w:szCs w:val="24"/>
          <w:rtl/>
          <w:lang w:bidi="fa-IR"/>
        </w:rPr>
        <w:t>داده شده توسط سنسور</w:t>
      </w:r>
    </w:p>
    <w:bookmarkEnd w:id="802"/>
    <w:p w14:paraId="04A8C4A0" w14:textId="76311CD1" w:rsidR="00F131CD" w:rsidRDefault="00194DF5" w:rsidP="00E5278B">
      <w:pPr>
        <w:bidi/>
        <w:spacing w:before="360" w:after="240" w:line="276" w:lineRule="auto"/>
        <w:ind w:firstLine="720"/>
        <w:jc w:val="lowKashida"/>
        <w:rPr>
          <w:rFonts w:ascii="Arial" w:eastAsia="Times New Roman" w:hAnsi="Arial" w:cs="B Nazanin"/>
          <w:sz w:val="28"/>
          <w:szCs w:val="28"/>
          <w:rtl/>
        </w:rPr>
      </w:pPr>
      <w:r>
        <w:rPr>
          <w:rFonts w:ascii="Arial" w:eastAsia="Times New Roman" w:hAnsi="Arial" w:cs="B Nazanin" w:hint="cs"/>
          <w:sz w:val="28"/>
          <w:szCs w:val="28"/>
          <w:rtl/>
        </w:rPr>
        <w:t>همانطور که در شکل</w:t>
      </w:r>
      <w:r w:rsidR="00EF0908">
        <w:rPr>
          <w:rFonts w:ascii="Arial" w:eastAsia="Times New Roman" w:hAnsi="Arial" w:cs="B Nazanin" w:hint="cs"/>
          <w:sz w:val="28"/>
          <w:szCs w:val="28"/>
          <w:rtl/>
        </w:rPr>
        <w:t>5-1</w:t>
      </w:r>
      <w:r>
        <w:rPr>
          <w:rFonts w:ascii="Arial" w:eastAsia="Times New Roman" w:hAnsi="Arial" w:cs="B Nazanin" w:hint="cs"/>
          <w:sz w:val="28"/>
          <w:szCs w:val="28"/>
          <w:rtl/>
        </w:rPr>
        <w:t xml:space="preserve"> و شکل</w:t>
      </w:r>
      <w:r w:rsidR="00EF0908">
        <w:rPr>
          <w:rFonts w:ascii="Arial" w:eastAsia="Times New Roman" w:hAnsi="Arial" w:cs="B Nazanin" w:hint="cs"/>
          <w:sz w:val="28"/>
          <w:szCs w:val="28"/>
          <w:rtl/>
        </w:rPr>
        <w:t>5-2</w:t>
      </w:r>
      <w:r>
        <w:rPr>
          <w:rFonts w:ascii="Arial" w:eastAsia="Times New Roman" w:hAnsi="Arial" w:cs="B Nazanin" w:hint="cs"/>
          <w:sz w:val="28"/>
          <w:szCs w:val="28"/>
          <w:rtl/>
        </w:rPr>
        <w:t xml:space="preserve"> نشان‌داده</w:t>
      </w:r>
      <w:ins w:id="803" w:author="MF" w:date="2022-02-26T17:51:00Z">
        <w:r w:rsidR="00E5278B">
          <w:rPr>
            <w:rFonts w:ascii="Arial" w:eastAsia="Times New Roman" w:hAnsi="Arial" w:cs="B Nazanin" w:hint="cs"/>
            <w:sz w:val="28"/>
            <w:szCs w:val="28"/>
            <w:rtl/>
          </w:rPr>
          <w:t xml:space="preserve"> </w:t>
        </w:r>
      </w:ins>
      <w:r>
        <w:rPr>
          <w:rFonts w:ascii="Arial" w:eastAsia="Times New Roman" w:hAnsi="Arial" w:cs="B Nazanin" w:hint="eastAsia"/>
          <w:sz w:val="28"/>
          <w:szCs w:val="28"/>
          <w:rtl/>
        </w:rPr>
        <w:t>‌</w:t>
      </w:r>
      <w:r>
        <w:rPr>
          <w:rFonts w:ascii="Arial" w:eastAsia="Times New Roman" w:hAnsi="Arial" w:cs="B Nazanin" w:hint="cs"/>
          <w:sz w:val="28"/>
          <w:szCs w:val="28"/>
          <w:rtl/>
        </w:rPr>
        <w:t>شد</w:t>
      </w:r>
      <w:ins w:id="804" w:author="MF" w:date="2022-02-26T17:51:00Z">
        <w:r w:rsidR="00E5278B">
          <w:rPr>
            <w:rFonts w:ascii="Arial" w:eastAsia="Times New Roman" w:hAnsi="Arial" w:cs="B Nazanin" w:hint="cs"/>
            <w:sz w:val="28"/>
            <w:szCs w:val="28"/>
            <w:rtl/>
          </w:rPr>
          <w:t>ه،</w:t>
        </w:r>
      </w:ins>
      <w:r>
        <w:rPr>
          <w:rFonts w:ascii="Arial" w:eastAsia="Times New Roman" w:hAnsi="Arial" w:cs="B Nazanin" w:hint="cs"/>
          <w:sz w:val="28"/>
          <w:szCs w:val="28"/>
          <w:rtl/>
        </w:rPr>
        <w:t xml:space="preserve"> سنسوردرحالت عادی عملکرد مطلوبی دارد. اما در صورت روشن</w:t>
      </w:r>
      <w:r>
        <w:rPr>
          <w:rFonts w:ascii="Arial" w:eastAsia="Times New Roman" w:hAnsi="Arial" w:cs="B Nazanin" w:hint="eastAsia"/>
          <w:sz w:val="28"/>
          <w:szCs w:val="28"/>
          <w:rtl/>
        </w:rPr>
        <w:t>‌</w:t>
      </w:r>
      <w:r>
        <w:rPr>
          <w:rFonts w:ascii="Arial" w:eastAsia="Times New Roman" w:hAnsi="Arial" w:cs="B Nazanin" w:hint="cs"/>
          <w:sz w:val="28"/>
          <w:szCs w:val="28"/>
          <w:rtl/>
        </w:rPr>
        <w:t xml:space="preserve">کردن موتورها و یا حرکت ناگهانی سنسور، </w:t>
      </w:r>
      <w:del w:id="805" w:author="MF" w:date="2022-02-26T17:51:00Z">
        <w:r w:rsidDel="00E5278B">
          <w:rPr>
            <w:rFonts w:ascii="Arial" w:eastAsia="Times New Roman" w:hAnsi="Arial" w:cs="B Nazanin" w:hint="cs"/>
            <w:sz w:val="28"/>
            <w:szCs w:val="28"/>
            <w:rtl/>
          </w:rPr>
          <w:delText xml:space="preserve">کد نوشته شده </w:delText>
        </w:r>
      </w:del>
      <w:ins w:id="806" w:author="MF" w:date="2022-02-26T17:51:00Z">
        <w:r w:rsidR="00E5278B">
          <w:rPr>
            <w:rFonts w:ascii="Arial" w:eastAsia="Times New Roman" w:hAnsi="Arial" w:cs="B Nazanin" w:hint="cs"/>
            <w:sz w:val="28"/>
            <w:szCs w:val="28"/>
            <w:rtl/>
          </w:rPr>
          <w:t xml:space="preserve">روش ارائه شده </w:t>
        </w:r>
      </w:ins>
      <w:r>
        <w:rPr>
          <w:rFonts w:ascii="Arial" w:eastAsia="Times New Roman" w:hAnsi="Arial" w:cs="B Nazanin" w:hint="cs"/>
          <w:sz w:val="28"/>
          <w:szCs w:val="28"/>
          <w:rtl/>
        </w:rPr>
        <w:t>توانایی محاسبه دقیق زاویه را دارا نمی‌باشد. به عبارتی نویز زیاد موتورها و هم‌چنین تغییر</w:t>
      </w:r>
      <w:ins w:id="807" w:author="MF" w:date="2022-02-26T17:51:00Z">
        <w:r w:rsidR="00E5278B">
          <w:rPr>
            <w:rFonts w:ascii="Arial" w:eastAsia="Times New Roman" w:hAnsi="Arial" w:cs="B Nazanin" w:hint="cs"/>
            <w:sz w:val="28"/>
            <w:szCs w:val="28"/>
            <w:rtl/>
          </w:rPr>
          <w:t xml:space="preserve"> </w:t>
        </w:r>
      </w:ins>
      <w:r>
        <w:rPr>
          <w:rFonts w:ascii="Arial" w:eastAsia="Times New Roman" w:hAnsi="Arial" w:cs="B Nazanin" w:hint="cs"/>
          <w:sz w:val="28"/>
          <w:szCs w:val="28"/>
          <w:rtl/>
        </w:rPr>
        <w:t xml:space="preserve">ناگهانی سرعت چهارپره موجب خراب شدن داده‌های به‌دست‌آمده </w:t>
      </w:r>
      <w:del w:id="808" w:author="MF" w:date="2022-02-26T17:51:00Z">
        <w:r w:rsidDel="00E5278B">
          <w:rPr>
            <w:rFonts w:ascii="Arial" w:eastAsia="Times New Roman" w:hAnsi="Arial" w:cs="B Nazanin" w:hint="cs"/>
            <w:sz w:val="28"/>
            <w:szCs w:val="28"/>
            <w:rtl/>
          </w:rPr>
          <w:delText>از کد نوشته</w:delText>
        </w:r>
        <w:r w:rsidDel="00E5278B">
          <w:rPr>
            <w:rFonts w:ascii="Arial" w:eastAsia="Times New Roman" w:hAnsi="Arial" w:cs="B Nazanin" w:hint="eastAsia"/>
            <w:sz w:val="28"/>
            <w:szCs w:val="28"/>
            <w:rtl/>
          </w:rPr>
          <w:delText>‌</w:delText>
        </w:r>
        <w:r w:rsidDel="00E5278B">
          <w:rPr>
            <w:rFonts w:ascii="Arial" w:eastAsia="Times New Roman" w:hAnsi="Arial" w:cs="B Nazanin" w:hint="cs"/>
            <w:sz w:val="28"/>
            <w:szCs w:val="28"/>
            <w:rtl/>
          </w:rPr>
          <w:delText>شده</w:delText>
        </w:r>
      </w:del>
      <w:ins w:id="809" w:author="MF" w:date="2022-02-26T17:51:00Z">
        <w:r w:rsidR="00E5278B">
          <w:rPr>
            <w:rFonts w:ascii="Arial" w:eastAsia="Times New Roman" w:hAnsi="Arial" w:cs="B Nazanin" w:hint="cs"/>
            <w:sz w:val="28"/>
            <w:szCs w:val="28"/>
            <w:rtl/>
          </w:rPr>
          <w:t xml:space="preserve"> </w:t>
        </w:r>
      </w:ins>
      <w:r>
        <w:rPr>
          <w:rFonts w:ascii="Arial" w:eastAsia="Times New Roman" w:hAnsi="Arial" w:cs="B Nazanin" w:hint="eastAsia"/>
          <w:sz w:val="28"/>
          <w:szCs w:val="28"/>
          <w:rtl/>
        </w:rPr>
        <w:t>‌</w:t>
      </w:r>
      <w:r>
        <w:rPr>
          <w:rFonts w:ascii="Arial" w:eastAsia="Times New Roman" w:hAnsi="Arial" w:cs="B Nazanin" w:hint="cs"/>
          <w:sz w:val="28"/>
          <w:szCs w:val="28"/>
          <w:rtl/>
        </w:rPr>
        <w:t>می‌شود</w:t>
      </w:r>
      <w:ins w:id="810" w:author="MF" w:date="2022-02-26T17:51:00Z">
        <w:r w:rsidR="00E5278B">
          <w:rPr>
            <w:rFonts w:ascii="Arial" w:eastAsia="Times New Roman" w:hAnsi="Arial" w:cs="B Nazanin" w:hint="cs"/>
            <w:sz w:val="28"/>
            <w:szCs w:val="28"/>
            <w:rtl/>
          </w:rPr>
          <w:t>.</w:t>
        </w:r>
      </w:ins>
      <w:r>
        <w:rPr>
          <w:rFonts w:ascii="Arial" w:eastAsia="Times New Roman" w:hAnsi="Arial" w:cs="B Nazanin" w:hint="cs"/>
          <w:sz w:val="28"/>
          <w:szCs w:val="28"/>
          <w:rtl/>
        </w:rPr>
        <w:t xml:space="preserve"> به همین دلیل برای از بین بردن نویز و ضربه واردشده به سیستم از فیلتر کالمن و </w:t>
      </w:r>
      <w:r w:rsidRPr="00F131CD">
        <w:rPr>
          <w:rFonts w:ascii="Arial" w:eastAsia="Times New Roman" w:hAnsi="Arial" w:cs="B Nazanin" w:hint="cs"/>
          <w:sz w:val="28"/>
          <w:szCs w:val="28"/>
          <w:rtl/>
        </w:rPr>
        <w:t>فیلترکامپلمنتری</w:t>
      </w:r>
      <w:r w:rsidR="00F131CD">
        <w:rPr>
          <w:rFonts w:ascii="Arial" w:eastAsia="Times New Roman" w:hAnsi="Arial" w:cs="B Nazanin" w:hint="cs"/>
          <w:sz w:val="28"/>
          <w:szCs w:val="28"/>
          <w:vertAlign w:val="superscript"/>
          <w:rtl/>
        </w:rPr>
        <w:t xml:space="preserve"> </w:t>
      </w:r>
      <w:r>
        <w:rPr>
          <w:rFonts w:ascii="Arial" w:eastAsia="Times New Roman" w:hAnsi="Arial" w:cs="B Nazanin" w:hint="cs"/>
          <w:sz w:val="28"/>
          <w:szCs w:val="28"/>
          <w:rtl/>
        </w:rPr>
        <w:t>استفاده</w:t>
      </w:r>
      <w:r w:rsidR="00A37EFC">
        <w:rPr>
          <w:rFonts w:ascii="Arial" w:eastAsia="Times New Roman" w:hAnsi="Arial" w:cs="B Nazanin" w:hint="eastAsia"/>
          <w:sz w:val="28"/>
          <w:szCs w:val="28"/>
          <w:rtl/>
        </w:rPr>
        <w:t>‌</w:t>
      </w:r>
      <w:r>
        <w:rPr>
          <w:rFonts w:ascii="Arial" w:eastAsia="Times New Roman" w:hAnsi="Arial" w:cs="B Nazanin" w:hint="cs"/>
          <w:sz w:val="28"/>
          <w:szCs w:val="28"/>
          <w:rtl/>
        </w:rPr>
        <w:t>کردیم</w:t>
      </w:r>
      <w:r w:rsidR="00F131CD">
        <w:rPr>
          <w:rFonts w:ascii="Arial" w:eastAsia="Times New Roman" w:hAnsi="Arial" w:cs="B Nazanin" w:hint="cs"/>
          <w:sz w:val="28"/>
          <w:szCs w:val="28"/>
          <w:rtl/>
        </w:rPr>
        <w:t xml:space="preserve">. </w:t>
      </w:r>
    </w:p>
    <w:p w14:paraId="12D4D375" w14:textId="367D030D" w:rsidR="00F131CD" w:rsidRDefault="00F131CD" w:rsidP="00CD3EB3">
      <w:pPr>
        <w:bidi/>
        <w:spacing w:before="360" w:after="240" w:line="276" w:lineRule="auto"/>
        <w:jc w:val="lowKashida"/>
        <w:rPr>
          <w:rFonts w:cs="B Nazanin"/>
          <w:sz w:val="28"/>
          <w:szCs w:val="28"/>
          <w:lang w:bidi="fa-IR"/>
        </w:rPr>
      </w:pPr>
      <w:r>
        <w:rPr>
          <w:rFonts w:ascii="Arial" w:eastAsia="Times New Roman" w:hAnsi="Arial" w:cs="B Nazanin"/>
          <w:sz w:val="28"/>
          <w:szCs w:val="28"/>
          <w:rtl/>
        </w:rPr>
        <w:tab/>
      </w:r>
      <w:r>
        <w:rPr>
          <w:rFonts w:ascii="Arial" w:eastAsia="Times New Roman" w:hAnsi="Arial" w:cs="B Nazanin" w:hint="cs"/>
          <w:sz w:val="28"/>
          <w:szCs w:val="28"/>
          <w:rtl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>همانطورکه قبلا اشاره</w:t>
      </w:r>
      <w:r>
        <w:rPr>
          <w:rFonts w:cs="B Nazanin" w:hint="eastAsia"/>
          <w:sz w:val="28"/>
          <w:szCs w:val="28"/>
          <w:lang w:bidi="fa-IR"/>
        </w:rPr>
        <w:t>‌</w:t>
      </w:r>
      <w:r>
        <w:rPr>
          <w:rFonts w:cs="B Nazanin" w:hint="cs"/>
          <w:sz w:val="28"/>
          <w:szCs w:val="28"/>
          <w:rtl/>
          <w:lang w:bidi="fa-IR"/>
        </w:rPr>
        <w:t>شد فیلترکالمن برای کاهش نویز و ترکیب داده</w:t>
      </w:r>
      <w:r>
        <w:rPr>
          <w:rFonts w:cs="B Nazanin" w:hint="eastAsia"/>
          <w:sz w:val="28"/>
          <w:szCs w:val="28"/>
          <w:lang w:bidi="fa-IR"/>
        </w:rPr>
        <w:t>‌</w:t>
      </w:r>
      <w:r>
        <w:rPr>
          <w:rFonts w:cs="B Nazanin" w:hint="cs"/>
          <w:sz w:val="28"/>
          <w:szCs w:val="28"/>
          <w:rtl/>
          <w:lang w:bidi="fa-IR"/>
        </w:rPr>
        <w:t>های سنسوری استفاده می‌شود</w:t>
      </w:r>
      <w:ins w:id="811" w:author="MF" w:date="2022-02-26T17:52:00Z">
        <w:r w:rsidR="00CD3EB3">
          <w:rPr>
            <w:rFonts w:cs="B Nazanin" w:hint="cs"/>
            <w:sz w:val="28"/>
            <w:szCs w:val="28"/>
            <w:rtl/>
            <w:lang w:bidi="fa-IR"/>
          </w:rPr>
          <w:t>.</w:t>
        </w:r>
      </w:ins>
      <w:r>
        <w:rPr>
          <w:rFonts w:cs="B Nazanin" w:hint="cs"/>
          <w:sz w:val="28"/>
          <w:szCs w:val="28"/>
          <w:rtl/>
          <w:lang w:bidi="fa-IR"/>
        </w:rPr>
        <w:t xml:space="preserve"> به همین دلیل در این پروژه از فیلتر</w:t>
      </w:r>
      <w:ins w:id="812" w:author="MF" w:date="2022-02-26T17:52:00Z">
        <w:r w:rsidR="00CD3EB3">
          <w:rPr>
            <w:rFonts w:cs="B Nazanin" w:hint="cs"/>
            <w:sz w:val="28"/>
            <w:szCs w:val="28"/>
            <w:rtl/>
            <w:lang w:bidi="fa-IR"/>
          </w:rPr>
          <w:t xml:space="preserve"> </w:t>
        </w:r>
      </w:ins>
      <w:r>
        <w:rPr>
          <w:rFonts w:cs="B Nazanin" w:hint="cs"/>
          <w:sz w:val="28"/>
          <w:szCs w:val="28"/>
          <w:rtl/>
          <w:lang w:bidi="fa-IR"/>
        </w:rPr>
        <w:t>کالمن استفاده</w:t>
      </w:r>
      <w:r>
        <w:rPr>
          <w:rFonts w:cs="B Nazanin" w:hint="eastAsia"/>
          <w:sz w:val="28"/>
          <w:szCs w:val="28"/>
          <w:rtl/>
          <w:lang w:bidi="fa-IR"/>
        </w:rPr>
        <w:t>‌</w:t>
      </w:r>
      <w:r>
        <w:rPr>
          <w:rFonts w:cs="B Nazanin" w:hint="cs"/>
          <w:sz w:val="28"/>
          <w:szCs w:val="28"/>
          <w:rtl/>
          <w:lang w:bidi="fa-IR"/>
        </w:rPr>
        <w:t>کردیم و داده‌های حاصل از ژ</w:t>
      </w:r>
      <w:del w:id="813" w:author="MF" w:date="2022-02-26T17:52:00Z">
        <w:r w:rsidDel="00CD3EB3">
          <w:rPr>
            <w:rFonts w:cs="B Nazanin" w:hint="cs"/>
            <w:sz w:val="28"/>
            <w:szCs w:val="28"/>
            <w:rtl/>
            <w:lang w:bidi="fa-IR"/>
          </w:rPr>
          <w:delText>ا</w:delText>
        </w:r>
      </w:del>
      <w:r>
        <w:rPr>
          <w:rFonts w:cs="B Nazanin" w:hint="cs"/>
          <w:sz w:val="28"/>
          <w:szCs w:val="28"/>
          <w:rtl/>
          <w:lang w:bidi="fa-IR"/>
        </w:rPr>
        <w:t>یروسکوپ و شتاب‌سنج را برای به‌دست</w:t>
      </w:r>
      <w:r>
        <w:rPr>
          <w:rFonts w:cs="B Nazanin" w:hint="eastAsia"/>
          <w:sz w:val="28"/>
          <w:szCs w:val="28"/>
          <w:rtl/>
          <w:lang w:bidi="fa-IR"/>
        </w:rPr>
        <w:t>‌</w:t>
      </w:r>
      <w:r>
        <w:rPr>
          <w:rFonts w:cs="B Nazanin" w:hint="cs"/>
          <w:sz w:val="28"/>
          <w:szCs w:val="28"/>
          <w:rtl/>
          <w:lang w:bidi="fa-IR"/>
        </w:rPr>
        <w:t>آوردن زاویه باهم ترکیب</w:t>
      </w:r>
      <w:r>
        <w:rPr>
          <w:rFonts w:cs="B Nazanin" w:hint="eastAsia"/>
          <w:sz w:val="28"/>
          <w:szCs w:val="28"/>
          <w:rtl/>
          <w:lang w:bidi="fa-IR"/>
        </w:rPr>
        <w:t>‌</w:t>
      </w:r>
      <w:r>
        <w:rPr>
          <w:rFonts w:cs="B Nazanin" w:hint="cs"/>
          <w:sz w:val="28"/>
          <w:szCs w:val="28"/>
          <w:rtl/>
          <w:lang w:bidi="fa-IR"/>
        </w:rPr>
        <w:t xml:space="preserve">کردیم. </w:t>
      </w:r>
      <w:commentRangeStart w:id="814"/>
      <w:r>
        <w:rPr>
          <w:rFonts w:cs="B Nazanin" w:hint="cs"/>
          <w:sz w:val="28"/>
          <w:szCs w:val="28"/>
          <w:rtl/>
          <w:lang w:bidi="fa-IR"/>
        </w:rPr>
        <w:t>بلوک</w:t>
      </w:r>
      <w:r>
        <w:rPr>
          <w:rFonts w:cs="B Nazanin" w:hint="eastAsia"/>
          <w:sz w:val="28"/>
          <w:szCs w:val="28"/>
          <w:rtl/>
          <w:lang w:bidi="fa-IR"/>
        </w:rPr>
        <w:t>‌</w:t>
      </w:r>
      <w:r>
        <w:rPr>
          <w:rFonts w:cs="B Nazanin" w:hint="cs"/>
          <w:sz w:val="28"/>
          <w:szCs w:val="28"/>
          <w:rtl/>
          <w:lang w:bidi="fa-IR"/>
        </w:rPr>
        <w:t xml:space="preserve">دیاگرام </w:t>
      </w:r>
      <w:r w:rsidR="00EF0908">
        <w:rPr>
          <w:rFonts w:cs="B Nazanin" w:hint="cs"/>
          <w:sz w:val="28"/>
          <w:szCs w:val="28"/>
          <w:rtl/>
          <w:lang w:bidi="fa-IR"/>
        </w:rPr>
        <w:t>شکل 5-3</w:t>
      </w:r>
      <w:r>
        <w:rPr>
          <w:rFonts w:cs="B Nazanin" w:hint="cs"/>
          <w:sz w:val="28"/>
          <w:szCs w:val="28"/>
          <w:rtl/>
          <w:lang w:bidi="fa-IR"/>
        </w:rPr>
        <w:t xml:space="preserve"> نحوه ترکیب داده‌های ژایروسکوپ و شتاب</w:t>
      </w:r>
      <w:r>
        <w:rPr>
          <w:rFonts w:cs="B Nazanin" w:hint="eastAsia"/>
          <w:sz w:val="28"/>
          <w:szCs w:val="28"/>
          <w:rtl/>
          <w:lang w:bidi="fa-IR"/>
        </w:rPr>
        <w:t>‌</w:t>
      </w:r>
      <w:r>
        <w:rPr>
          <w:rFonts w:cs="B Nazanin" w:hint="cs"/>
          <w:sz w:val="28"/>
          <w:szCs w:val="28"/>
          <w:rtl/>
          <w:lang w:bidi="fa-IR"/>
        </w:rPr>
        <w:t xml:space="preserve">سنج را </w:t>
      </w:r>
      <w:del w:id="815" w:author="MF" w:date="2022-02-26T17:52:00Z">
        <w:r w:rsidDel="00CD3EB3">
          <w:rPr>
            <w:rFonts w:cs="B Nazanin" w:hint="cs"/>
            <w:sz w:val="28"/>
            <w:szCs w:val="28"/>
            <w:rtl/>
            <w:lang w:bidi="fa-IR"/>
          </w:rPr>
          <w:delText xml:space="preserve">به خوبی </w:delText>
        </w:r>
      </w:del>
      <w:r>
        <w:rPr>
          <w:rFonts w:cs="B Nazanin" w:hint="cs"/>
          <w:sz w:val="28"/>
          <w:szCs w:val="28"/>
          <w:rtl/>
          <w:lang w:bidi="fa-IR"/>
        </w:rPr>
        <w:t>نشان‌می‌دهد.</w:t>
      </w:r>
      <w:commentRangeEnd w:id="814"/>
      <w:r w:rsidR="00CD3EB3">
        <w:rPr>
          <w:rStyle w:val="CommentReference"/>
          <w:rtl/>
        </w:rPr>
        <w:commentReference w:id="814"/>
      </w:r>
    </w:p>
    <w:p w14:paraId="7A69784A" w14:textId="02E01C23" w:rsidR="00EF0908" w:rsidRPr="00CB5D55" w:rsidRDefault="00EF0908" w:rsidP="00EF0908">
      <w:pPr>
        <w:bidi/>
        <w:spacing w:before="360" w:after="240" w:line="276" w:lineRule="auto"/>
        <w:jc w:val="lowKashida"/>
        <w:rPr>
          <w:rFonts w:ascii="Arial" w:eastAsia="Times New Roman" w:hAnsi="Arial" w:cs="B Nazanin"/>
          <w:sz w:val="28"/>
          <w:szCs w:val="28"/>
          <w:rtl/>
        </w:rPr>
      </w:pPr>
    </w:p>
    <w:p w14:paraId="09C0FD82" w14:textId="71248BEA" w:rsidR="00F131CD" w:rsidRDefault="00EF0908" w:rsidP="00EF0908">
      <w:pPr>
        <w:shd w:val="clear" w:color="auto" w:fill="FFFFFF"/>
        <w:bidi/>
        <w:spacing w:after="345" w:line="276" w:lineRule="auto"/>
        <w:jc w:val="lowKashida"/>
        <w:textAlignment w:val="baseline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7BD071B2" wp14:editId="4D54DB64">
                <wp:simplePos x="0" y="0"/>
                <wp:positionH relativeFrom="column">
                  <wp:posOffset>1211349</wp:posOffset>
                </wp:positionH>
                <wp:positionV relativeFrom="paragraph">
                  <wp:posOffset>460433</wp:posOffset>
                </wp:positionV>
                <wp:extent cx="879769" cy="0"/>
                <wp:effectExtent l="0" t="76200" r="15875" b="95250"/>
                <wp:wrapNone/>
                <wp:docPr id="278" name="Straight Arrow Connector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9769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3C0E0E15" id="Straight Arrow Connector 278" o:spid="_x0000_s1026" type="#_x0000_t32" style="position:absolute;margin-left:95.4pt;margin-top:36.25pt;width:69.25pt;height:0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" strokecolor="black [3200]" strokeweight="1pt">
                <v:stroke endarrow="block" joinstyle="miter"/>
              </v:shape>
            </w:pict>
          </mc:Fallback>
        </mc:AlternateContent>
      </w:r>
      <w:r>
        <w:rPr>
          <w:rFonts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05FDD3E5" wp14:editId="5BAABACB">
                <wp:simplePos x="0" y="0"/>
                <wp:positionH relativeFrom="column">
                  <wp:posOffset>1364673</wp:posOffset>
                </wp:positionH>
                <wp:positionV relativeFrom="paragraph">
                  <wp:posOffset>159327</wp:posOffset>
                </wp:positionV>
                <wp:extent cx="548640" cy="263237"/>
                <wp:effectExtent l="0" t="0" r="3810" b="3810"/>
                <wp:wrapNone/>
                <wp:docPr id="277" name="Text Box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" cy="2632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3010315" w14:textId="77777777" w:rsidR="002F3FC5" w:rsidRDefault="0075126E" w:rsidP="00F131CD"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y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05FDD3E5" id="Text Box 277" o:spid="_x0000_s1175" type="#_x0000_t202" style="position:absolute;left:0;text-align:left;margin-left:107.45pt;margin-top:12.55pt;width:43.2pt;height:20.7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" fillcolor="white [3201]" stroked="f" strokeweight=".5pt">
                <v:textbox>
                  <w:txbxContent>
                    <w:p w14:paraId="23010315" w14:textId="77777777" w:rsidR="002F3FC5" w:rsidRDefault="002F3FC5" w:rsidP="00F131CD"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rFonts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33F98A9C" wp14:editId="23BDBA58">
                <wp:simplePos x="0" y="0"/>
                <wp:positionH relativeFrom="column">
                  <wp:posOffset>1429212</wp:posOffset>
                </wp:positionH>
                <wp:positionV relativeFrom="paragraph">
                  <wp:posOffset>-220633</wp:posOffset>
                </wp:positionV>
                <wp:extent cx="365760" cy="287997"/>
                <wp:effectExtent l="0" t="0" r="0" b="0"/>
                <wp:wrapNone/>
                <wp:docPr id="264" name="Text Box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" cy="28799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3C853BD" w14:textId="77777777" w:rsidR="002F3FC5" w:rsidRDefault="0075126E" w:rsidP="00F131CD"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x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33F98A9C" id="Text Box 264" o:spid="_x0000_s1176" type="#_x0000_t202" style="position:absolute;left:0;text-align:left;margin-left:112.55pt;margin-top:-17.35pt;width:28.8pt;height:22.7pt;z-index:25195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" fillcolor="white [3201]" stroked="f" strokeweight=".5pt">
                <v:textbox>
                  <w:txbxContent>
                    <w:p w14:paraId="43C853BD" w14:textId="77777777" w:rsidR="002F3FC5" w:rsidRDefault="002F3FC5" w:rsidP="00F131CD"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F131CD">
        <w:rPr>
          <w:rFonts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57EB7CCE" wp14:editId="001FC2A8">
                <wp:simplePos x="0" y="0"/>
                <wp:positionH relativeFrom="column">
                  <wp:posOffset>-233680</wp:posOffset>
                </wp:positionH>
                <wp:positionV relativeFrom="paragraph">
                  <wp:posOffset>10795</wp:posOffset>
                </wp:positionV>
                <wp:extent cx="1455468" cy="1076178"/>
                <wp:effectExtent l="0" t="0" r="11430" b="10160"/>
                <wp:wrapNone/>
                <wp:docPr id="269" name="Text Box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5468" cy="107617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D786658" w14:textId="77777777" w:rsidR="002F3FC5" w:rsidRDefault="002F3FC5" w:rsidP="00F131CD">
                            <w:pPr>
                              <w:jc w:val="center"/>
                              <w:rPr>
                                <w:rFonts w:cs="B Nazanin"/>
                                <w:b/>
                                <w:bCs/>
                                <w:sz w:val="28"/>
                                <w:szCs w:val="28"/>
                                <w:lang w:bidi="fa-IR"/>
                              </w:rPr>
                            </w:pPr>
                          </w:p>
                          <w:p w14:paraId="2EFAECCD" w14:textId="77777777" w:rsidR="002F3FC5" w:rsidRPr="00851305" w:rsidRDefault="002F3FC5" w:rsidP="00F131CD">
                            <w:pPr>
                              <w:jc w:val="center"/>
                              <w:rPr>
                                <w:rFonts w:cs="B Nazanin"/>
                                <w:b/>
                                <w:bCs/>
                                <w:sz w:val="36"/>
                                <w:szCs w:val="36"/>
                                <w:lang w:bidi="fa-IR"/>
                              </w:rPr>
                            </w:pPr>
                            <w:r w:rsidRPr="00851305">
                              <w:rPr>
                                <w:rFonts w:cs="B Nazanin" w:hint="cs"/>
                                <w:b/>
                                <w:bCs/>
                                <w:sz w:val="36"/>
                                <w:szCs w:val="36"/>
                                <w:rtl/>
                                <w:lang w:bidi="fa-IR"/>
                              </w:rPr>
                              <w:t>شتاب سنج</w:t>
                            </w:r>
                          </w:p>
                          <w:p w14:paraId="6B5B3C1A" w14:textId="77777777" w:rsidR="002F3FC5" w:rsidRDefault="002F3FC5" w:rsidP="00F131CD">
                            <w:pPr>
                              <w:jc w:val="center"/>
                              <w:rPr>
                                <w:rFonts w:cs="B Nazanin"/>
                                <w:b/>
                                <w:bCs/>
                                <w:sz w:val="28"/>
                                <w:szCs w:val="28"/>
                                <w:lang w:bidi="fa-IR"/>
                              </w:rPr>
                            </w:pPr>
                          </w:p>
                          <w:p w14:paraId="261DA42A" w14:textId="77777777" w:rsidR="002F3FC5" w:rsidRDefault="002F3FC5" w:rsidP="00F131CD">
                            <w:pPr>
                              <w:jc w:val="center"/>
                              <w:rPr>
                                <w:rFonts w:cs="B Nazanin"/>
                                <w:b/>
                                <w:bCs/>
                                <w:sz w:val="28"/>
                                <w:szCs w:val="28"/>
                                <w:lang w:bidi="fa-IR"/>
                              </w:rPr>
                            </w:pPr>
                          </w:p>
                          <w:p w14:paraId="5A2F9654" w14:textId="77777777" w:rsidR="002F3FC5" w:rsidRDefault="002F3FC5" w:rsidP="00F131CD">
                            <w:pPr>
                              <w:rPr>
                                <w:rFonts w:cs="B Nazanin"/>
                                <w:b/>
                                <w:bCs/>
                                <w:sz w:val="28"/>
                                <w:szCs w:val="28"/>
                                <w:lang w:bidi="fa-IR"/>
                              </w:rPr>
                            </w:pPr>
                          </w:p>
                          <w:p w14:paraId="6EA701C2" w14:textId="77777777" w:rsidR="002F3FC5" w:rsidRPr="00A4705B" w:rsidRDefault="002F3FC5" w:rsidP="00F131CD">
                            <w:pPr>
                              <w:rPr>
                                <w:rFonts w:cs="B Nazanin"/>
                                <w:b/>
                                <w:bCs/>
                                <w:sz w:val="28"/>
                                <w:szCs w:val="28"/>
                                <w:lang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57EB7CCE" id="Text Box 269" o:spid="_x0000_s1177" type="#_x0000_t202" style="position:absolute;left:0;text-align:left;margin-left:-18.4pt;margin-top:.85pt;width:114.6pt;height:84.7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" fillcolor="white [3201]" strokeweight=".5pt">
                <v:textbox>
                  <w:txbxContent>
                    <w:p w14:paraId="1D786658" w14:textId="77777777" w:rsidR="002F3FC5" w:rsidRDefault="002F3FC5" w:rsidP="00F131CD">
                      <w:pPr>
                        <w:jc w:val="center"/>
                        <w:rPr>
                          <w:rFonts w:cs="B Nazanin"/>
                          <w:b/>
                          <w:bCs/>
                          <w:sz w:val="28"/>
                          <w:szCs w:val="28"/>
                          <w:lang w:bidi="fa-IR"/>
                        </w:rPr>
                      </w:pPr>
                    </w:p>
                    <w:p w14:paraId="2EFAECCD" w14:textId="77777777" w:rsidR="002F3FC5" w:rsidRPr="00851305" w:rsidRDefault="002F3FC5" w:rsidP="00F131CD">
                      <w:pPr>
                        <w:jc w:val="center"/>
                        <w:rPr>
                          <w:rFonts w:cs="B Nazanin"/>
                          <w:b/>
                          <w:bCs/>
                          <w:sz w:val="36"/>
                          <w:szCs w:val="36"/>
                          <w:lang w:bidi="fa-IR"/>
                        </w:rPr>
                      </w:pPr>
                      <w:r w:rsidRPr="00851305">
                        <w:rPr>
                          <w:rFonts w:cs="B Nazanin" w:hint="cs"/>
                          <w:b/>
                          <w:bCs/>
                          <w:sz w:val="36"/>
                          <w:szCs w:val="36"/>
                          <w:rtl/>
                          <w:lang w:bidi="fa-IR"/>
                        </w:rPr>
                        <w:t>شتاب سنج</w:t>
                      </w:r>
                    </w:p>
                    <w:p w14:paraId="6B5B3C1A" w14:textId="77777777" w:rsidR="002F3FC5" w:rsidRDefault="002F3FC5" w:rsidP="00F131CD">
                      <w:pPr>
                        <w:jc w:val="center"/>
                        <w:rPr>
                          <w:rFonts w:cs="B Nazanin"/>
                          <w:b/>
                          <w:bCs/>
                          <w:sz w:val="28"/>
                          <w:szCs w:val="28"/>
                          <w:lang w:bidi="fa-IR"/>
                        </w:rPr>
                      </w:pPr>
                    </w:p>
                    <w:p w14:paraId="261DA42A" w14:textId="77777777" w:rsidR="002F3FC5" w:rsidRDefault="002F3FC5" w:rsidP="00F131CD">
                      <w:pPr>
                        <w:jc w:val="center"/>
                        <w:rPr>
                          <w:rFonts w:cs="B Nazanin"/>
                          <w:b/>
                          <w:bCs/>
                          <w:sz w:val="28"/>
                          <w:szCs w:val="28"/>
                          <w:lang w:bidi="fa-IR"/>
                        </w:rPr>
                      </w:pPr>
                    </w:p>
                    <w:p w14:paraId="5A2F9654" w14:textId="77777777" w:rsidR="002F3FC5" w:rsidRDefault="002F3FC5" w:rsidP="00F131CD">
                      <w:pPr>
                        <w:rPr>
                          <w:rFonts w:cs="B Nazanin"/>
                          <w:b/>
                          <w:bCs/>
                          <w:sz w:val="28"/>
                          <w:szCs w:val="28"/>
                          <w:lang w:bidi="fa-IR"/>
                        </w:rPr>
                      </w:pPr>
                    </w:p>
                    <w:p w14:paraId="6EA701C2" w14:textId="77777777" w:rsidR="002F3FC5" w:rsidRPr="00A4705B" w:rsidRDefault="002F3FC5" w:rsidP="00F131CD">
                      <w:pPr>
                        <w:rPr>
                          <w:rFonts w:cs="B Nazanin"/>
                          <w:b/>
                          <w:bCs/>
                          <w:sz w:val="28"/>
                          <w:szCs w:val="28"/>
                          <w:lang w:bidi="fa-I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131CD">
        <w:rPr>
          <w:rFonts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5D7B5603" wp14:editId="5E85DAD1">
                <wp:simplePos x="0" y="0"/>
                <wp:positionH relativeFrom="column">
                  <wp:posOffset>4305300</wp:posOffset>
                </wp:positionH>
                <wp:positionV relativeFrom="paragraph">
                  <wp:posOffset>491490</wp:posOffset>
                </wp:positionV>
                <wp:extent cx="624840" cy="830580"/>
                <wp:effectExtent l="0" t="0" r="80010" b="64770"/>
                <wp:wrapNone/>
                <wp:docPr id="276" name="Straight Arrow Connector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4840" cy="8305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302ED022" id="Straight Arrow Connector 276" o:spid="_x0000_s1026" type="#_x0000_t32" style="position:absolute;margin-left:339pt;margin-top:38.7pt;width:49.2pt;height:65.4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" strokecolor="black [3200]" strokeweight="1pt">
                <v:stroke endarrow="block" joinstyle="miter"/>
              </v:shape>
            </w:pict>
          </mc:Fallback>
        </mc:AlternateContent>
      </w:r>
      <w:r w:rsidR="00F131CD">
        <w:rPr>
          <w:rFonts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43B9DC77" wp14:editId="4C4BA87B">
                <wp:simplePos x="0" y="0"/>
                <wp:positionH relativeFrom="column">
                  <wp:posOffset>1238885</wp:posOffset>
                </wp:positionH>
                <wp:positionV relativeFrom="paragraph">
                  <wp:posOffset>146685</wp:posOffset>
                </wp:positionV>
                <wp:extent cx="851095" cy="0"/>
                <wp:effectExtent l="0" t="76200" r="25400" b="95250"/>
                <wp:wrapNone/>
                <wp:docPr id="279" name="Straight Arrow Connector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109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229BEE48" id="Straight Arrow Connector 279" o:spid="_x0000_s1026" type="#_x0000_t32" style="position:absolute;margin-left:97.55pt;margin-top:11.55pt;width:67pt;height:0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" strokecolor="black [3200]" strokeweight="1pt">
                <v:stroke endarrow="block" joinstyle="miter"/>
              </v:shape>
            </w:pict>
          </mc:Fallback>
        </mc:AlternateContent>
      </w:r>
      <w:r w:rsidR="00F131CD">
        <w:rPr>
          <w:rFonts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0D8B5C11" wp14:editId="3657A270">
                <wp:simplePos x="0" y="0"/>
                <wp:positionH relativeFrom="column">
                  <wp:posOffset>2089150</wp:posOffset>
                </wp:positionH>
                <wp:positionV relativeFrom="paragraph">
                  <wp:posOffset>2540</wp:posOffset>
                </wp:positionV>
                <wp:extent cx="2208189" cy="1125415"/>
                <wp:effectExtent l="0" t="0" r="20955" b="17780"/>
                <wp:wrapNone/>
                <wp:docPr id="280" name="Text Box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8189" cy="11254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63D274" w14:textId="77777777" w:rsidR="002F3FC5" w:rsidRPr="00A4705B" w:rsidRDefault="002F3FC5" w:rsidP="00F131CD">
                            <m:oMathPara>
                              <m:oMathParaPr>
                                <m:jc m:val="centerGroup"/>
                              </m:oMathParaPr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roll= </m:t>
                                </m:r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</w:rPr>
                                    </m:ctrlPr>
                                  </m:funcPr>
                                  <m:fNam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tan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-1</m:t>
                                        </m:r>
                                      </m:sup>
                                    </m:sSup>
                                  </m:fName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(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</w:rPr>
                                        </m:ctrlPr>
                                      </m:fPr>
                                      <m:num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a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y</m:t>
                                            </m:r>
                                          </m:sub>
                                        </m:sSub>
                                      </m:num>
                                      <m:den>
                                        <m:rad>
                                          <m:radPr>
                                            <m:degHide m:val="1"/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</w:rPr>
                                            </m:ctrlPr>
                                          </m:radPr>
                                          <m:deg/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iCs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a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x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2</m:t>
                                                </m:r>
                                              </m:sup>
                                            </m:sSubSup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+</m:t>
                                            </m:r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iCs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a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z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2</m:t>
                                                </m:r>
                                              </m:sup>
                                            </m:sSubSup>
                                          </m:e>
                                        </m:rad>
                                      </m:den>
                                    </m:f>
                                    <m:r>
                                      <w:rPr>
                                        <w:rFonts w:ascii="Cambria Math" w:hAnsi="Cambria Math"/>
                                      </w:rPr>
                                      <m:t>)</m:t>
                                    </m:r>
                                  </m:e>
                                </m:func>
                                <m:r>
                                  <w:rPr>
                                    <w:rFonts w:ascii="Cambria Math" w:hAnsi="Cambria Math"/>
                                  </w:rPr>
                                  <m:t>*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</w:rPr>
                                      <m:t>180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</w:rPr>
                                      <m:t>π</m:t>
                                    </m:r>
                                  </m:den>
                                </m:f>
                              </m:oMath>
                            </m:oMathPara>
                          </w:p>
                          <w:p w14:paraId="448D744C" w14:textId="77777777" w:rsidR="002F3FC5" w:rsidRDefault="002F3FC5" w:rsidP="00F131CD"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pitch= </m:t>
                                </m:r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</w:rPr>
                                    </m:ctrlPr>
                                  </m:funcPr>
                                  <m:fName>
                                    <m:sSup>
                                      <m:s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</w:rPr>
                                        </m:ctrlPr>
                                      </m:sSupPr>
                                      <m: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tan</m:t>
                                        </m:r>
                                      </m:e>
                                      <m:sup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-1</m:t>
                                        </m:r>
                                      </m:sup>
                                    </m:sSup>
                                  </m:fName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(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iCs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-</m:t>
                                        </m:r>
                                        <m:sSub>
                                          <m:sSubPr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</w:rPr>
                                            </m:ctrlPr>
                                          </m:sSubPr>
                                          <m:e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a</m:t>
                                            </m:r>
                                          </m:e>
                                          <m:sub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x</m:t>
                                            </m:r>
                                          </m:sub>
                                        </m:sSub>
                                      </m:num>
                                      <m:den>
                                        <m:rad>
                                          <m:radPr>
                                            <m:degHide m:val="1"/>
                                            <m:ctrlPr>
                                              <w:rPr>
                                                <w:rFonts w:ascii="Cambria Math" w:hAnsi="Cambria Math"/>
                                                <w:i/>
                                                <w:iCs/>
                                              </w:rPr>
                                            </m:ctrlPr>
                                          </m:radPr>
                                          <m:deg/>
                                          <m:e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iCs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a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y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2</m:t>
                                                </m:r>
                                              </m:sup>
                                            </m:sSubSup>
                                            <m:r>
                                              <w:rPr>
                                                <w:rFonts w:ascii="Cambria Math" w:hAnsi="Cambria Math"/>
                                              </w:rPr>
                                              <m:t>+</m:t>
                                            </m:r>
                                            <m:sSubSup>
                                              <m:sSubSup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i/>
                                                    <w:iCs/>
                                                  </w:rPr>
                                                </m:ctrlPr>
                                              </m:sSubSupP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a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z</m:t>
                                                </m:r>
                                              </m:sub>
                                              <m:sup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2</m:t>
                                                </m:r>
                                              </m:sup>
                                            </m:sSubSup>
                                          </m:e>
                                        </m:rad>
                                      </m:den>
                                    </m:f>
                                    <m:r>
                                      <w:rPr>
                                        <w:rFonts w:ascii="Cambria Math" w:hAnsi="Cambria Math"/>
                                      </w:rPr>
                                      <m:t>)</m:t>
                                    </m:r>
                                  </m:e>
                                </m:func>
                                <m:r>
                                  <w:rPr>
                                    <w:rFonts w:ascii="Cambria Math" w:hAnsi="Cambria Math"/>
                                  </w:rPr>
                                  <m:t>*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</w:rPr>
                                      <m:t>180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</w:rPr>
                                      <m:t>π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0D8B5C11" id="Text Box 280" o:spid="_x0000_s1178" type="#_x0000_t202" style="position:absolute;left:0;text-align:left;margin-left:164.5pt;margin-top:.2pt;width:173.85pt;height:88.6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" fillcolor="white [3201]" strokeweight=".5pt">
                <v:textbox>
                  <w:txbxContent>
                    <w:p w14:paraId="4463D274" w14:textId="77777777" w:rsidR="002F3FC5" w:rsidRPr="00A4705B" w:rsidRDefault="002F3FC5" w:rsidP="00F131CD">
                      <m:oMathPara>
                        <m:oMathParaPr>
                          <m:jc m:val="centerGroup"/>
                        </m:oMathParaPr>
                        <m:oMath>
                          <m:r>
                            <w:rPr>
                              <w:rFonts w:ascii="Cambria Math" w:hAnsi="Cambria Math"/>
                            </w:rPr>
                            <m:t>roll= 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</w:rPr>
                              </m:ctrlPr>
                            </m:funcPr>
                            <m:fNam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tan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-1</m:t>
                                  </m:r>
                                </m:sup>
                              </m:sSup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(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y</m:t>
                                      </m:r>
                                    </m:sub>
                                  </m:sSub>
                                </m:num>
                                <m:den>
                                  <m:rad>
                                    <m:radPr>
                                      <m:degHide m:val="1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</w:rPr>
                                      </m:ctrlPr>
                                    </m:radPr>
                                    <m:deg/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iCs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a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x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2</m:t>
                                          </m:r>
                                        </m:sup>
                                      </m:sSub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iCs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a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z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2</m:t>
                                          </m:r>
                                        </m:sup>
                                      </m:sSubSup>
                                    </m:e>
                                  </m:rad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</w:rPr>
                                <m:t>)</m:t>
                              </m:r>
                            </m:e>
                          </m:func>
                          <m:r>
                            <w:rPr>
                              <w:rFonts w:ascii="Cambria Math" w:hAnsi="Cambria Math"/>
                            </w:rPr>
                            <m:t>*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180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π</m:t>
                              </m:r>
                            </m:den>
                          </m:f>
                        </m:oMath>
                      </m:oMathPara>
                    </w:p>
                    <w:p w14:paraId="448D744C" w14:textId="77777777" w:rsidR="002F3FC5" w:rsidRDefault="002F3FC5" w:rsidP="00F131CD"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pitch= 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</w:rPr>
                              </m:ctrlPr>
                            </m:funcPr>
                            <m:fName>
                              <m:sSup>
                                <m:sSup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tan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/>
                                    </w:rPr>
                                    <m:t>-1</m:t>
                                  </m:r>
                                </m:sup>
                              </m:sSup>
                            </m:fNam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(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a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x</m:t>
                                      </m:r>
                                    </m:sub>
                                  </m:sSub>
                                </m:num>
                                <m:den>
                                  <m:rad>
                                    <m:radPr>
                                      <m:degHide m:val="1"/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iCs/>
                                        </w:rPr>
                                      </m:ctrlPr>
                                    </m:radPr>
                                    <m:deg/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iCs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a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y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2</m:t>
                                          </m:r>
                                        </m:sup>
                                      </m:sSubSup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+</m:t>
                                      </m:r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hAnsi="Cambria Math"/>
                                              <w:i/>
                                              <w:iCs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a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z</m:t>
                                          </m:r>
                                        </m:sub>
                                        <m:sup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2</m:t>
                                          </m:r>
                                        </m:sup>
                                      </m:sSubSup>
                                    </m:e>
                                  </m:rad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</w:rPr>
                                <m:t>)</m:t>
                              </m:r>
                            </m:e>
                          </m:func>
                          <m:r>
                            <w:rPr>
                              <w:rFonts w:ascii="Cambria Math" w:hAnsi="Cambria Math"/>
                            </w:rPr>
                            <m:t>*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180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π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</w:p>
    <w:p w14:paraId="4BCA1B13" w14:textId="18141037" w:rsidR="00F131CD" w:rsidRDefault="00EF0908" w:rsidP="00EF0908">
      <w:pPr>
        <w:shd w:val="clear" w:color="auto" w:fill="FFFFFF"/>
        <w:bidi/>
        <w:spacing w:after="345" w:line="276" w:lineRule="auto"/>
        <w:jc w:val="lowKashida"/>
        <w:textAlignment w:val="baseline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1CF884ED" wp14:editId="6908B3C0">
                <wp:simplePos x="0" y="0"/>
                <wp:positionH relativeFrom="column">
                  <wp:posOffset>1454727</wp:posOffset>
                </wp:positionH>
                <wp:positionV relativeFrom="paragraph">
                  <wp:posOffset>4503</wp:posOffset>
                </wp:positionV>
                <wp:extent cx="407323" cy="263236"/>
                <wp:effectExtent l="0" t="0" r="0" b="3810"/>
                <wp:wrapNone/>
                <wp:docPr id="282" name="Text Box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323" cy="2632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137E5BD" w14:textId="77777777" w:rsidR="002F3FC5" w:rsidRPr="00851305" w:rsidRDefault="0075126E" w:rsidP="00F131CD">
                            <w:pPr>
                              <w:rPr>
                                <w:vertAlign w:val="subscript"/>
                              </w:rPr>
                            </w:pPr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iCs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a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z</m:t>
                                    </m:r>
                                  </m:sub>
                                </m:sSub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1CF884ED" id="Text Box 282" o:spid="_x0000_s1179" type="#_x0000_t202" style="position:absolute;left:0;text-align:left;margin-left:114.55pt;margin-top:.35pt;width:32.05pt;height:20.75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" fillcolor="white [3201]" stroked="f" strokeweight=".5pt">
                <v:textbox>
                  <w:txbxContent>
                    <w:p w14:paraId="4137E5BD" w14:textId="77777777" w:rsidR="002F3FC5" w:rsidRPr="00851305" w:rsidRDefault="002F3FC5" w:rsidP="00F131CD">
                      <w:pPr>
                        <w:rPr>
                          <w:vertAlign w:val="subscript"/>
                        </w:rPr>
                      </w:pPr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z</m:t>
                              </m:r>
                            </m:sub>
                          </m:sSub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F131CD">
        <w:rPr>
          <w:rFonts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5AFF673F" wp14:editId="0450502C">
                <wp:simplePos x="0" y="0"/>
                <wp:positionH relativeFrom="column">
                  <wp:posOffset>4954270</wp:posOffset>
                </wp:positionH>
                <wp:positionV relativeFrom="paragraph">
                  <wp:posOffset>99695</wp:posOffset>
                </wp:positionV>
                <wp:extent cx="1252025" cy="1083212"/>
                <wp:effectExtent l="0" t="0" r="24765" b="22225"/>
                <wp:wrapNone/>
                <wp:docPr id="281" name="Text Box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2025" cy="10832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386FC0" w14:textId="77777777" w:rsidR="002F3FC5" w:rsidRDefault="002F3FC5" w:rsidP="00F131CD">
                            <w:pPr>
                              <w:jc w:val="center"/>
                              <w:rPr>
                                <w:rFonts w:cs="B Nazanin"/>
                                <w:sz w:val="28"/>
                                <w:szCs w:val="28"/>
                                <w:lang w:bidi="fa-IR"/>
                              </w:rPr>
                            </w:pPr>
                          </w:p>
                          <w:p w14:paraId="652401A6" w14:textId="77777777" w:rsidR="002F3FC5" w:rsidRDefault="002F3FC5" w:rsidP="00F131CD">
                            <w:pPr>
                              <w:jc w:val="center"/>
                              <w:rPr>
                                <w:rFonts w:cs="B Nazanin"/>
                                <w:sz w:val="28"/>
                                <w:szCs w:val="28"/>
                                <w:lang w:bidi="fa-IR"/>
                              </w:rPr>
                            </w:pPr>
                            <w:r w:rsidRPr="00825D52">
                              <w:rPr>
                                <w:rFonts w:cs="B Nazanin" w:hint="cs"/>
                                <w:sz w:val="28"/>
                                <w:szCs w:val="28"/>
                                <w:rtl/>
                                <w:lang w:bidi="fa-IR"/>
                              </w:rPr>
                              <w:t>فیلتر کالمن</w:t>
                            </w:r>
                          </w:p>
                          <w:p w14:paraId="31603989" w14:textId="77777777" w:rsidR="002F3FC5" w:rsidRPr="00825D52" w:rsidRDefault="002F3FC5" w:rsidP="00F131CD">
                            <w:pPr>
                              <w:jc w:val="center"/>
                              <w:rPr>
                                <w:rFonts w:cs="B Nazanin"/>
                                <w:sz w:val="28"/>
                                <w:szCs w:val="28"/>
                                <w:rtl/>
                                <w:lang w:bidi="fa-I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5AFF673F" id="Text Box 281" o:spid="_x0000_s1180" type="#_x0000_t202" style="position:absolute;left:0;text-align:left;margin-left:390.1pt;margin-top:7.85pt;width:98.6pt;height:85.3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" fillcolor="white [3201]" strokeweight=".5pt">
                <v:textbox>
                  <w:txbxContent>
                    <w:p w14:paraId="59386FC0" w14:textId="77777777" w:rsidR="002F3FC5" w:rsidRDefault="002F3FC5" w:rsidP="00F131CD">
                      <w:pPr>
                        <w:jc w:val="center"/>
                        <w:rPr>
                          <w:rFonts w:cs="B Nazanin"/>
                          <w:sz w:val="28"/>
                          <w:szCs w:val="28"/>
                          <w:lang w:bidi="fa-IR"/>
                        </w:rPr>
                      </w:pPr>
                    </w:p>
                    <w:p w14:paraId="652401A6" w14:textId="77777777" w:rsidR="002F3FC5" w:rsidRDefault="002F3FC5" w:rsidP="00F131CD">
                      <w:pPr>
                        <w:jc w:val="center"/>
                        <w:rPr>
                          <w:rFonts w:cs="B Nazanin"/>
                          <w:sz w:val="28"/>
                          <w:szCs w:val="28"/>
                          <w:lang w:bidi="fa-IR"/>
                        </w:rPr>
                      </w:pPr>
                      <w:r w:rsidRPr="00825D52">
                        <w:rPr>
                          <w:rFonts w:cs="B Nazanin" w:hint="cs"/>
                          <w:sz w:val="28"/>
                          <w:szCs w:val="28"/>
                          <w:rtl/>
                          <w:lang w:bidi="fa-IR"/>
                        </w:rPr>
                        <w:t>فیلتر کالمن</w:t>
                      </w:r>
                    </w:p>
                    <w:p w14:paraId="31603989" w14:textId="77777777" w:rsidR="002F3FC5" w:rsidRPr="00825D52" w:rsidRDefault="002F3FC5" w:rsidP="00F131CD">
                      <w:pPr>
                        <w:jc w:val="center"/>
                        <w:rPr>
                          <w:rFonts w:cs="B Nazanin"/>
                          <w:sz w:val="28"/>
                          <w:szCs w:val="28"/>
                          <w:rtl/>
                          <w:lang w:bidi="fa-I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131CD">
        <w:rPr>
          <w:rFonts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57F45D1E" wp14:editId="54A5288E">
                <wp:simplePos x="0" y="0"/>
                <wp:positionH relativeFrom="column">
                  <wp:posOffset>1211580</wp:posOffset>
                </wp:positionH>
                <wp:positionV relativeFrom="paragraph">
                  <wp:posOffset>294640</wp:posOffset>
                </wp:positionV>
                <wp:extent cx="858520" cy="7620"/>
                <wp:effectExtent l="0" t="57150" r="36830" b="87630"/>
                <wp:wrapNone/>
                <wp:docPr id="283" name="Straight Arrow Connector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852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4876B11C" id="Straight Arrow Connector 283" o:spid="_x0000_s1026" type="#_x0000_t32" style="position:absolute;margin-left:95.4pt;margin-top:23.2pt;width:67.6pt;height:.6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" strokecolor="black [3200]" strokeweight="1pt">
                <v:stroke endarrow="block" joinstyle="miter"/>
              </v:shape>
            </w:pict>
          </mc:Fallback>
        </mc:AlternateContent>
      </w:r>
      <w:r w:rsidR="00F131CD">
        <w:rPr>
          <w:rFonts w:cs="B Nazanin" w:hint="cs"/>
          <w:sz w:val="28"/>
          <w:szCs w:val="28"/>
          <w:rtl/>
          <w:lang w:bidi="fa-IR"/>
        </w:rPr>
        <w:t xml:space="preserve">                                                                                                             </w:t>
      </w:r>
    </w:p>
    <w:p w14:paraId="237D803F" w14:textId="77777777" w:rsidR="00F131CD" w:rsidRPr="008B5079" w:rsidRDefault="00F131CD" w:rsidP="00EF0908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5F11B590" wp14:editId="456F3752">
                <wp:simplePos x="0" y="0"/>
                <wp:positionH relativeFrom="column">
                  <wp:posOffset>4107815</wp:posOffset>
                </wp:positionH>
                <wp:positionV relativeFrom="paragraph">
                  <wp:posOffset>260985</wp:posOffset>
                </wp:positionV>
                <wp:extent cx="858325" cy="535159"/>
                <wp:effectExtent l="0" t="38100" r="56515" b="17780"/>
                <wp:wrapNone/>
                <wp:docPr id="284" name="Straight Arrow Connector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8325" cy="53515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379CF6A7" id="Straight Arrow Connector 284" o:spid="_x0000_s1026" type="#_x0000_t32" style="position:absolute;margin-left:323.45pt;margin-top:20.55pt;width:67.6pt;height:42.15pt;flip:y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" strokecolor="black [3200]" strokeweight="1pt">
                <v:stroke endarrow="block" joinstyle="miter"/>
              </v:shape>
            </w:pict>
          </mc:Fallback>
        </mc:AlternateContent>
      </w:r>
      <w:r>
        <w:rPr>
          <w:rFonts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56AA0EBE" wp14:editId="55047394">
                <wp:simplePos x="0" y="0"/>
                <wp:positionH relativeFrom="rightMargin">
                  <wp:align>left</wp:align>
                </wp:positionH>
                <wp:positionV relativeFrom="paragraph">
                  <wp:posOffset>1270</wp:posOffset>
                </wp:positionV>
                <wp:extent cx="196850" cy="252730"/>
                <wp:effectExtent l="0" t="0" r="0" b="0"/>
                <wp:wrapNone/>
                <wp:docPr id="285" name="Text Box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850" cy="2527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A993D46" w14:textId="77777777" w:rsidR="002F3FC5" w:rsidRDefault="002F3FC5" w:rsidP="00F131CD">
                            <w:r>
                              <w:t>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shape w14:anchorId="56AA0EBE" id="Text Box 285" o:spid="_x0000_s1181" type="#_x0000_t202" style="position:absolute;left:0;text-align:left;margin-left:0;margin-top:.1pt;width:15.5pt;height:19.9pt;z-index:251973632;visibility:visible;mso-wrap-style:square;mso-wrap-distance-left:9pt;mso-wrap-distance-top:0;mso-wrap-distance-right:9pt;mso-wrap-distance-bottom:0;mso-position-horizontal:left;mso-position-horizontal-relative:right-margin-area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" fillcolor="white [3201]" stroked="f" strokeweight=".5pt">
                <v:textbox>
                  <w:txbxContent>
                    <w:p w14:paraId="6A993D46" w14:textId="77777777" w:rsidR="002F3FC5" w:rsidRDefault="002F3FC5" w:rsidP="00F131CD">
                      <w:r>
                        <w:t>X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26D2C577" wp14:editId="7EEE31C1">
                <wp:simplePos x="0" y="0"/>
                <wp:positionH relativeFrom="column">
                  <wp:posOffset>4968240</wp:posOffset>
                </wp:positionH>
                <wp:positionV relativeFrom="paragraph">
                  <wp:posOffset>5080</wp:posOffset>
                </wp:positionV>
                <wp:extent cx="267286" cy="260253"/>
                <wp:effectExtent l="0" t="0" r="0" b="6985"/>
                <wp:wrapNone/>
                <wp:docPr id="286" name="Text Box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286" cy="26025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170E1C1" w14:textId="77777777" w:rsidR="002F3FC5" w:rsidRDefault="002F3FC5" w:rsidP="00F131CD">
                            <w:r>
                              <w:t>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shape w14:anchorId="26D2C577" id="Text Box 286" o:spid="_x0000_s1182" type="#_x0000_t202" style="position:absolute;left:0;text-align:left;margin-left:391.2pt;margin-top:.4pt;width:21.05pt;height:20.5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" fillcolor="white [3201]" stroked="f" strokeweight=".5pt">
                <v:textbox>
                  <w:txbxContent>
                    <w:p w14:paraId="4170E1C1" w14:textId="77777777" w:rsidR="002F3FC5" w:rsidRDefault="002F3FC5" w:rsidP="00F131CD">
                      <w:r>
                        <w:t>Y</w:t>
                      </w:r>
                    </w:p>
                  </w:txbxContent>
                </v:textbox>
              </v:shape>
            </w:pict>
          </mc:Fallback>
        </mc:AlternateContent>
      </w:r>
    </w:p>
    <w:p w14:paraId="20ADAA49" w14:textId="77777777" w:rsidR="00F131CD" w:rsidRPr="008B5079" w:rsidRDefault="00F131CD" w:rsidP="00EF0908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12F7BCEA" wp14:editId="451723F7">
                <wp:simplePos x="0" y="0"/>
                <wp:positionH relativeFrom="margin">
                  <wp:posOffset>-38100</wp:posOffset>
                </wp:positionH>
                <wp:positionV relativeFrom="paragraph">
                  <wp:posOffset>104775</wp:posOffset>
                </wp:positionV>
                <wp:extent cx="1012825" cy="624840"/>
                <wp:effectExtent l="0" t="0" r="15875" b="22860"/>
                <wp:wrapNone/>
                <wp:docPr id="287" name="Text Box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2825" cy="624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6D8FE6" w14:textId="77777777" w:rsidR="002F3FC5" w:rsidRPr="00A4705B" w:rsidRDefault="002F3FC5" w:rsidP="00F131CD">
                            <w:pPr>
                              <w:rPr>
                                <w:rFonts w:cs="B Nazanin"/>
                                <w:b/>
                                <w:bCs/>
                                <w:sz w:val="28"/>
                                <w:szCs w:val="28"/>
                                <w:rtl/>
                                <w:lang w:bidi="fa-IR"/>
                              </w:rPr>
                            </w:pPr>
                            <w:r>
                              <w:rPr>
                                <w:rFonts w:cs="B Nazanin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fa-IR"/>
                              </w:rPr>
                              <w:t>ژا</w:t>
                            </w:r>
                            <w:r w:rsidRPr="00A4705B">
                              <w:rPr>
                                <w:rFonts w:cs="B Nazanin" w:hint="cs"/>
                                <w:b/>
                                <w:bCs/>
                                <w:sz w:val="28"/>
                                <w:szCs w:val="28"/>
                                <w:rtl/>
                                <w:lang w:bidi="fa-IR"/>
                              </w:rPr>
                              <w:t>یروسکوپ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12F7BCEA" id="Text Box 287" o:spid="_x0000_s1183" type="#_x0000_t202" style="position:absolute;left:0;text-align:left;margin-left:-3pt;margin-top:8.25pt;width:79.75pt;height:49.2pt;z-index:25195520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" fillcolor="white [3201]" strokeweight=".5pt">
                <v:textbox>
                  <w:txbxContent>
                    <w:p w14:paraId="446D8FE6" w14:textId="77777777" w:rsidR="002F3FC5" w:rsidRPr="00A4705B" w:rsidRDefault="002F3FC5" w:rsidP="00F131CD">
                      <w:pPr>
                        <w:rPr>
                          <w:rFonts w:cs="B Nazanin"/>
                          <w:b/>
                          <w:bCs/>
                          <w:sz w:val="28"/>
                          <w:szCs w:val="28"/>
                          <w:rtl/>
                          <w:lang w:bidi="fa-IR"/>
                        </w:rPr>
                      </w:pPr>
                      <w:r>
                        <w:rPr>
                          <w:rFonts w:cs="B Nazanin" w:hint="cs"/>
                          <w:b/>
                          <w:bCs/>
                          <w:sz w:val="28"/>
                          <w:szCs w:val="28"/>
                          <w:rtl/>
                          <w:lang w:bidi="fa-IR"/>
                        </w:rPr>
                        <w:t>ژا</w:t>
                      </w:r>
                      <w:r w:rsidRPr="00A4705B">
                        <w:rPr>
                          <w:rFonts w:cs="B Nazanin" w:hint="cs"/>
                          <w:b/>
                          <w:bCs/>
                          <w:sz w:val="28"/>
                          <w:szCs w:val="28"/>
                          <w:rtl/>
                          <w:lang w:bidi="fa-IR"/>
                        </w:rPr>
                        <w:t>یروسکوپ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23CB9519" wp14:editId="542395CE">
                <wp:simplePos x="0" y="0"/>
                <wp:positionH relativeFrom="column">
                  <wp:posOffset>984250</wp:posOffset>
                </wp:positionH>
                <wp:positionV relativeFrom="paragraph">
                  <wp:posOffset>331470</wp:posOffset>
                </wp:positionV>
                <wp:extent cx="935550" cy="0"/>
                <wp:effectExtent l="0" t="76200" r="17145" b="95250"/>
                <wp:wrapNone/>
                <wp:docPr id="288" name="Straight Arrow Connector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55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1C8CE850" id="Straight Arrow Connector 288" o:spid="_x0000_s1026" type="#_x0000_t32" style="position:absolute;margin-left:77.5pt;margin-top:26.1pt;width:73.65pt;height:0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" strokecolor="black [3200]" strokeweight="1pt">
                <v:stroke endarrow="block" joinstyle="miter"/>
              </v:shape>
            </w:pict>
          </mc:Fallback>
        </mc:AlternateContent>
      </w:r>
      <w:r>
        <w:rPr>
          <w:rFonts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7436E2BD" wp14:editId="78A563DE">
                <wp:simplePos x="0" y="0"/>
                <wp:positionH relativeFrom="column">
                  <wp:posOffset>1919605</wp:posOffset>
                </wp:positionH>
                <wp:positionV relativeFrom="paragraph">
                  <wp:posOffset>194945</wp:posOffset>
                </wp:positionV>
                <wp:extent cx="682283" cy="506437"/>
                <wp:effectExtent l="0" t="0" r="22860" b="27305"/>
                <wp:wrapNone/>
                <wp:docPr id="289" name="Text Box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2283" cy="5064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0D7DD5" w14:textId="77777777" w:rsidR="002F3FC5" w:rsidRPr="00851305" w:rsidRDefault="002F3FC5" w:rsidP="00F131CD">
                            <w:pPr>
                              <w:rPr>
                                <w:rFonts w:asciiTheme="majorBidi" w:hAnsiTheme="majorBidi" w:cstheme="majorBidi"/>
                                <w:sz w:val="36"/>
                                <w:szCs w:val="36"/>
                              </w:rPr>
                            </w:pPr>
                            <w:r w:rsidRPr="00851305">
                              <w:rPr>
                                <w:rFonts w:asciiTheme="majorBidi" w:hAnsiTheme="majorBidi" w:cstheme="majorBidi"/>
                                <w:sz w:val="36"/>
                                <w:szCs w:val="36"/>
                              </w:rPr>
                              <w:t>/131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7436E2BD" id="Text Box 289" o:spid="_x0000_s1184" type="#_x0000_t202" style="position:absolute;left:0;text-align:left;margin-left:151.15pt;margin-top:15.35pt;width:53.7pt;height:39.9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" fillcolor="white [3201]" strokeweight=".5pt">
                <v:textbox>
                  <w:txbxContent>
                    <w:p w14:paraId="4D0D7DD5" w14:textId="77777777" w:rsidR="002F3FC5" w:rsidRPr="00851305" w:rsidRDefault="002F3FC5" w:rsidP="00F131CD">
                      <w:pPr>
                        <w:rPr>
                          <w:rFonts w:asciiTheme="majorBidi" w:hAnsiTheme="majorBidi" w:cstheme="majorBidi"/>
                          <w:sz w:val="36"/>
                          <w:szCs w:val="36"/>
                        </w:rPr>
                      </w:pPr>
                      <w:r w:rsidRPr="00851305">
                        <w:rPr>
                          <w:rFonts w:asciiTheme="majorBidi" w:hAnsiTheme="majorBidi" w:cstheme="majorBidi"/>
                          <w:sz w:val="36"/>
                          <w:szCs w:val="36"/>
                        </w:rPr>
                        <w:t>/131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7BF53B8C" wp14:editId="09FA6C77">
                <wp:simplePos x="0" y="0"/>
                <wp:positionH relativeFrom="column">
                  <wp:posOffset>3787140</wp:posOffset>
                </wp:positionH>
                <wp:positionV relativeFrom="paragraph">
                  <wp:posOffset>300990</wp:posOffset>
                </wp:positionV>
                <wp:extent cx="302456" cy="303628"/>
                <wp:effectExtent l="0" t="0" r="21590" b="20320"/>
                <wp:wrapNone/>
                <wp:docPr id="290" name="Oval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456" cy="303628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oval w14:anchorId="4A395D20" id="Oval 290" o:spid="_x0000_s1026" style="position:absolute;margin-left:298.2pt;margin-top:23.7pt;width:23.8pt;height:23.9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" fillcolor="white [3201]" strokecolor="black [3200]" strokeweight="1pt">
                <v:stroke joinstyle="miter"/>
              </v:oval>
            </w:pict>
          </mc:Fallback>
        </mc:AlternateContent>
      </w:r>
    </w:p>
    <w:p w14:paraId="416A6B3E" w14:textId="77777777" w:rsidR="00F131CD" w:rsidRPr="008B5079" w:rsidRDefault="00F131CD" w:rsidP="00EF0908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671FB56B" wp14:editId="467FBFCF">
                <wp:simplePos x="0" y="0"/>
                <wp:positionH relativeFrom="column">
                  <wp:posOffset>3612515</wp:posOffset>
                </wp:positionH>
                <wp:positionV relativeFrom="paragraph">
                  <wp:posOffset>208280</wp:posOffset>
                </wp:positionV>
                <wp:extent cx="210918" cy="302456"/>
                <wp:effectExtent l="0" t="0" r="0" b="2540"/>
                <wp:wrapNone/>
                <wp:docPr id="291" name="Text Box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918" cy="3024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66E77EA" w14:textId="77777777" w:rsidR="002F3FC5" w:rsidRDefault="002F3FC5" w:rsidP="00F131CD">
                            <w:r>
                              <w:t>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671FB56B" id="Text Box 291" o:spid="_x0000_s1185" type="#_x0000_t202" style="position:absolute;left:0;text-align:left;margin-left:284.45pt;margin-top:16.4pt;width:16.6pt;height:23.8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" fillcolor="white [3201]" stroked="f" strokeweight=".5pt">
                <v:textbox>
                  <w:txbxContent>
                    <w:p w14:paraId="566E77EA" w14:textId="77777777" w:rsidR="002F3FC5" w:rsidRDefault="002F3FC5" w:rsidP="00F131CD">
                      <w: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2DEE3E4B" wp14:editId="27D891C6">
                <wp:simplePos x="0" y="0"/>
                <wp:positionH relativeFrom="column">
                  <wp:posOffset>982980</wp:posOffset>
                </wp:positionH>
                <wp:positionV relativeFrom="paragraph">
                  <wp:posOffset>108585</wp:posOffset>
                </wp:positionV>
                <wp:extent cx="929640" cy="7620"/>
                <wp:effectExtent l="0" t="57150" r="41910" b="87630"/>
                <wp:wrapNone/>
                <wp:docPr id="292" name="Straight Arrow Connector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964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0AFC2BB4" id="Straight Arrow Connector 292" o:spid="_x0000_s1026" type="#_x0000_t32" style="position:absolute;margin-left:77.4pt;margin-top:8.55pt;width:73.2pt;height:.6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" strokecolor="black [3200]" strokeweight="1pt">
                <v:stroke endarrow="block" joinstyle="miter"/>
              </v:shape>
            </w:pict>
          </mc:Fallback>
        </mc:AlternateContent>
      </w:r>
      <w:r>
        <w:rPr>
          <w:rFonts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3A5D1A31" wp14:editId="20C2ABA9">
                <wp:simplePos x="0" y="0"/>
                <wp:positionH relativeFrom="column">
                  <wp:posOffset>2653665</wp:posOffset>
                </wp:positionH>
                <wp:positionV relativeFrom="paragraph">
                  <wp:posOffset>62865</wp:posOffset>
                </wp:positionV>
                <wp:extent cx="1111347" cy="7034"/>
                <wp:effectExtent l="0" t="57150" r="31750" b="88265"/>
                <wp:wrapNone/>
                <wp:docPr id="293" name="Straight Arrow Connector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11347" cy="70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03F1CA74" id="Straight Arrow Connector 293" o:spid="_x0000_s1026" type="#_x0000_t32" style="position:absolute;margin-left:208.95pt;margin-top:4.95pt;width:87.5pt;height:.5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" strokecolor="black [3200]" strokeweight="1pt">
                <v:stroke endarrow="block" joinstyle="miter"/>
              </v:shape>
            </w:pict>
          </mc:Fallback>
        </mc:AlternateContent>
      </w:r>
      <w:r>
        <w:rPr>
          <w:rFonts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67402E69" wp14:editId="24415EF1">
                <wp:simplePos x="0" y="0"/>
                <wp:positionH relativeFrom="column">
                  <wp:posOffset>3940810</wp:posOffset>
                </wp:positionH>
                <wp:positionV relativeFrom="paragraph">
                  <wp:posOffset>233045</wp:posOffset>
                </wp:positionV>
                <wp:extent cx="0" cy="407963"/>
                <wp:effectExtent l="76200" t="38100" r="57150" b="11430"/>
                <wp:wrapNone/>
                <wp:docPr id="294" name="Straight Arrow Connector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0796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cx1="http://schemas.microsoft.com/office/drawing/2015/9/8/chartex">
            <w:pict>
              <v:shape w14:anchorId="5B5F9A7C" id="Straight Arrow Connector 294" o:spid="_x0000_s1026" type="#_x0000_t32" style="position:absolute;margin-left:310.3pt;margin-top:18.35pt;width:0;height:32.1pt;flip:y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" strokecolor="black [3200]" strokeweight="1pt">
                <v:stroke endarrow="block" joinstyle="miter"/>
              </v:shape>
            </w:pict>
          </mc:Fallback>
        </mc:AlternateContent>
      </w:r>
    </w:p>
    <w:p w14:paraId="2AA0F042" w14:textId="77777777" w:rsidR="00F131CD" w:rsidRPr="008B5079" w:rsidRDefault="00F131CD" w:rsidP="00EF0908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7AE4137F" wp14:editId="1ACCE813">
                <wp:simplePos x="0" y="0"/>
                <wp:positionH relativeFrom="column">
                  <wp:posOffset>3652520</wp:posOffset>
                </wp:positionH>
                <wp:positionV relativeFrom="paragraph">
                  <wp:posOffset>285750</wp:posOffset>
                </wp:positionV>
                <wp:extent cx="569741" cy="372794"/>
                <wp:effectExtent l="0" t="0" r="20955" b="27305"/>
                <wp:wrapNone/>
                <wp:docPr id="295" name="Text Box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741" cy="3727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B2A100A" w14:textId="77777777" w:rsidR="002F3FC5" w:rsidRPr="00851305" w:rsidRDefault="002F3FC5" w:rsidP="00F131CD">
                            <w:pPr>
                              <w:rPr>
                                <w:rFonts w:cs="B Nazanin"/>
                                <w:sz w:val="28"/>
                                <w:szCs w:val="28"/>
                                <w:rtl/>
                                <w:lang w:bidi="fa-IR"/>
                              </w:rPr>
                            </w:pPr>
                            <w:r w:rsidRPr="00851305">
                              <w:rPr>
                                <w:rFonts w:cs="B Nazanin" w:hint="cs"/>
                                <w:sz w:val="28"/>
                                <w:szCs w:val="28"/>
                                <w:rtl/>
                                <w:lang w:bidi="fa-IR"/>
                              </w:rPr>
                              <w:t>بایاس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shape w14:anchorId="7AE4137F" id="Text Box 295" o:spid="_x0000_s1186" type="#_x0000_t202" style="position:absolute;left:0;text-align:left;margin-left:287.6pt;margin-top:22.5pt;width:44.85pt;height:29.35pt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" fillcolor="white [3201]" strokeweight=".5pt">
                <v:textbox>
                  <w:txbxContent>
                    <w:p w14:paraId="4B2A100A" w14:textId="77777777" w:rsidR="002F3FC5" w:rsidRPr="00851305" w:rsidRDefault="002F3FC5" w:rsidP="00F131CD">
                      <w:pPr>
                        <w:rPr>
                          <w:rFonts w:cs="B Nazanin"/>
                          <w:sz w:val="28"/>
                          <w:szCs w:val="28"/>
                          <w:rtl/>
                          <w:lang w:bidi="fa-IR"/>
                        </w:rPr>
                      </w:pPr>
                      <w:r w:rsidRPr="00851305">
                        <w:rPr>
                          <w:rFonts w:cs="B Nazanin" w:hint="cs"/>
                          <w:sz w:val="28"/>
                          <w:szCs w:val="28"/>
                          <w:rtl/>
                          <w:lang w:bidi="fa-IR"/>
                        </w:rPr>
                        <w:t>بایاس</w:t>
                      </w:r>
                    </w:p>
                  </w:txbxContent>
                </v:textbox>
              </v:shape>
            </w:pict>
          </mc:Fallback>
        </mc:AlternateContent>
      </w:r>
    </w:p>
    <w:p w14:paraId="7B2DD96F" w14:textId="77777777" w:rsidR="00F131CD" w:rsidRPr="008B5079" w:rsidRDefault="00F131CD" w:rsidP="00EF0908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28FB5FC7" w14:textId="2D4EC30A" w:rsidR="00F131CD" w:rsidRPr="00E6758F" w:rsidRDefault="00F131CD" w:rsidP="00EF0908">
      <w:pPr>
        <w:tabs>
          <w:tab w:val="left" w:pos="2670"/>
        </w:tabs>
        <w:bidi/>
        <w:spacing w:line="276" w:lineRule="auto"/>
        <w:jc w:val="center"/>
        <w:rPr>
          <w:rFonts w:cs="B Nazanin"/>
          <w:sz w:val="24"/>
          <w:szCs w:val="24"/>
          <w:rtl/>
          <w:lang w:bidi="fa-IR"/>
        </w:rPr>
      </w:pPr>
      <w:bookmarkStart w:id="816" w:name="_Hlk96694986"/>
      <w:r w:rsidRPr="00A52B15">
        <w:rPr>
          <w:rFonts w:cs="B Nazanin" w:hint="cs"/>
          <w:sz w:val="24"/>
          <w:szCs w:val="24"/>
          <w:rtl/>
          <w:lang w:bidi="fa-IR"/>
        </w:rPr>
        <w:t>شکل</w:t>
      </w:r>
      <w:r w:rsidR="00EF0908">
        <w:rPr>
          <w:rFonts w:cs="B Nazanin" w:hint="cs"/>
          <w:sz w:val="24"/>
          <w:szCs w:val="24"/>
          <w:rtl/>
          <w:lang w:bidi="fa-IR"/>
        </w:rPr>
        <w:t>5-3</w:t>
      </w:r>
      <w:r w:rsidRPr="00A52B15">
        <w:rPr>
          <w:rFonts w:cs="B Nazanin" w:hint="cs"/>
          <w:sz w:val="24"/>
          <w:szCs w:val="24"/>
          <w:rtl/>
          <w:lang w:bidi="fa-IR"/>
        </w:rPr>
        <w:t>: بلوک دیاگرام ترکیب داده‌های ژایروسکوپ و شتاب‌سنج</w:t>
      </w:r>
    </w:p>
    <w:bookmarkEnd w:id="816"/>
    <w:p w14:paraId="4E9610DC" w14:textId="3C07F582" w:rsidR="00F131CD" w:rsidRPr="00CB5D55" w:rsidRDefault="00CB5D55" w:rsidP="00EF0908">
      <w:pPr>
        <w:tabs>
          <w:tab w:val="left" w:pos="2670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 w:rsidRPr="00CB5D55">
        <w:rPr>
          <w:rFonts w:cs="B Nazanin" w:hint="cs"/>
          <w:sz w:val="28"/>
          <w:szCs w:val="28"/>
          <w:rtl/>
          <w:lang w:bidi="fa-IR"/>
        </w:rPr>
        <w:t>در ادامه داده‌های خام به‌دست آمده</w:t>
      </w:r>
      <w:r w:rsidR="00FB466E">
        <w:rPr>
          <w:rFonts w:cs="B Nazanin" w:hint="eastAsia"/>
          <w:sz w:val="28"/>
          <w:szCs w:val="28"/>
          <w:rtl/>
          <w:lang w:bidi="fa-IR"/>
        </w:rPr>
        <w:t>‌</w:t>
      </w:r>
      <w:r w:rsidR="00FB466E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CB5D55">
        <w:rPr>
          <w:rFonts w:cs="B Nazanin" w:hint="cs"/>
          <w:sz w:val="28"/>
          <w:szCs w:val="28"/>
          <w:rtl/>
          <w:lang w:bidi="fa-IR"/>
        </w:rPr>
        <w:t>از شتاب</w:t>
      </w:r>
      <w:r w:rsidR="00A37EFC">
        <w:rPr>
          <w:rFonts w:cs="B Nazanin" w:hint="eastAsia"/>
          <w:sz w:val="28"/>
          <w:szCs w:val="28"/>
          <w:rtl/>
          <w:lang w:bidi="fa-IR"/>
        </w:rPr>
        <w:t>‌</w:t>
      </w:r>
      <w:r w:rsidRPr="00CB5D55">
        <w:rPr>
          <w:rFonts w:cs="B Nazanin" w:hint="cs"/>
          <w:sz w:val="28"/>
          <w:szCs w:val="28"/>
          <w:rtl/>
          <w:lang w:bidi="fa-IR"/>
        </w:rPr>
        <w:t>سنج و ژایروسکوپ و فیلترکالمن را مشاهده می‌کنید.</w:t>
      </w:r>
    </w:p>
    <w:p w14:paraId="6E11B145" w14:textId="3E2D0CCA" w:rsidR="00F131CD" w:rsidRDefault="00315D95" w:rsidP="00EF0908">
      <w:pPr>
        <w:tabs>
          <w:tab w:val="left" w:pos="2670"/>
        </w:tabs>
        <w:bidi/>
        <w:spacing w:line="276" w:lineRule="auto"/>
        <w:jc w:val="lowKashida"/>
        <w:rPr>
          <w:rFonts w:cs="B Nazanin"/>
          <w:color w:val="C00000"/>
          <w:sz w:val="28"/>
          <w:szCs w:val="2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976704" behindDoc="0" locked="0" layoutInCell="1" allowOverlap="1" wp14:anchorId="41EFDAF9" wp14:editId="61507C6B">
            <wp:simplePos x="0" y="0"/>
            <wp:positionH relativeFrom="margin">
              <wp:align>center</wp:align>
            </wp:positionH>
            <wp:positionV relativeFrom="paragraph">
              <wp:posOffset>91324</wp:posOffset>
            </wp:positionV>
            <wp:extent cx="3858768" cy="3017520"/>
            <wp:effectExtent l="0" t="0" r="8890" b="0"/>
            <wp:wrapNone/>
            <wp:docPr id="296" name="Picture 2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CA8CBE" w14:textId="25DA2E40" w:rsidR="00F131CD" w:rsidRDefault="00F131CD" w:rsidP="00EF0908">
      <w:pPr>
        <w:tabs>
          <w:tab w:val="left" w:pos="2670"/>
        </w:tabs>
        <w:bidi/>
        <w:spacing w:line="276" w:lineRule="auto"/>
        <w:jc w:val="lowKashida"/>
        <w:rPr>
          <w:rFonts w:cs="B Nazanin"/>
          <w:color w:val="C00000"/>
          <w:sz w:val="28"/>
          <w:szCs w:val="28"/>
          <w:rtl/>
          <w:lang w:bidi="fa-IR"/>
        </w:rPr>
      </w:pPr>
    </w:p>
    <w:p w14:paraId="7086256B" w14:textId="7763DF48" w:rsidR="00F131CD" w:rsidRDefault="00F131CD" w:rsidP="00EF0908">
      <w:pPr>
        <w:tabs>
          <w:tab w:val="left" w:pos="2670"/>
        </w:tabs>
        <w:bidi/>
        <w:spacing w:line="276" w:lineRule="auto"/>
        <w:jc w:val="lowKashida"/>
        <w:rPr>
          <w:rFonts w:cs="B Nazanin"/>
          <w:color w:val="C00000"/>
          <w:sz w:val="28"/>
          <w:szCs w:val="28"/>
          <w:rtl/>
          <w:lang w:bidi="fa-IR"/>
        </w:rPr>
      </w:pPr>
    </w:p>
    <w:p w14:paraId="65567640" w14:textId="4D79D4ED" w:rsidR="00F131CD" w:rsidRDefault="00315D95" w:rsidP="00EF0908">
      <w:pPr>
        <w:tabs>
          <w:tab w:val="left" w:pos="2670"/>
        </w:tabs>
        <w:bidi/>
        <w:spacing w:line="276" w:lineRule="auto"/>
        <w:jc w:val="lowKashida"/>
        <w:rPr>
          <w:rFonts w:cs="B Nazanin"/>
          <w:color w:val="C00000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138D5EAD" wp14:editId="7D46390F">
                <wp:simplePos x="0" y="0"/>
                <wp:positionH relativeFrom="column">
                  <wp:posOffset>251114</wp:posOffset>
                </wp:positionH>
                <wp:positionV relativeFrom="paragraph">
                  <wp:posOffset>97905</wp:posOffset>
                </wp:positionV>
                <wp:extent cx="1211580" cy="358140"/>
                <wp:effectExtent l="7620" t="0" r="0" b="0"/>
                <wp:wrapNone/>
                <wp:docPr id="230" name="Text Box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211580" cy="3581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FCFFE1C" w14:textId="20503197" w:rsidR="002F3FC5" w:rsidRPr="00C31AC5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C31AC5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Roll(degree)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138D5EAD" id="Text Box 230" o:spid="_x0000_s1187" type="#_x0000_t202" style="position:absolute;left:0;text-align:left;margin-left:19.75pt;margin-top:7.7pt;width:95.4pt;height:28.2pt;rotation:-90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" fillcolor="white [3201]" stroked="f" strokeweight=".5pt">
                <v:textbox>
                  <w:txbxContent>
                    <w:p w14:paraId="0FCFFE1C" w14:textId="20503197" w:rsidR="002F3FC5" w:rsidRPr="00C31AC5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C31AC5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Roll(degree)</w:t>
                      </w:r>
                    </w:p>
                  </w:txbxContent>
                </v:textbox>
              </v:shape>
            </w:pict>
          </mc:Fallback>
        </mc:AlternateContent>
      </w:r>
    </w:p>
    <w:p w14:paraId="4103632C" w14:textId="6C320B87" w:rsidR="00F131CD" w:rsidRDefault="00F131CD" w:rsidP="00EF0908">
      <w:pPr>
        <w:tabs>
          <w:tab w:val="left" w:pos="2670"/>
        </w:tabs>
        <w:bidi/>
        <w:spacing w:line="276" w:lineRule="auto"/>
        <w:jc w:val="lowKashida"/>
        <w:rPr>
          <w:rFonts w:cs="B Nazanin"/>
          <w:color w:val="C00000"/>
          <w:sz w:val="28"/>
          <w:szCs w:val="28"/>
          <w:rtl/>
          <w:lang w:bidi="fa-IR"/>
        </w:rPr>
      </w:pPr>
    </w:p>
    <w:p w14:paraId="3A00545E" w14:textId="77777777" w:rsidR="00F131CD" w:rsidRDefault="00F131CD" w:rsidP="00EF0908">
      <w:pPr>
        <w:tabs>
          <w:tab w:val="left" w:pos="2670"/>
        </w:tabs>
        <w:bidi/>
        <w:spacing w:line="276" w:lineRule="auto"/>
        <w:jc w:val="lowKashida"/>
        <w:rPr>
          <w:rFonts w:cs="B Nazanin"/>
          <w:color w:val="C00000"/>
          <w:sz w:val="28"/>
          <w:szCs w:val="28"/>
          <w:rtl/>
          <w:lang w:bidi="fa-IR"/>
        </w:rPr>
      </w:pPr>
    </w:p>
    <w:p w14:paraId="39B17BA1" w14:textId="77777777" w:rsidR="00F131CD" w:rsidRDefault="00F131CD" w:rsidP="00EF0908">
      <w:pPr>
        <w:tabs>
          <w:tab w:val="left" w:pos="2670"/>
        </w:tabs>
        <w:bidi/>
        <w:spacing w:line="276" w:lineRule="auto"/>
        <w:jc w:val="lowKashida"/>
        <w:rPr>
          <w:rFonts w:cs="B Nazanin"/>
          <w:color w:val="C00000"/>
          <w:sz w:val="28"/>
          <w:szCs w:val="28"/>
          <w:lang w:bidi="fa-IR"/>
        </w:rPr>
      </w:pPr>
    </w:p>
    <w:p w14:paraId="68E0B563" w14:textId="74249134" w:rsidR="00F131CD" w:rsidRDefault="00315D95" w:rsidP="00EF0908">
      <w:pPr>
        <w:tabs>
          <w:tab w:val="left" w:pos="2670"/>
        </w:tabs>
        <w:bidi/>
        <w:spacing w:line="276" w:lineRule="auto"/>
        <w:jc w:val="lowKashida"/>
        <w:rPr>
          <w:rFonts w:cs="B Nazanin"/>
          <w:color w:val="C00000"/>
          <w:sz w:val="28"/>
          <w:szCs w:val="28"/>
          <w:rtl/>
          <w:lang w:bidi="fa-IR"/>
        </w:rPr>
      </w:pPr>
      <w:r>
        <w:rPr>
          <w:rFonts w:cs="B Nazanin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5801D9DE" wp14:editId="388DB9EE">
                <wp:simplePos x="0" y="0"/>
                <wp:positionH relativeFrom="column">
                  <wp:posOffset>2818014</wp:posOffset>
                </wp:positionH>
                <wp:positionV relativeFrom="paragraph">
                  <wp:posOffset>342034</wp:posOffset>
                </wp:positionV>
                <wp:extent cx="731520" cy="312420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3124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40AB0E8" w14:textId="359AFBD4" w:rsidR="002F3FC5" w:rsidRPr="00F44616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F44616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>
            <w:pict>
              <v:shape w14:anchorId="5801D9DE" id="Text Box 8" o:spid="_x0000_s1188" type="#_x0000_t202" style="position:absolute;left:0;text-align:left;margin-left:221.9pt;margin-top:26.95pt;width:57.6pt;height:24.6pt;z-index:251985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" fillcolor="white [3201]" stroked="f" strokeweight=".5pt">
                <v:textbox>
                  <w:txbxContent>
                    <w:p w14:paraId="340AB0E8" w14:textId="359AFBD4" w:rsidR="002F3FC5" w:rsidRPr="00F44616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F44616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</w:p>
    <w:p w14:paraId="66608404" w14:textId="77777777" w:rsidR="00315D95" w:rsidRDefault="00315D95" w:rsidP="00315D95">
      <w:pPr>
        <w:tabs>
          <w:tab w:val="left" w:pos="2670"/>
        </w:tabs>
        <w:bidi/>
        <w:spacing w:line="276" w:lineRule="auto"/>
        <w:rPr>
          <w:rFonts w:cs="B Nazanin"/>
          <w:sz w:val="24"/>
          <w:szCs w:val="24"/>
          <w:lang w:bidi="fa-IR"/>
        </w:rPr>
      </w:pPr>
    </w:p>
    <w:p w14:paraId="0F9B985F" w14:textId="39E37732" w:rsidR="00F131CD" w:rsidRDefault="00F131CD" w:rsidP="00315D95">
      <w:pPr>
        <w:tabs>
          <w:tab w:val="left" w:pos="2670"/>
        </w:tabs>
        <w:bidi/>
        <w:spacing w:line="276" w:lineRule="auto"/>
        <w:jc w:val="center"/>
        <w:rPr>
          <w:rFonts w:cs="B Nazanin"/>
          <w:sz w:val="24"/>
          <w:szCs w:val="24"/>
          <w:lang w:bidi="fa-IR"/>
        </w:rPr>
      </w:pPr>
      <w:bookmarkStart w:id="817" w:name="_Hlk96694993"/>
      <w:r w:rsidRPr="00282FCC">
        <w:rPr>
          <w:rFonts w:cs="B Nazanin" w:hint="cs"/>
          <w:sz w:val="24"/>
          <w:szCs w:val="24"/>
          <w:rtl/>
          <w:lang w:bidi="fa-IR"/>
        </w:rPr>
        <w:t>شکل</w:t>
      </w:r>
      <w:r w:rsidR="00EF0908">
        <w:rPr>
          <w:rFonts w:cs="B Nazanin" w:hint="cs"/>
          <w:sz w:val="24"/>
          <w:szCs w:val="24"/>
          <w:rtl/>
          <w:lang w:bidi="fa-IR"/>
        </w:rPr>
        <w:t>5-4</w:t>
      </w:r>
      <w:r w:rsidRPr="00282FCC">
        <w:rPr>
          <w:rFonts w:cs="B Nazanin" w:hint="cs"/>
          <w:sz w:val="24"/>
          <w:szCs w:val="24"/>
          <w:rtl/>
          <w:lang w:bidi="fa-IR"/>
        </w:rPr>
        <w:t>: زاویه رول به‌دست آمده از شتاب‌سنج</w:t>
      </w:r>
    </w:p>
    <w:bookmarkEnd w:id="817"/>
    <w:p w14:paraId="51D5364F" w14:textId="5BBC0076" w:rsidR="00C31AC5" w:rsidRPr="00282FCC" w:rsidRDefault="00C31AC5" w:rsidP="00EF0908">
      <w:pPr>
        <w:tabs>
          <w:tab w:val="left" w:pos="2670"/>
        </w:tabs>
        <w:bidi/>
        <w:spacing w:line="276" w:lineRule="auto"/>
        <w:jc w:val="lowKashida"/>
        <w:rPr>
          <w:rFonts w:cs="B Nazanin"/>
          <w:sz w:val="24"/>
          <w:szCs w:val="24"/>
          <w:rtl/>
          <w:lang w:bidi="fa-IR"/>
        </w:rPr>
      </w:pPr>
    </w:p>
    <w:p w14:paraId="5F311C39" w14:textId="566AA8A0" w:rsidR="00F131CD" w:rsidRDefault="00315D95" w:rsidP="00EF0908">
      <w:pPr>
        <w:tabs>
          <w:tab w:val="left" w:pos="2670"/>
        </w:tabs>
        <w:bidi/>
        <w:spacing w:line="276" w:lineRule="auto"/>
        <w:jc w:val="lowKashida"/>
        <w:rPr>
          <w:rFonts w:cs="B Nazanin"/>
          <w:color w:val="C00000"/>
          <w:sz w:val="28"/>
          <w:szCs w:val="2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978752" behindDoc="0" locked="0" layoutInCell="1" allowOverlap="1" wp14:anchorId="6C815069" wp14:editId="74C4EF73">
            <wp:simplePos x="0" y="0"/>
            <wp:positionH relativeFrom="margin">
              <wp:align>center</wp:align>
            </wp:positionH>
            <wp:positionV relativeFrom="paragraph">
              <wp:posOffset>-166601</wp:posOffset>
            </wp:positionV>
            <wp:extent cx="3858768" cy="3017520"/>
            <wp:effectExtent l="0" t="0" r="8890" b="0"/>
            <wp:wrapNone/>
            <wp:docPr id="297" name="Picture 2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149AE2" w14:textId="77777777" w:rsidR="00F131CD" w:rsidRDefault="00F131CD" w:rsidP="00EF0908">
      <w:pPr>
        <w:tabs>
          <w:tab w:val="left" w:pos="2670"/>
        </w:tabs>
        <w:bidi/>
        <w:spacing w:line="276" w:lineRule="auto"/>
        <w:jc w:val="lowKashida"/>
        <w:rPr>
          <w:rFonts w:cs="B Nazanin"/>
          <w:color w:val="C00000"/>
          <w:sz w:val="28"/>
          <w:szCs w:val="28"/>
          <w:rtl/>
          <w:lang w:bidi="fa-IR"/>
        </w:rPr>
      </w:pPr>
    </w:p>
    <w:p w14:paraId="0386CAB0" w14:textId="7DC9C498" w:rsidR="00F131CD" w:rsidRDefault="00CC0A79" w:rsidP="00EF0908">
      <w:pPr>
        <w:tabs>
          <w:tab w:val="left" w:pos="2670"/>
        </w:tabs>
        <w:bidi/>
        <w:spacing w:line="276" w:lineRule="auto"/>
        <w:jc w:val="lowKashida"/>
        <w:rPr>
          <w:rFonts w:cs="B Nazanin"/>
          <w:color w:val="C00000"/>
          <w:sz w:val="28"/>
          <w:szCs w:val="28"/>
          <w:rtl/>
          <w:lang w:bidi="fa-IR"/>
        </w:rPr>
      </w:pPr>
      <w:r>
        <w:rPr>
          <w:rFonts w:cs="B Nazanin"/>
          <w:noProof/>
          <w:color w:val="C00000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777347F7" wp14:editId="557FD1B1">
                <wp:simplePos x="0" y="0"/>
                <wp:positionH relativeFrom="column">
                  <wp:posOffset>255616</wp:posOffset>
                </wp:positionH>
                <wp:positionV relativeFrom="paragraph">
                  <wp:posOffset>229986</wp:posOffset>
                </wp:positionV>
                <wp:extent cx="1196340" cy="327660"/>
                <wp:effectExtent l="0" t="3810" r="0" b="0"/>
                <wp:wrapNone/>
                <wp:docPr id="305" name="Text Box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196340" cy="327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6767BAD" w14:textId="29DA270B" w:rsidR="002F3FC5" w:rsidRPr="00C31AC5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C31AC5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Pitch(degree)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shape w14:anchorId="777347F7" id="Text Box 305" o:spid="_x0000_s1189" type="#_x0000_t202" style="position:absolute;left:0;text-align:left;margin-left:20.15pt;margin-top:18.1pt;width:94.2pt;height:25.8pt;rotation:-90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" fillcolor="white [3201]" stroked="f" strokeweight=".5pt">
                <v:textbox>
                  <w:txbxContent>
                    <w:p w14:paraId="46767BAD" w14:textId="29DA270B" w:rsidR="002F3FC5" w:rsidRPr="00C31AC5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C31AC5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Pitch(degree)</w:t>
                      </w:r>
                    </w:p>
                  </w:txbxContent>
                </v:textbox>
              </v:shape>
            </w:pict>
          </mc:Fallback>
        </mc:AlternateContent>
      </w:r>
    </w:p>
    <w:p w14:paraId="651A7BB5" w14:textId="4D59817F" w:rsidR="00F131CD" w:rsidRDefault="00F131CD" w:rsidP="00EF0908">
      <w:pPr>
        <w:tabs>
          <w:tab w:val="left" w:pos="2670"/>
        </w:tabs>
        <w:bidi/>
        <w:spacing w:line="276" w:lineRule="auto"/>
        <w:jc w:val="lowKashida"/>
        <w:rPr>
          <w:rFonts w:cs="B Nazanin"/>
          <w:color w:val="C00000"/>
          <w:sz w:val="28"/>
          <w:szCs w:val="28"/>
          <w:rtl/>
          <w:lang w:bidi="fa-IR"/>
        </w:rPr>
      </w:pPr>
    </w:p>
    <w:p w14:paraId="4408AA51" w14:textId="77777777" w:rsidR="00F131CD" w:rsidRDefault="00F131CD" w:rsidP="00EF0908">
      <w:pPr>
        <w:tabs>
          <w:tab w:val="left" w:pos="2670"/>
        </w:tabs>
        <w:bidi/>
        <w:spacing w:line="276" w:lineRule="auto"/>
        <w:jc w:val="lowKashida"/>
        <w:rPr>
          <w:rFonts w:cs="B Nazanin"/>
          <w:color w:val="C00000"/>
          <w:sz w:val="28"/>
          <w:szCs w:val="28"/>
          <w:rtl/>
          <w:lang w:bidi="fa-IR"/>
        </w:rPr>
      </w:pPr>
    </w:p>
    <w:p w14:paraId="1B7ABDEB" w14:textId="77777777" w:rsidR="00F131CD" w:rsidRDefault="00F131CD" w:rsidP="00EF0908">
      <w:pPr>
        <w:tabs>
          <w:tab w:val="left" w:pos="2670"/>
        </w:tabs>
        <w:bidi/>
        <w:spacing w:line="276" w:lineRule="auto"/>
        <w:jc w:val="lowKashida"/>
        <w:rPr>
          <w:rFonts w:cs="B Nazanin"/>
          <w:color w:val="C00000"/>
          <w:sz w:val="28"/>
          <w:szCs w:val="28"/>
          <w:rtl/>
          <w:lang w:bidi="fa-IR"/>
        </w:rPr>
      </w:pPr>
    </w:p>
    <w:p w14:paraId="4ED4A7B4" w14:textId="77777777" w:rsidR="00F131CD" w:rsidRDefault="00F131CD" w:rsidP="00EF0908">
      <w:pPr>
        <w:tabs>
          <w:tab w:val="left" w:pos="2670"/>
        </w:tabs>
        <w:bidi/>
        <w:spacing w:line="276" w:lineRule="auto"/>
        <w:jc w:val="lowKashida"/>
        <w:rPr>
          <w:rFonts w:cs="B Nazanin"/>
          <w:color w:val="C00000"/>
          <w:sz w:val="28"/>
          <w:szCs w:val="28"/>
          <w:rtl/>
          <w:lang w:bidi="fa-IR"/>
        </w:rPr>
      </w:pPr>
    </w:p>
    <w:p w14:paraId="5EF60B6A" w14:textId="77777777" w:rsidR="00CC0A79" w:rsidRDefault="00CC0A79" w:rsidP="00CC0A79">
      <w:pPr>
        <w:tabs>
          <w:tab w:val="left" w:pos="2670"/>
        </w:tabs>
        <w:bidi/>
        <w:spacing w:line="276" w:lineRule="auto"/>
        <w:jc w:val="lowKashida"/>
        <w:rPr>
          <w:rFonts w:cs="B Nazanin"/>
          <w:color w:val="C00000"/>
          <w:sz w:val="28"/>
          <w:szCs w:val="28"/>
          <w:lang w:bidi="fa-IR"/>
        </w:rPr>
      </w:pPr>
      <w:r>
        <w:rPr>
          <w:rFonts w:cs="B Nazanin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536AEC29" wp14:editId="39DA8BF6">
                <wp:simplePos x="0" y="0"/>
                <wp:positionH relativeFrom="column">
                  <wp:posOffset>2708390</wp:posOffset>
                </wp:positionH>
                <wp:positionV relativeFrom="paragraph">
                  <wp:posOffset>8024</wp:posOffset>
                </wp:positionV>
                <wp:extent cx="699654" cy="242454"/>
                <wp:effectExtent l="0" t="0" r="5715" b="5715"/>
                <wp:wrapNone/>
                <wp:docPr id="306" name="Text Box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9654" cy="2424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8179744" w14:textId="0F252C55" w:rsidR="002F3FC5" w:rsidRPr="00C31AC5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C31AC5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536AEC29" id="Text Box 306" o:spid="_x0000_s1190" type="#_x0000_t202" style="position:absolute;left:0;text-align:left;margin-left:213.25pt;margin-top:.65pt;width:55.1pt;height:19.1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" fillcolor="white [3201]" stroked="f" strokeweight=".5pt">
                <v:textbox>
                  <w:txbxContent>
                    <w:p w14:paraId="48179744" w14:textId="0F252C55" w:rsidR="002F3FC5" w:rsidRPr="00C31AC5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C31AC5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</w:p>
    <w:p w14:paraId="65AFAC92" w14:textId="592AEDEA" w:rsidR="00F131CD" w:rsidRPr="00CC0A79" w:rsidRDefault="00F131CD" w:rsidP="00CC0A79">
      <w:pPr>
        <w:tabs>
          <w:tab w:val="left" w:pos="2670"/>
        </w:tabs>
        <w:bidi/>
        <w:spacing w:line="276" w:lineRule="auto"/>
        <w:jc w:val="center"/>
        <w:rPr>
          <w:rFonts w:cs="B Nazanin"/>
          <w:color w:val="C00000"/>
          <w:sz w:val="28"/>
          <w:szCs w:val="28"/>
          <w:rtl/>
          <w:lang w:bidi="fa-IR"/>
        </w:rPr>
      </w:pPr>
      <w:bookmarkStart w:id="818" w:name="_Hlk96694999"/>
      <w:r w:rsidRPr="00282FCC">
        <w:rPr>
          <w:rFonts w:cs="B Nazanin" w:hint="cs"/>
          <w:sz w:val="24"/>
          <w:szCs w:val="24"/>
          <w:rtl/>
          <w:lang w:bidi="fa-IR"/>
        </w:rPr>
        <w:t>شکل</w:t>
      </w:r>
      <w:r w:rsidR="00C31AC5">
        <w:rPr>
          <w:rFonts w:cs="B Nazanin" w:hint="cs"/>
          <w:sz w:val="24"/>
          <w:szCs w:val="24"/>
          <w:rtl/>
          <w:lang w:bidi="fa-IR"/>
        </w:rPr>
        <w:t>5-5</w:t>
      </w:r>
      <w:r w:rsidRPr="00282FCC">
        <w:rPr>
          <w:rFonts w:cs="B Nazanin" w:hint="cs"/>
          <w:sz w:val="24"/>
          <w:szCs w:val="24"/>
          <w:rtl/>
          <w:lang w:bidi="fa-IR"/>
        </w:rPr>
        <w:t>: زاویه پیچ به‌دست آمده از شتاب‌سنج</w:t>
      </w:r>
    </w:p>
    <w:bookmarkEnd w:id="818"/>
    <w:p w14:paraId="23B3AE53" w14:textId="062D695D" w:rsidR="00CB5D55" w:rsidRDefault="00CC0A79" w:rsidP="00EF0908">
      <w:pPr>
        <w:tabs>
          <w:tab w:val="left" w:pos="2670"/>
        </w:tabs>
        <w:bidi/>
        <w:spacing w:line="276" w:lineRule="auto"/>
        <w:jc w:val="lowKashida"/>
        <w:rPr>
          <w:rFonts w:cs="B Nazanin"/>
          <w:color w:val="C00000"/>
          <w:sz w:val="28"/>
          <w:szCs w:val="2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980800" behindDoc="0" locked="0" layoutInCell="1" allowOverlap="1" wp14:anchorId="0F7DC15D" wp14:editId="2BE51680">
            <wp:simplePos x="0" y="0"/>
            <wp:positionH relativeFrom="margin">
              <wp:posOffset>1037648</wp:posOffset>
            </wp:positionH>
            <wp:positionV relativeFrom="paragraph">
              <wp:posOffset>6985</wp:posOffset>
            </wp:positionV>
            <wp:extent cx="3858768" cy="3017520"/>
            <wp:effectExtent l="0" t="0" r="8890" b="0"/>
            <wp:wrapNone/>
            <wp:docPr id="298" name="Picture 2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7C42A5" w14:textId="3C182AC4" w:rsidR="00F131CD" w:rsidRDefault="00F131CD" w:rsidP="00EF0908">
      <w:pPr>
        <w:tabs>
          <w:tab w:val="left" w:pos="2670"/>
        </w:tabs>
        <w:bidi/>
        <w:spacing w:line="276" w:lineRule="auto"/>
        <w:jc w:val="lowKashida"/>
        <w:rPr>
          <w:rFonts w:cs="B Nazanin"/>
          <w:color w:val="C00000"/>
          <w:sz w:val="28"/>
          <w:szCs w:val="28"/>
          <w:rtl/>
          <w:lang w:bidi="fa-IR"/>
        </w:rPr>
      </w:pPr>
    </w:p>
    <w:p w14:paraId="7D15731A" w14:textId="4BAFEA70" w:rsidR="00F131CD" w:rsidRDefault="00F131CD" w:rsidP="00EF0908">
      <w:pPr>
        <w:tabs>
          <w:tab w:val="left" w:pos="2670"/>
        </w:tabs>
        <w:bidi/>
        <w:spacing w:line="276" w:lineRule="auto"/>
        <w:jc w:val="lowKashida"/>
        <w:rPr>
          <w:rFonts w:cs="B Nazanin"/>
          <w:color w:val="C00000"/>
          <w:sz w:val="28"/>
          <w:szCs w:val="28"/>
          <w:rtl/>
          <w:lang w:bidi="fa-IR"/>
        </w:rPr>
      </w:pPr>
    </w:p>
    <w:p w14:paraId="3AEDB15E" w14:textId="0CFB79F9" w:rsidR="00F131CD" w:rsidRDefault="00CC0A79" w:rsidP="00EF0908">
      <w:pPr>
        <w:tabs>
          <w:tab w:val="left" w:pos="2670"/>
        </w:tabs>
        <w:bidi/>
        <w:spacing w:line="276" w:lineRule="auto"/>
        <w:jc w:val="lowKashida"/>
        <w:rPr>
          <w:rFonts w:cs="B Nazanin"/>
          <w:color w:val="C00000"/>
          <w:sz w:val="28"/>
          <w:szCs w:val="28"/>
          <w:rtl/>
          <w:lang w:bidi="fa-IR"/>
        </w:rPr>
      </w:pPr>
      <w:r>
        <w:rPr>
          <w:rFonts w:cs="B Nazanin"/>
          <w:noProof/>
          <w:color w:val="C00000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3E5B7863" wp14:editId="79950231">
                <wp:simplePos x="0" y="0"/>
                <wp:positionH relativeFrom="column">
                  <wp:posOffset>522606</wp:posOffset>
                </wp:positionH>
                <wp:positionV relativeFrom="paragraph">
                  <wp:posOffset>35560</wp:posOffset>
                </wp:positionV>
                <wp:extent cx="685800" cy="304800"/>
                <wp:effectExtent l="0" t="0" r="0" b="0"/>
                <wp:wrapNone/>
                <wp:docPr id="307" name="Text Box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68580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7CB226C" w14:textId="111E1695" w:rsidR="002F3FC5" w:rsidRPr="00C31AC5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lang w:bidi="fa-IR"/>
                              </w:rPr>
                            </w:pPr>
                            <w:r w:rsidRPr="00C31AC5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lang w:bidi="fa-IR"/>
                              </w:rPr>
                              <w:t>W(m/s)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3E5B7863" id="Text Box 307" o:spid="_x0000_s1191" type="#_x0000_t202" style="position:absolute;left:0;text-align:left;margin-left:41.15pt;margin-top:2.8pt;width:54pt;height:24pt;rotation:-90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" fillcolor="white [3201]" stroked="f" strokeweight=".5pt">
                <v:textbox>
                  <w:txbxContent>
                    <w:p w14:paraId="17CB226C" w14:textId="111E1695" w:rsidR="002F3FC5" w:rsidRPr="00C31AC5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  <w:lang w:bidi="fa-IR"/>
                        </w:rPr>
                      </w:pPr>
                      <w:r w:rsidRPr="00C31AC5">
                        <w:rPr>
                          <w:rFonts w:asciiTheme="majorBidi" w:hAnsiTheme="majorBidi" w:cstheme="majorBidi"/>
                          <w:sz w:val="24"/>
                          <w:szCs w:val="24"/>
                          <w:lang w:bidi="fa-IR"/>
                        </w:rPr>
                        <w:t>W(m/s)</w:t>
                      </w:r>
                    </w:p>
                  </w:txbxContent>
                </v:textbox>
              </v:shape>
            </w:pict>
          </mc:Fallback>
        </mc:AlternateContent>
      </w:r>
    </w:p>
    <w:p w14:paraId="4BBA45FA" w14:textId="37427E7E" w:rsidR="00F131CD" w:rsidRDefault="00F131CD" w:rsidP="00EF0908">
      <w:pPr>
        <w:tabs>
          <w:tab w:val="left" w:pos="2670"/>
        </w:tabs>
        <w:bidi/>
        <w:spacing w:line="276" w:lineRule="auto"/>
        <w:jc w:val="lowKashida"/>
        <w:rPr>
          <w:rFonts w:cs="B Nazanin"/>
          <w:color w:val="C00000"/>
          <w:sz w:val="28"/>
          <w:szCs w:val="28"/>
          <w:rtl/>
          <w:lang w:bidi="fa-IR"/>
        </w:rPr>
      </w:pPr>
    </w:p>
    <w:p w14:paraId="441B7810" w14:textId="77777777" w:rsidR="00F131CD" w:rsidRDefault="00F131CD" w:rsidP="00EF0908">
      <w:pPr>
        <w:tabs>
          <w:tab w:val="left" w:pos="2670"/>
        </w:tabs>
        <w:bidi/>
        <w:spacing w:line="276" w:lineRule="auto"/>
        <w:jc w:val="lowKashida"/>
        <w:rPr>
          <w:rFonts w:cs="B Nazanin"/>
          <w:color w:val="C00000"/>
          <w:sz w:val="28"/>
          <w:szCs w:val="28"/>
          <w:rtl/>
          <w:lang w:bidi="fa-IR"/>
        </w:rPr>
      </w:pPr>
    </w:p>
    <w:p w14:paraId="6CD9DB65" w14:textId="77777777" w:rsidR="00F131CD" w:rsidRDefault="00F131CD" w:rsidP="00EF0908">
      <w:pPr>
        <w:tabs>
          <w:tab w:val="left" w:pos="2670"/>
        </w:tabs>
        <w:bidi/>
        <w:spacing w:line="276" w:lineRule="auto"/>
        <w:jc w:val="lowKashida"/>
        <w:rPr>
          <w:rFonts w:cs="B Nazanin"/>
          <w:color w:val="C00000"/>
          <w:sz w:val="28"/>
          <w:szCs w:val="28"/>
          <w:rtl/>
          <w:lang w:bidi="fa-IR"/>
        </w:rPr>
      </w:pPr>
    </w:p>
    <w:p w14:paraId="7CC2ACDF" w14:textId="5DA20338" w:rsidR="00F131CD" w:rsidRDefault="00CC0A79" w:rsidP="00EF0908">
      <w:pPr>
        <w:tabs>
          <w:tab w:val="left" w:pos="2670"/>
        </w:tabs>
        <w:bidi/>
        <w:spacing w:line="276" w:lineRule="auto"/>
        <w:jc w:val="lowKashida"/>
        <w:rPr>
          <w:rFonts w:cs="B Nazanin"/>
          <w:color w:val="C00000"/>
          <w:sz w:val="28"/>
          <w:szCs w:val="28"/>
          <w:rtl/>
          <w:lang w:bidi="fa-IR"/>
        </w:rPr>
      </w:pPr>
      <w:r>
        <w:rPr>
          <w:rFonts w:cs="B Nazanin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43CD0379" wp14:editId="29680FA3">
                <wp:simplePos x="0" y="0"/>
                <wp:positionH relativeFrom="margin">
                  <wp:posOffset>2666885</wp:posOffset>
                </wp:positionH>
                <wp:positionV relativeFrom="paragraph">
                  <wp:posOffset>175780</wp:posOffset>
                </wp:positionV>
                <wp:extent cx="670560" cy="263237"/>
                <wp:effectExtent l="0" t="0" r="0" b="3810"/>
                <wp:wrapNone/>
                <wp:docPr id="308" name="Text Box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0560" cy="2632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0E8C448" w14:textId="6025ED90" w:rsidR="002F3FC5" w:rsidRDefault="002F3FC5">
                            <w: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43CD0379" id="Text Box 308" o:spid="_x0000_s1192" type="#_x0000_t202" style="position:absolute;left:0;text-align:left;margin-left:210pt;margin-top:13.85pt;width:52.8pt;height:20.7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" fillcolor="white [3201]" stroked="f" strokeweight=".5pt">
                <v:textbox>
                  <w:txbxContent>
                    <w:p w14:paraId="60E8C448" w14:textId="6025ED90" w:rsidR="002F3FC5" w:rsidRDefault="002F3FC5">
                      <w:r>
                        <w:t>Time(s)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A28B9D3" w14:textId="77E34CCD" w:rsidR="00F131CD" w:rsidRPr="00282FCC" w:rsidRDefault="00F131CD" w:rsidP="00CC0A79">
      <w:pPr>
        <w:tabs>
          <w:tab w:val="left" w:pos="2670"/>
        </w:tabs>
        <w:bidi/>
        <w:spacing w:line="276" w:lineRule="auto"/>
        <w:jc w:val="center"/>
        <w:rPr>
          <w:rFonts w:cs="B Nazanin"/>
          <w:sz w:val="24"/>
          <w:szCs w:val="24"/>
          <w:rtl/>
          <w:lang w:bidi="fa-IR"/>
        </w:rPr>
      </w:pPr>
      <w:bookmarkStart w:id="819" w:name="_Hlk96695004"/>
      <w:r w:rsidRPr="00282FCC">
        <w:rPr>
          <w:rFonts w:cs="B Nazanin" w:hint="cs"/>
          <w:sz w:val="24"/>
          <w:szCs w:val="24"/>
          <w:rtl/>
          <w:lang w:bidi="fa-IR"/>
        </w:rPr>
        <w:t>شکل</w:t>
      </w:r>
      <w:r w:rsidR="00EF0908">
        <w:rPr>
          <w:rFonts w:cs="B Nazanin" w:hint="cs"/>
          <w:sz w:val="24"/>
          <w:szCs w:val="24"/>
          <w:rtl/>
          <w:lang w:bidi="fa-IR"/>
        </w:rPr>
        <w:t>5-6</w:t>
      </w:r>
      <w:r w:rsidRPr="00282FCC">
        <w:rPr>
          <w:rFonts w:cs="B Nazanin" w:hint="cs"/>
          <w:sz w:val="24"/>
          <w:szCs w:val="24"/>
          <w:rtl/>
          <w:lang w:bidi="fa-IR"/>
        </w:rPr>
        <w:t xml:space="preserve">:  سرعت زاویه‌ای در راستای </w:t>
      </w:r>
      <w:r w:rsidR="00C31AC5">
        <w:rPr>
          <w:rFonts w:cs="B Nazanin" w:hint="cs"/>
          <w:sz w:val="24"/>
          <w:szCs w:val="24"/>
          <w:rtl/>
          <w:lang w:bidi="fa-IR"/>
        </w:rPr>
        <w:t xml:space="preserve">زاویه </w:t>
      </w:r>
      <w:r w:rsidRPr="00282FCC">
        <w:rPr>
          <w:rFonts w:cs="B Nazanin" w:hint="cs"/>
          <w:sz w:val="24"/>
          <w:szCs w:val="24"/>
          <w:rtl/>
          <w:lang w:bidi="fa-IR"/>
        </w:rPr>
        <w:t xml:space="preserve">پیچ به‌دست آمده از </w:t>
      </w:r>
      <w:r>
        <w:rPr>
          <w:rFonts w:cs="B Nazanin" w:hint="cs"/>
          <w:sz w:val="24"/>
          <w:szCs w:val="24"/>
          <w:rtl/>
          <w:lang w:bidi="fa-IR"/>
        </w:rPr>
        <w:t>ژایروسکوپ</w:t>
      </w:r>
    </w:p>
    <w:bookmarkEnd w:id="819"/>
    <w:p w14:paraId="776D9F7A" w14:textId="31737502" w:rsidR="00F131CD" w:rsidRDefault="00F131CD" w:rsidP="00EF0908">
      <w:pPr>
        <w:tabs>
          <w:tab w:val="left" w:pos="2670"/>
        </w:tabs>
        <w:bidi/>
        <w:spacing w:line="276" w:lineRule="auto"/>
        <w:jc w:val="lowKashida"/>
        <w:rPr>
          <w:rFonts w:cs="B Nazanin"/>
          <w:color w:val="C00000"/>
          <w:sz w:val="28"/>
          <w:szCs w:val="28"/>
          <w:rtl/>
          <w:lang w:bidi="fa-IR"/>
        </w:rPr>
      </w:pPr>
    </w:p>
    <w:p w14:paraId="438C04A1" w14:textId="349FED5A" w:rsidR="00F131CD" w:rsidRDefault="00F131CD" w:rsidP="00EF0908">
      <w:pPr>
        <w:tabs>
          <w:tab w:val="left" w:pos="2670"/>
        </w:tabs>
        <w:bidi/>
        <w:spacing w:line="276" w:lineRule="auto"/>
        <w:jc w:val="lowKashida"/>
        <w:rPr>
          <w:rFonts w:cs="B Nazanin"/>
          <w:color w:val="C00000"/>
          <w:sz w:val="28"/>
          <w:szCs w:val="28"/>
          <w:rtl/>
          <w:lang w:bidi="fa-IR"/>
        </w:rPr>
      </w:pPr>
    </w:p>
    <w:p w14:paraId="6D9A7152" w14:textId="45DF2FFD" w:rsidR="00F131CD" w:rsidRDefault="00F131CD" w:rsidP="00EF0908">
      <w:pPr>
        <w:tabs>
          <w:tab w:val="left" w:pos="2670"/>
        </w:tabs>
        <w:bidi/>
        <w:spacing w:line="276" w:lineRule="auto"/>
        <w:jc w:val="lowKashida"/>
        <w:rPr>
          <w:rFonts w:cs="B Nazanin"/>
          <w:color w:val="C00000"/>
          <w:sz w:val="28"/>
          <w:szCs w:val="28"/>
          <w:rtl/>
          <w:lang w:bidi="fa-IR"/>
        </w:rPr>
      </w:pPr>
    </w:p>
    <w:p w14:paraId="58FA5903" w14:textId="6813B192" w:rsidR="00F131CD" w:rsidRDefault="00CC0A79" w:rsidP="00EF0908">
      <w:pPr>
        <w:tabs>
          <w:tab w:val="left" w:pos="2670"/>
        </w:tabs>
        <w:bidi/>
        <w:spacing w:line="276" w:lineRule="auto"/>
        <w:jc w:val="lowKashida"/>
        <w:rPr>
          <w:rFonts w:cs="B Nazanin"/>
          <w:color w:val="C00000"/>
          <w:sz w:val="28"/>
          <w:szCs w:val="2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979776" behindDoc="0" locked="0" layoutInCell="1" allowOverlap="1" wp14:anchorId="6A54A34F" wp14:editId="1149F356">
            <wp:simplePos x="0" y="0"/>
            <wp:positionH relativeFrom="margin">
              <wp:posOffset>934027</wp:posOffset>
            </wp:positionH>
            <wp:positionV relativeFrom="paragraph">
              <wp:posOffset>-199736</wp:posOffset>
            </wp:positionV>
            <wp:extent cx="3858768" cy="3017520"/>
            <wp:effectExtent l="0" t="0" r="8890" b="0"/>
            <wp:wrapNone/>
            <wp:docPr id="299" name="Picture 2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35BC9B" w14:textId="4E42C7F3" w:rsidR="00F131CD" w:rsidRDefault="00F131CD" w:rsidP="00EF0908">
      <w:pPr>
        <w:tabs>
          <w:tab w:val="left" w:pos="2670"/>
        </w:tabs>
        <w:bidi/>
        <w:spacing w:line="276" w:lineRule="auto"/>
        <w:jc w:val="lowKashida"/>
        <w:rPr>
          <w:rFonts w:cs="B Nazanin"/>
          <w:color w:val="C00000"/>
          <w:sz w:val="28"/>
          <w:szCs w:val="28"/>
          <w:rtl/>
          <w:lang w:bidi="fa-IR"/>
        </w:rPr>
      </w:pPr>
    </w:p>
    <w:p w14:paraId="03914B19" w14:textId="56900F12" w:rsidR="00F131CD" w:rsidRDefault="00CC0A79" w:rsidP="00EF0908">
      <w:pPr>
        <w:tabs>
          <w:tab w:val="left" w:pos="2670"/>
        </w:tabs>
        <w:bidi/>
        <w:spacing w:line="276" w:lineRule="auto"/>
        <w:jc w:val="lowKashida"/>
        <w:rPr>
          <w:rFonts w:cs="B Nazanin"/>
          <w:color w:val="C00000"/>
          <w:sz w:val="28"/>
          <w:szCs w:val="28"/>
          <w:rtl/>
          <w:lang w:bidi="fa-IR"/>
        </w:rPr>
      </w:pPr>
      <w:r>
        <w:rPr>
          <w:rFonts w:cs="B Nazanin"/>
          <w:noProof/>
          <w:color w:val="C00000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713DD8CA" wp14:editId="183FE9D1">
                <wp:simplePos x="0" y="0"/>
                <wp:positionH relativeFrom="column">
                  <wp:posOffset>445655</wp:posOffset>
                </wp:positionH>
                <wp:positionV relativeFrom="paragraph">
                  <wp:posOffset>151187</wp:posOffset>
                </wp:positionV>
                <wp:extent cx="668656" cy="267337"/>
                <wp:effectExtent l="0" t="8890" r="8255" b="8255"/>
                <wp:wrapNone/>
                <wp:docPr id="309" name="Text Box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668656" cy="2673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D12186B" w14:textId="701007B7" w:rsidR="002F3FC5" w:rsidRPr="00C31AC5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lang w:bidi="fa-IR"/>
                              </w:rPr>
                            </w:pPr>
                            <w:r w:rsidRPr="00C31AC5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lang w:bidi="fa-IR"/>
                              </w:rPr>
                              <w:t>W(m/s)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713DD8CA" id="Text Box 309" o:spid="_x0000_s1193" type="#_x0000_t202" style="position:absolute;left:0;text-align:left;margin-left:35.1pt;margin-top:11.9pt;width:52.65pt;height:21.05pt;rotation:-90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" fillcolor="white [3201]" stroked="f" strokeweight=".5pt">
                <v:textbox>
                  <w:txbxContent>
                    <w:p w14:paraId="1D12186B" w14:textId="701007B7" w:rsidR="002F3FC5" w:rsidRPr="00C31AC5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  <w:lang w:bidi="fa-IR"/>
                        </w:rPr>
                      </w:pPr>
                      <w:r w:rsidRPr="00C31AC5">
                        <w:rPr>
                          <w:rFonts w:asciiTheme="majorBidi" w:hAnsiTheme="majorBidi" w:cstheme="majorBidi"/>
                          <w:sz w:val="24"/>
                          <w:szCs w:val="24"/>
                          <w:lang w:bidi="fa-IR"/>
                        </w:rPr>
                        <w:t>W(m/s)</w:t>
                      </w:r>
                    </w:p>
                  </w:txbxContent>
                </v:textbox>
              </v:shape>
            </w:pict>
          </mc:Fallback>
        </mc:AlternateContent>
      </w:r>
    </w:p>
    <w:p w14:paraId="77FAA7D0" w14:textId="77777777" w:rsidR="00F131CD" w:rsidRDefault="00F131CD" w:rsidP="00EF0908">
      <w:pPr>
        <w:tabs>
          <w:tab w:val="left" w:pos="2670"/>
        </w:tabs>
        <w:bidi/>
        <w:spacing w:line="276" w:lineRule="auto"/>
        <w:jc w:val="lowKashida"/>
        <w:rPr>
          <w:rFonts w:cs="B Nazanin"/>
          <w:color w:val="C00000"/>
          <w:sz w:val="28"/>
          <w:szCs w:val="28"/>
          <w:rtl/>
          <w:lang w:bidi="fa-IR"/>
        </w:rPr>
      </w:pPr>
    </w:p>
    <w:p w14:paraId="6604DD6E" w14:textId="77777777" w:rsidR="00F131CD" w:rsidRDefault="00F131CD" w:rsidP="00EF0908">
      <w:pPr>
        <w:tabs>
          <w:tab w:val="left" w:pos="2670"/>
        </w:tabs>
        <w:bidi/>
        <w:spacing w:line="276" w:lineRule="auto"/>
        <w:jc w:val="lowKashida"/>
        <w:rPr>
          <w:rFonts w:cs="B Nazanin"/>
          <w:color w:val="C00000"/>
          <w:sz w:val="28"/>
          <w:szCs w:val="28"/>
          <w:rtl/>
          <w:lang w:bidi="fa-IR"/>
        </w:rPr>
      </w:pPr>
    </w:p>
    <w:p w14:paraId="63AFC35D" w14:textId="60C1D7F0" w:rsidR="00F131CD" w:rsidRDefault="00F131CD" w:rsidP="00EF0908">
      <w:pPr>
        <w:tabs>
          <w:tab w:val="left" w:pos="2670"/>
        </w:tabs>
        <w:bidi/>
        <w:spacing w:line="276" w:lineRule="auto"/>
        <w:jc w:val="lowKashida"/>
        <w:rPr>
          <w:rFonts w:cs="B Nazanin"/>
          <w:color w:val="C00000"/>
          <w:sz w:val="28"/>
          <w:szCs w:val="28"/>
          <w:rtl/>
          <w:lang w:bidi="fa-IR"/>
        </w:rPr>
      </w:pPr>
    </w:p>
    <w:p w14:paraId="24FB609F" w14:textId="048A3F60" w:rsidR="00CC0A79" w:rsidRDefault="00CC0A79" w:rsidP="00EF0908">
      <w:pPr>
        <w:tabs>
          <w:tab w:val="left" w:pos="2670"/>
        </w:tabs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275AAA84" w14:textId="0785F58C" w:rsidR="00CC0A79" w:rsidRDefault="00CC0A79" w:rsidP="00CC0A79">
      <w:pPr>
        <w:tabs>
          <w:tab w:val="left" w:pos="2670"/>
        </w:tabs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  <w:r>
        <w:rPr>
          <w:rFonts w:cs="B Nazanin"/>
          <w:noProof/>
          <w:color w:val="C00000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1BA67007" wp14:editId="6441C510">
                <wp:simplePos x="0" y="0"/>
                <wp:positionH relativeFrom="column">
                  <wp:posOffset>2430087</wp:posOffset>
                </wp:positionH>
                <wp:positionV relativeFrom="paragraph">
                  <wp:posOffset>34290</wp:posOffset>
                </wp:positionV>
                <wp:extent cx="685800" cy="304800"/>
                <wp:effectExtent l="0" t="0" r="0" b="0"/>
                <wp:wrapNone/>
                <wp:docPr id="310" name="Text Box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26B5309" w14:textId="147E0224" w:rsidR="002F3FC5" w:rsidRPr="003E7A90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3E7A90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1BA67007" id="Text Box 310" o:spid="_x0000_s1194" type="#_x0000_t202" style="position:absolute;left:0;text-align:left;margin-left:191.35pt;margin-top:2.7pt;width:54pt;height:24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" fillcolor="white [3201]" stroked="f" strokeweight=".5pt">
                <v:textbox>
                  <w:txbxContent>
                    <w:p w14:paraId="226B5309" w14:textId="147E0224" w:rsidR="002F3FC5" w:rsidRPr="003E7A90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3E7A90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</w:p>
    <w:p w14:paraId="451B608E" w14:textId="5AB686B5" w:rsidR="00F131CD" w:rsidRDefault="00F131CD" w:rsidP="00CC0A79">
      <w:pPr>
        <w:tabs>
          <w:tab w:val="left" w:pos="2670"/>
        </w:tabs>
        <w:bidi/>
        <w:spacing w:line="276" w:lineRule="auto"/>
        <w:jc w:val="center"/>
        <w:rPr>
          <w:rFonts w:cs="B Nazanin"/>
          <w:sz w:val="24"/>
          <w:szCs w:val="24"/>
          <w:rtl/>
          <w:lang w:bidi="fa-IR"/>
        </w:rPr>
      </w:pPr>
      <w:bookmarkStart w:id="820" w:name="_Hlk96695011"/>
      <w:r w:rsidRPr="00282FCC">
        <w:rPr>
          <w:rFonts w:cs="B Nazanin" w:hint="cs"/>
          <w:sz w:val="24"/>
          <w:szCs w:val="24"/>
          <w:rtl/>
          <w:lang w:bidi="fa-IR"/>
        </w:rPr>
        <w:t>شکل</w:t>
      </w:r>
      <w:r w:rsidR="00EF0908">
        <w:rPr>
          <w:rFonts w:cs="B Nazanin" w:hint="cs"/>
          <w:sz w:val="24"/>
          <w:szCs w:val="24"/>
          <w:rtl/>
          <w:lang w:bidi="fa-IR"/>
        </w:rPr>
        <w:t>5-7</w:t>
      </w:r>
      <w:r w:rsidRPr="00282FCC">
        <w:rPr>
          <w:rFonts w:cs="B Nazanin" w:hint="cs"/>
          <w:sz w:val="24"/>
          <w:szCs w:val="24"/>
          <w:rtl/>
          <w:lang w:bidi="fa-IR"/>
        </w:rPr>
        <w:t xml:space="preserve">:  سرعت زاویه‌ای در راستای </w:t>
      </w:r>
      <w:r w:rsidR="00C31AC5">
        <w:rPr>
          <w:rFonts w:cs="B Nazanin" w:hint="cs"/>
          <w:sz w:val="24"/>
          <w:szCs w:val="24"/>
          <w:rtl/>
          <w:lang w:bidi="fa-IR"/>
        </w:rPr>
        <w:t xml:space="preserve">زاویه </w:t>
      </w:r>
      <w:r w:rsidRPr="00282FCC">
        <w:rPr>
          <w:rFonts w:cs="B Nazanin" w:hint="cs"/>
          <w:sz w:val="24"/>
          <w:szCs w:val="24"/>
          <w:rtl/>
          <w:lang w:bidi="fa-IR"/>
        </w:rPr>
        <w:t>رول به‌دست آمده از ژایروسکوپ</w:t>
      </w:r>
    </w:p>
    <w:bookmarkEnd w:id="820"/>
    <w:p w14:paraId="71F0CAAA" w14:textId="590AA5B8" w:rsidR="003E7A90" w:rsidRDefault="00CC0A79" w:rsidP="00EF0908">
      <w:pPr>
        <w:tabs>
          <w:tab w:val="left" w:pos="2670"/>
        </w:tabs>
        <w:bidi/>
        <w:spacing w:line="276" w:lineRule="auto"/>
        <w:jc w:val="lowKashida"/>
        <w:rPr>
          <w:rFonts w:cs="B Nazanin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981824" behindDoc="0" locked="0" layoutInCell="1" allowOverlap="1" wp14:anchorId="35B92BA3" wp14:editId="1E9026C1">
            <wp:simplePos x="0" y="0"/>
            <wp:positionH relativeFrom="margin">
              <wp:posOffset>898467</wp:posOffset>
            </wp:positionH>
            <wp:positionV relativeFrom="paragraph">
              <wp:posOffset>8890</wp:posOffset>
            </wp:positionV>
            <wp:extent cx="3858768" cy="3017520"/>
            <wp:effectExtent l="0" t="0" r="8890" b="0"/>
            <wp:wrapNone/>
            <wp:docPr id="300" name="Picture 3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53FB22" w14:textId="13161546" w:rsidR="00F131CD" w:rsidRDefault="00F131CD" w:rsidP="00EF0908">
      <w:pPr>
        <w:tabs>
          <w:tab w:val="left" w:pos="2670"/>
        </w:tabs>
        <w:bidi/>
        <w:spacing w:line="276" w:lineRule="auto"/>
        <w:jc w:val="lowKashida"/>
        <w:rPr>
          <w:rFonts w:cs="B Nazanin"/>
          <w:sz w:val="24"/>
          <w:szCs w:val="24"/>
          <w:rtl/>
          <w:lang w:bidi="fa-IR"/>
        </w:rPr>
      </w:pPr>
    </w:p>
    <w:p w14:paraId="1ED60F23" w14:textId="4D0878AF" w:rsidR="00F131CD" w:rsidRDefault="00F131CD" w:rsidP="00EF0908">
      <w:pPr>
        <w:tabs>
          <w:tab w:val="left" w:pos="2670"/>
        </w:tabs>
        <w:bidi/>
        <w:spacing w:line="276" w:lineRule="auto"/>
        <w:jc w:val="lowKashida"/>
        <w:rPr>
          <w:rFonts w:cs="B Nazanin"/>
          <w:sz w:val="24"/>
          <w:szCs w:val="24"/>
          <w:rtl/>
          <w:lang w:bidi="fa-IR"/>
        </w:rPr>
      </w:pPr>
    </w:p>
    <w:p w14:paraId="150F65A5" w14:textId="0C0CD798" w:rsidR="00F131CD" w:rsidRPr="00282FCC" w:rsidRDefault="00CC0A79" w:rsidP="00EF0908">
      <w:pPr>
        <w:tabs>
          <w:tab w:val="left" w:pos="2670"/>
        </w:tabs>
        <w:bidi/>
        <w:spacing w:line="276" w:lineRule="auto"/>
        <w:jc w:val="lowKashida"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color w:val="C00000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35089748" wp14:editId="2F69A432">
                <wp:simplePos x="0" y="0"/>
                <wp:positionH relativeFrom="column">
                  <wp:posOffset>261505</wp:posOffset>
                </wp:positionH>
                <wp:positionV relativeFrom="paragraph">
                  <wp:posOffset>172027</wp:posOffset>
                </wp:positionV>
                <wp:extent cx="1013460" cy="320040"/>
                <wp:effectExtent l="3810" t="0" r="0" b="0"/>
                <wp:wrapNone/>
                <wp:docPr id="311" name="Text Box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13460" cy="320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A0F447C" w14:textId="349171B0" w:rsidR="002F3FC5" w:rsidRPr="003E7A90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lang w:bidi="fa-IR"/>
                              </w:rPr>
                            </w:pPr>
                            <w:r w:rsidRPr="003E7A90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lang w:bidi="fa-IR"/>
                              </w:rPr>
                              <w:t>Roll(degree)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>
            <w:pict>
              <v:shape w14:anchorId="35089748" id="Text Box 311" o:spid="_x0000_s1195" type="#_x0000_t202" style="position:absolute;left:0;text-align:left;margin-left:20.6pt;margin-top:13.55pt;width:79.8pt;height:25.2pt;rotation:-90;z-index:251994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" fillcolor="white [3201]" stroked="f" strokeweight=".5pt">
                <v:textbox>
                  <w:txbxContent>
                    <w:p w14:paraId="1A0F447C" w14:textId="349171B0" w:rsidR="002F3FC5" w:rsidRPr="003E7A90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  <w:lang w:bidi="fa-IR"/>
                        </w:rPr>
                      </w:pPr>
                      <w:r w:rsidRPr="003E7A90">
                        <w:rPr>
                          <w:rFonts w:asciiTheme="majorBidi" w:hAnsiTheme="majorBidi" w:cstheme="majorBidi"/>
                          <w:sz w:val="24"/>
                          <w:szCs w:val="24"/>
                          <w:lang w:bidi="fa-IR"/>
                        </w:rPr>
                        <w:t>Roll(degree)</w:t>
                      </w:r>
                    </w:p>
                  </w:txbxContent>
                </v:textbox>
              </v:shape>
            </w:pict>
          </mc:Fallback>
        </mc:AlternateContent>
      </w:r>
    </w:p>
    <w:p w14:paraId="0ABB19B3" w14:textId="1B380357" w:rsidR="00F131CD" w:rsidRDefault="00F131CD" w:rsidP="00EF0908">
      <w:pPr>
        <w:tabs>
          <w:tab w:val="left" w:pos="2670"/>
        </w:tabs>
        <w:bidi/>
        <w:spacing w:line="276" w:lineRule="auto"/>
        <w:jc w:val="lowKashida"/>
        <w:rPr>
          <w:rFonts w:cs="B Nazanin"/>
          <w:color w:val="C00000"/>
          <w:sz w:val="28"/>
          <w:szCs w:val="28"/>
          <w:rtl/>
          <w:lang w:bidi="fa-IR"/>
        </w:rPr>
      </w:pPr>
    </w:p>
    <w:p w14:paraId="46D5A8B1" w14:textId="12BD87BB" w:rsidR="00F131CD" w:rsidRDefault="00F131CD" w:rsidP="00EF0908">
      <w:pPr>
        <w:tabs>
          <w:tab w:val="left" w:pos="2670"/>
        </w:tabs>
        <w:bidi/>
        <w:spacing w:line="276" w:lineRule="auto"/>
        <w:jc w:val="lowKashida"/>
        <w:rPr>
          <w:rFonts w:cs="B Nazanin"/>
          <w:color w:val="C00000"/>
          <w:sz w:val="28"/>
          <w:szCs w:val="28"/>
          <w:rtl/>
          <w:lang w:bidi="fa-IR"/>
        </w:rPr>
      </w:pPr>
    </w:p>
    <w:p w14:paraId="0DB55EC7" w14:textId="77777777" w:rsidR="00F131CD" w:rsidRDefault="00F131CD" w:rsidP="00EF0908">
      <w:pPr>
        <w:tabs>
          <w:tab w:val="left" w:pos="2670"/>
        </w:tabs>
        <w:bidi/>
        <w:spacing w:line="276" w:lineRule="auto"/>
        <w:jc w:val="lowKashida"/>
        <w:rPr>
          <w:rFonts w:cs="B Nazanin"/>
          <w:color w:val="C00000"/>
          <w:sz w:val="28"/>
          <w:szCs w:val="28"/>
          <w:rtl/>
          <w:lang w:bidi="fa-IR"/>
        </w:rPr>
      </w:pPr>
    </w:p>
    <w:p w14:paraId="0201AEEB" w14:textId="52EC4EDE" w:rsidR="00F131CD" w:rsidRDefault="00F131CD" w:rsidP="00EF0908">
      <w:pPr>
        <w:tabs>
          <w:tab w:val="left" w:pos="2670"/>
        </w:tabs>
        <w:bidi/>
        <w:spacing w:line="276" w:lineRule="auto"/>
        <w:jc w:val="lowKashida"/>
        <w:rPr>
          <w:rFonts w:cs="B Nazanin"/>
          <w:color w:val="C00000"/>
          <w:sz w:val="28"/>
          <w:szCs w:val="28"/>
          <w:rtl/>
          <w:lang w:bidi="fa-IR"/>
        </w:rPr>
      </w:pPr>
    </w:p>
    <w:p w14:paraId="15A030CF" w14:textId="04A6FDFE" w:rsidR="00F131CD" w:rsidRDefault="00CC0A79" w:rsidP="00EF0908">
      <w:pPr>
        <w:tabs>
          <w:tab w:val="left" w:pos="2670"/>
        </w:tabs>
        <w:bidi/>
        <w:spacing w:line="276" w:lineRule="auto"/>
        <w:jc w:val="lowKashida"/>
        <w:rPr>
          <w:rFonts w:cs="B Nazanin"/>
          <w:color w:val="C00000"/>
          <w:sz w:val="28"/>
          <w:szCs w:val="28"/>
          <w:rtl/>
          <w:lang w:bidi="fa-IR"/>
        </w:rPr>
      </w:pPr>
      <w:r>
        <w:rPr>
          <w:rFonts w:cs="B Nazanin"/>
          <w:noProof/>
          <w:color w:val="C00000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170EF5D5" wp14:editId="5CFBC782">
                <wp:simplePos x="0" y="0"/>
                <wp:positionH relativeFrom="column">
                  <wp:posOffset>2374669</wp:posOffset>
                </wp:positionH>
                <wp:positionV relativeFrom="paragraph">
                  <wp:posOffset>8486</wp:posOffset>
                </wp:positionV>
                <wp:extent cx="701040" cy="297180"/>
                <wp:effectExtent l="0" t="0" r="3810" b="7620"/>
                <wp:wrapNone/>
                <wp:docPr id="312" name="Text Box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1040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B621BA1" w14:textId="11C1CB2D" w:rsidR="002F3FC5" w:rsidRPr="003E7A90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3E7A90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170EF5D5" id="Text Box 312" o:spid="_x0000_s1196" type="#_x0000_t202" style="position:absolute;left:0;text-align:left;margin-left:187pt;margin-top:.65pt;width:55.2pt;height:23.4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" fillcolor="white [3201]" stroked="f" strokeweight=".5pt">
                <v:textbox>
                  <w:txbxContent>
                    <w:p w14:paraId="0B621BA1" w14:textId="11C1CB2D" w:rsidR="002F3FC5" w:rsidRPr="003E7A90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3E7A90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</w:p>
    <w:p w14:paraId="5CC39B53" w14:textId="314AC8E5" w:rsidR="00F131CD" w:rsidRPr="00AA771D" w:rsidRDefault="00F131CD" w:rsidP="00CC0A79">
      <w:pPr>
        <w:tabs>
          <w:tab w:val="left" w:pos="2670"/>
        </w:tabs>
        <w:bidi/>
        <w:spacing w:line="276" w:lineRule="auto"/>
        <w:jc w:val="center"/>
        <w:rPr>
          <w:rFonts w:cs="B Nazanin"/>
          <w:sz w:val="24"/>
          <w:szCs w:val="24"/>
          <w:rtl/>
          <w:lang w:bidi="fa-IR"/>
        </w:rPr>
      </w:pPr>
      <w:bookmarkStart w:id="821" w:name="_Hlk96695016"/>
      <w:r w:rsidRPr="00D54076">
        <w:rPr>
          <w:rFonts w:cs="B Nazanin" w:hint="cs"/>
          <w:sz w:val="24"/>
          <w:szCs w:val="24"/>
          <w:rtl/>
          <w:lang w:bidi="fa-IR"/>
        </w:rPr>
        <w:t>شکل</w:t>
      </w:r>
      <w:r w:rsidR="00EF0908">
        <w:rPr>
          <w:rFonts w:cs="B Nazanin" w:hint="cs"/>
          <w:sz w:val="24"/>
          <w:szCs w:val="24"/>
          <w:rtl/>
          <w:lang w:bidi="fa-IR"/>
        </w:rPr>
        <w:t>5-8</w:t>
      </w:r>
      <w:r w:rsidRPr="00D54076">
        <w:rPr>
          <w:rFonts w:cs="B Nazanin" w:hint="cs"/>
          <w:sz w:val="24"/>
          <w:szCs w:val="24"/>
          <w:rtl/>
          <w:lang w:bidi="fa-IR"/>
        </w:rPr>
        <w:t>: زاویه رول پس از ترکیب داده‌های سنسور به وسیله</w:t>
      </w:r>
      <w:r w:rsidR="003E7A90">
        <w:rPr>
          <w:rFonts w:cs="B Nazanin" w:hint="cs"/>
          <w:sz w:val="24"/>
          <w:szCs w:val="24"/>
          <w:rtl/>
          <w:lang w:bidi="fa-IR"/>
        </w:rPr>
        <w:t xml:space="preserve"> </w:t>
      </w:r>
      <w:r w:rsidRPr="00D54076">
        <w:rPr>
          <w:rFonts w:cs="B Nazanin" w:hint="cs"/>
          <w:sz w:val="24"/>
          <w:szCs w:val="24"/>
          <w:rtl/>
          <w:lang w:bidi="fa-IR"/>
        </w:rPr>
        <w:t>‌فیلترکالمن</w:t>
      </w:r>
    </w:p>
    <w:bookmarkEnd w:id="821"/>
    <w:p w14:paraId="572A9CE3" w14:textId="596DD43F" w:rsidR="00F131CD" w:rsidRDefault="00F131CD" w:rsidP="00EF0908">
      <w:pPr>
        <w:tabs>
          <w:tab w:val="left" w:pos="2670"/>
        </w:tabs>
        <w:bidi/>
        <w:spacing w:line="276" w:lineRule="auto"/>
        <w:jc w:val="lowKashida"/>
        <w:rPr>
          <w:rFonts w:cs="B Nazanin"/>
          <w:color w:val="C00000"/>
          <w:sz w:val="28"/>
          <w:szCs w:val="28"/>
          <w:rtl/>
          <w:lang w:bidi="fa-IR"/>
        </w:rPr>
      </w:pPr>
    </w:p>
    <w:p w14:paraId="18D19339" w14:textId="3180608B" w:rsidR="00F131CD" w:rsidRDefault="00F131CD" w:rsidP="00EF0908">
      <w:pPr>
        <w:tabs>
          <w:tab w:val="left" w:pos="2670"/>
        </w:tabs>
        <w:bidi/>
        <w:spacing w:line="276" w:lineRule="auto"/>
        <w:jc w:val="lowKashida"/>
        <w:rPr>
          <w:rFonts w:cs="B Nazanin"/>
          <w:color w:val="C00000"/>
          <w:sz w:val="28"/>
          <w:szCs w:val="28"/>
          <w:rtl/>
          <w:lang w:bidi="fa-IR"/>
        </w:rPr>
      </w:pPr>
    </w:p>
    <w:p w14:paraId="3B09B49E" w14:textId="657457B7" w:rsidR="00F131CD" w:rsidRDefault="00CC0A79" w:rsidP="00EF0908">
      <w:pPr>
        <w:tabs>
          <w:tab w:val="left" w:pos="2670"/>
        </w:tabs>
        <w:bidi/>
        <w:spacing w:line="276" w:lineRule="auto"/>
        <w:jc w:val="lowKashida"/>
        <w:rPr>
          <w:rFonts w:cs="B Nazanin"/>
          <w:color w:val="C00000"/>
          <w:sz w:val="28"/>
          <w:szCs w:val="2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975680" behindDoc="0" locked="0" layoutInCell="1" allowOverlap="1" wp14:anchorId="78D81229" wp14:editId="6A28C4C4">
            <wp:simplePos x="0" y="0"/>
            <wp:positionH relativeFrom="margin">
              <wp:posOffset>992851</wp:posOffset>
            </wp:positionH>
            <wp:positionV relativeFrom="paragraph">
              <wp:posOffset>-251113</wp:posOffset>
            </wp:positionV>
            <wp:extent cx="3858768" cy="3017520"/>
            <wp:effectExtent l="0" t="0" r="8890" b="0"/>
            <wp:wrapNone/>
            <wp:docPr id="301" name="Picture 3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62F31A" w14:textId="1D29C834" w:rsidR="00F131CD" w:rsidRDefault="00F131CD" w:rsidP="00EF0908">
      <w:pPr>
        <w:tabs>
          <w:tab w:val="left" w:pos="2670"/>
        </w:tabs>
        <w:bidi/>
        <w:spacing w:line="276" w:lineRule="auto"/>
        <w:jc w:val="lowKashida"/>
        <w:rPr>
          <w:rFonts w:cs="B Nazanin"/>
          <w:color w:val="C00000"/>
          <w:sz w:val="28"/>
          <w:szCs w:val="28"/>
          <w:rtl/>
          <w:lang w:bidi="fa-IR"/>
        </w:rPr>
      </w:pPr>
    </w:p>
    <w:p w14:paraId="35152741" w14:textId="70EE9138" w:rsidR="00F131CD" w:rsidRDefault="003E7A90" w:rsidP="00EF0908">
      <w:pPr>
        <w:tabs>
          <w:tab w:val="left" w:pos="2670"/>
        </w:tabs>
        <w:bidi/>
        <w:spacing w:line="276" w:lineRule="auto"/>
        <w:jc w:val="lowKashida"/>
        <w:rPr>
          <w:rFonts w:cs="B Nazanin"/>
          <w:color w:val="C00000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43D6C600" wp14:editId="1FD6DAF1">
                <wp:simplePos x="0" y="0"/>
                <wp:positionH relativeFrom="column">
                  <wp:posOffset>268085</wp:posOffset>
                </wp:positionH>
                <wp:positionV relativeFrom="paragraph">
                  <wp:posOffset>253134</wp:posOffset>
                </wp:positionV>
                <wp:extent cx="1036320" cy="335280"/>
                <wp:effectExtent l="7620" t="0" r="0" b="0"/>
                <wp:wrapNone/>
                <wp:docPr id="313" name="Text Box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36320" cy="335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461BA56" w14:textId="2729516B" w:rsidR="002F3FC5" w:rsidRPr="003E7A90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3E7A90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Pitch(degree)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43D6C600" id="Text Box 313" o:spid="_x0000_s1197" type="#_x0000_t202" style="position:absolute;left:0;text-align:left;margin-left:21.1pt;margin-top:19.95pt;width:81.6pt;height:26.4pt;rotation:-90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" fillcolor="white [3201]" stroked="f" strokeweight=".5pt">
                <v:textbox>
                  <w:txbxContent>
                    <w:p w14:paraId="6461BA56" w14:textId="2729516B" w:rsidR="002F3FC5" w:rsidRPr="003E7A90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3E7A90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Pitch(degree)</w:t>
                      </w:r>
                    </w:p>
                  </w:txbxContent>
                </v:textbox>
              </v:shape>
            </w:pict>
          </mc:Fallback>
        </mc:AlternateContent>
      </w:r>
    </w:p>
    <w:p w14:paraId="078FB75E" w14:textId="77777777" w:rsidR="00F131CD" w:rsidRDefault="00F131CD" w:rsidP="00EF0908">
      <w:pPr>
        <w:tabs>
          <w:tab w:val="left" w:pos="2670"/>
        </w:tabs>
        <w:bidi/>
        <w:spacing w:line="276" w:lineRule="auto"/>
        <w:jc w:val="lowKashida"/>
        <w:rPr>
          <w:rFonts w:cs="B Nazanin"/>
          <w:color w:val="C00000"/>
          <w:sz w:val="28"/>
          <w:szCs w:val="28"/>
          <w:rtl/>
          <w:lang w:bidi="fa-IR"/>
        </w:rPr>
      </w:pPr>
    </w:p>
    <w:p w14:paraId="2F7A40F4" w14:textId="77777777" w:rsidR="00F131CD" w:rsidRDefault="00F131CD" w:rsidP="00EF0908">
      <w:pPr>
        <w:tabs>
          <w:tab w:val="left" w:pos="2670"/>
        </w:tabs>
        <w:bidi/>
        <w:spacing w:line="276" w:lineRule="auto"/>
        <w:jc w:val="lowKashida"/>
        <w:rPr>
          <w:rFonts w:cs="B Nazanin"/>
          <w:color w:val="C00000"/>
          <w:sz w:val="28"/>
          <w:szCs w:val="28"/>
          <w:rtl/>
          <w:lang w:bidi="fa-IR"/>
        </w:rPr>
      </w:pPr>
    </w:p>
    <w:p w14:paraId="001AA623" w14:textId="77777777" w:rsidR="00F131CD" w:rsidRDefault="00F131CD" w:rsidP="00EF0908">
      <w:pPr>
        <w:tabs>
          <w:tab w:val="left" w:pos="2670"/>
        </w:tabs>
        <w:bidi/>
        <w:spacing w:line="276" w:lineRule="auto"/>
        <w:jc w:val="lowKashida"/>
        <w:rPr>
          <w:rFonts w:cs="B Nazanin"/>
          <w:color w:val="C00000"/>
          <w:sz w:val="28"/>
          <w:szCs w:val="28"/>
          <w:rtl/>
          <w:lang w:bidi="fa-IR"/>
        </w:rPr>
      </w:pPr>
    </w:p>
    <w:p w14:paraId="4E924194" w14:textId="54226D80" w:rsidR="003E7A90" w:rsidRDefault="003E7A90" w:rsidP="00EF0908">
      <w:pPr>
        <w:tabs>
          <w:tab w:val="left" w:pos="2670"/>
        </w:tabs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574E96B9" w14:textId="47CFB8A4" w:rsidR="003E7A90" w:rsidRDefault="00CC0A79" w:rsidP="00EF0908">
      <w:pPr>
        <w:tabs>
          <w:tab w:val="left" w:pos="2670"/>
        </w:tabs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  <w:r>
        <w:rPr>
          <w:rFonts w:cs="B Nazani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D845B89" wp14:editId="06EB5010">
                <wp:simplePos x="0" y="0"/>
                <wp:positionH relativeFrom="margin">
                  <wp:align>center</wp:align>
                </wp:positionH>
                <wp:positionV relativeFrom="paragraph">
                  <wp:posOffset>5715</wp:posOffset>
                </wp:positionV>
                <wp:extent cx="754380" cy="281940"/>
                <wp:effectExtent l="0" t="0" r="7620" b="3810"/>
                <wp:wrapNone/>
                <wp:docPr id="314" name="Text Box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4380" cy="281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0248CCA" w14:textId="7AD91C6F" w:rsidR="002F3FC5" w:rsidRPr="003E7A90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3E7A90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>
            <w:pict>
              <v:shape w14:anchorId="4D845B89" id="Text Box 314" o:spid="_x0000_s1198" type="#_x0000_t202" style="position:absolute;left:0;text-align:left;margin-left:0;margin-top:.45pt;width:59.4pt;height:22.2pt;z-index:25199718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" fillcolor="white [3201]" stroked="f" strokeweight=".5pt">
                <v:textbox>
                  <w:txbxContent>
                    <w:p w14:paraId="40248CCA" w14:textId="7AD91C6F" w:rsidR="002F3FC5" w:rsidRPr="003E7A90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3E7A90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bookmarkStart w:id="822" w:name="_Hlk96695024"/>
    </w:p>
    <w:p w14:paraId="196449DC" w14:textId="2475E11D" w:rsidR="00F131CD" w:rsidRPr="00AA771D" w:rsidRDefault="00F131CD" w:rsidP="00CC0A79">
      <w:pPr>
        <w:tabs>
          <w:tab w:val="left" w:pos="2670"/>
        </w:tabs>
        <w:bidi/>
        <w:spacing w:line="276" w:lineRule="auto"/>
        <w:jc w:val="center"/>
        <w:rPr>
          <w:rFonts w:cs="B Nazanin"/>
          <w:sz w:val="24"/>
          <w:szCs w:val="24"/>
          <w:rtl/>
          <w:lang w:bidi="fa-IR"/>
        </w:rPr>
      </w:pPr>
      <w:r w:rsidRPr="00AA771D">
        <w:rPr>
          <w:rFonts w:cs="B Nazanin" w:hint="cs"/>
          <w:sz w:val="24"/>
          <w:szCs w:val="24"/>
          <w:rtl/>
          <w:lang w:bidi="fa-IR"/>
        </w:rPr>
        <w:t>شک</w:t>
      </w:r>
      <w:r w:rsidR="00EF0908">
        <w:rPr>
          <w:rFonts w:cs="B Nazanin" w:hint="cs"/>
          <w:sz w:val="24"/>
          <w:szCs w:val="24"/>
          <w:rtl/>
          <w:lang w:bidi="fa-IR"/>
        </w:rPr>
        <w:t>ل 5-9</w:t>
      </w:r>
      <w:r w:rsidRPr="00AA771D">
        <w:rPr>
          <w:rFonts w:cs="B Nazanin" w:hint="cs"/>
          <w:sz w:val="24"/>
          <w:szCs w:val="24"/>
          <w:rtl/>
          <w:lang w:bidi="fa-IR"/>
        </w:rPr>
        <w:t>: زاویه پیچ پس از ترکیب داده‌های سنسور به وسیله</w:t>
      </w:r>
      <w:r w:rsidR="003E7A90">
        <w:rPr>
          <w:rFonts w:cs="B Nazanin" w:hint="cs"/>
          <w:sz w:val="24"/>
          <w:szCs w:val="24"/>
          <w:rtl/>
          <w:lang w:bidi="fa-IR"/>
        </w:rPr>
        <w:t xml:space="preserve"> </w:t>
      </w:r>
      <w:r w:rsidRPr="00AA771D">
        <w:rPr>
          <w:rFonts w:cs="B Nazanin" w:hint="cs"/>
          <w:sz w:val="24"/>
          <w:szCs w:val="24"/>
          <w:rtl/>
          <w:lang w:bidi="fa-IR"/>
        </w:rPr>
        <w:t>‌فیلترکالمن</w:t>
      </w:r>
    </w:p>
    <w:bookmarkEnd w:id="822"/>
    <w:p w14:paraId="672CFBE4" w14:textId="2E4EF652" w:rsidR="00F131CD" w:rsidRDefault="003E7A90" w:rsidP="00EF0908">
      <w:pPr>
        <w:tabs>
          <w:tab w:val="left" w:pos="2670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 w:rsidRPr="003E7A90">
        <w:rPr>
          <w:rFonts w:cs="B Nazanin" w:hint="cs"/>
          <w:sz w:val="28"/>
          <w:szCs w:val="28"/>
          <w:rtl/>
          <w:lang w:bidi="fa-IR"/>
        </w:rPr>
        <w:t xml:space="preserve">همانطورکه در شکل </w:t>
      </w:r>
      <w:r w:rsidR="00EF0908">
        <w:rPr>
          <w:rFonts w:cs="B Nazanin" w:hint="cs"/>
          <w:sz w:val="28"/>
          <w:szCs w:val="28"/>
          <w:rtl/>
          <w:lang w:bidi="fa-IR"/>
        </w:rPr>
        <w:t>5-8</w:t>
      </w:r>
      <w:r w:rsidRPr="003E7A90">
        <w:rPr>
          <w:rFonts w:cs="B Nazanin" w:hint="cs"/>
          <w:sz w:val="28"/>
          <w:szCs w:val="28"/>
          <w:rtl/>
          <w:lang w:bidi="fa-IR"/>
        </w:rPr>
        <w:t xml:space="preserve"> و شکل </w:t>
      </w:r>
      <w:r w:rsidR="00EF0908">
        <w:rPr>
          <w:rFonts w:cs="B Nazanin" w:hint="cs"/>
          <w:sz w:val="28"/>
          <w:szCs w:val="28"/>
          <w:rtl/>
          <w:lang w:bidi="fa-IR"/>
        </w:rPr>
        <w:t>5-9</w:t>
      </w:r>
      <w:r w:rsidRPr="003E7A90">
        <w:rPr>
          <w:rFonts w:cs="B Nazanin" w:hint="cs"/>
          <w:sz w:val="28"/>
          <w:szCs w:val="28"/>
          <w:rtl/>
          <w:lang w:bidi="fa-IR"/>
        </w:rPr>
        <w:t xml:space="preserve"> دیده‌می شود از ثانیه 5 به بعد که موتورها روشن می‌شوند فیلترکالمن به خوبی نویز را کاهش می‌دهد و زاویه را با دقت بالایی نمایش می‌دهد. </w:t>
      </w:r>
    </w:p>
    <w:p w14:paraId="23A3C07F" w14:textId="0ABA8D59" w:rsidR="00F30224" w:rsidRDefault="00CC0A79" w:rsidP="00EF0908">
      <w:pPr>
        <w:tabs>
          <w:tab w:val="left" w:pos="2670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2001280" behindDoc="0" locked="0" layoutInCell="1" allowOverlap="1" wp14:anchorId="45425E54" wp14:editId="782F15A0">
            <wp:simplePos x="0" y="0"/>
            <wp:positionH relativeFrom="margin">
              <wp:posOffset>1011267</wp:posOffset>
            </wp:positionH>
            <wp:positionV relativeFrom="paragraph">
              <wp:posOffset>713567</wp:posOffset>
            </wp:positionV>
            <wp:extent cx="3858768" cy="3017520"/>
            <wp:effectExtent l="0" t="0" r="8890" b="0"/>
            <wp:wrapNone/>
            <wp:docPr id="316" name="Picture 3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0224">
        <w:rPr>
          <w:rFonts w:cs="B Nazanin" w:hint="cs"/>
          <w:sz w:val="28"/>
          <w:szCs w:val="28"/>
          <w:rtl/>
          <w:lang w:bidi="fa-IR"/>
        </w:rPr>
        <w:t xml:space="preserve">     فیلترکامپلمنتری نوع دیگری از فیلتراست که توانایی کاهش نویز را دارد برای مقایسه عملکرد دو فیلتر، زاویه رول و پیچ را پس از اعمال فیلتر کامپلمنتری به دست</w:t>
      </w:r>
      <w:r w:rsidR="00A37EFC">
        <w:rPr>
          <w:rFonts w:cs="B Nazanin" w:hint="eastAsia"/>
          <w:sz w:val="28"/>
          <w:szCs w:val="28"/>
          <w:rtl/>
          <w:lang w:bidi="fa-IR"/>
        </w:rPr>
        <w:t>‌</w:t>
      </w:r>
      <w:r w:rsidR="00F30224">
        <w:rPr>
          <w:rFonts w:cs="B Nazanin" w:hint="cs"/>
          <w:sz w:val="28"/>
          <w:szCs w:val="28"/>
          <w:rtl/>
          <w:lang w:bidi="fa-IR"/>
        </w:rPr>
        <w:t>آوردیم که در شکل</w:t>
      </w:r>
      <w:r w:rsidR="00EF0908">
        <w:rPr>
          <w:rFonts w:cs="B Nazanin" w:hint="cs"/>
          <w:sz w:val="28"/>
          <w:szCs w:val="28"/>
          <w:rtl/>
          <w:lang w:bidi="fa-IR"/>
        </w:rPr>
        <w:t>5-10</w:t>
      </w:r>
      <w:r w:rsidR="00F30224">
        <w:rPr>
          <w:rFonts w:cs="B Nazanin" w:hint="cs"/>
          <w:sz w:val="28"/>
          <w:szCs w:val="28"/>
          <w:rtl/>
          <w:lang w:bidi="fa-IR"/>
        </w:rPr>
        <w:t xml:space="preserve"> و شک</w:t>
      </w:r>
      <w:r w:rsidR="00EF0908">
        <w:rPr>
          <w:rFonts w:cs="B Nazanin" w:hint="cs"/>
          <w:sz w:val="28"/>
          <w:szCs w:val="28"/>
          <w:rtl/>
          <w:lang w:bidi="fa-IR"/>
        </w:rPr>
        <w:t>ل 5-11</w:t>
      </w:r>
      <w:r w:rsidR="00F30224">
        <w:rPr>
          <w:rFonts w:cs="B Nazanin"/>
          <w:sz w:val="28"/>
          <w:szCs w:val="28"/>
          <w:lang w:bidi="fa-IR"/>
        </w:rPr>
        <w:t xml:space="preserve"> </w:t>
      </w:r>
      <w:r w:rsidR="00F30224">
        <w:rPr>
          <w:rFonts w:cs="B Nazanin" w:hint="cs"/>
          <w:sz w:val="28"/>
          <w:szCs w:val="28"/>
          <w:rtl/>
          <w:lang w:bidi="fa-IR"/>
        </w:rPr>
        <w:t>نمایش دادیم.</w:t>
      </w:r>
    </w:p>
    <w:p w14:paraId="7FC85789" w14:textId="02648CB0" w:rsidR="00F30224" w:rsidRDefault="00F30224" w:rsidP="00EF0908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43D3103D" w14:textId="6F85F58E" w:rsidR="00F30224" w:rsidRDefault="00F30224" w:rsidP="00EF0908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1322DC8A" w14:textId="66D0EB49" w:rsidR="00F30224" w:rsidRDefault="00CC0A79" w:rsidP="00EF0908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4AC6F121" wp14:editId="7419F694">
                <wp:simplePos x="0" y="0"/>
                <wp:positionH relativeFrom="column">
                  <wp:posOffset>291609</wp:posOffset>
                </wp:positionH>
                <wp:positionV relativeFrom="paragraph">
                  <wp:posOffset>144809</wp:posOffset>
                </wp:positionV>
                <wp:extent cx="1095375" cy="342900"/>
                <wp:effectExtent l="0" t="4762" r="4762" b="4763"/>
                <wp:wrapNone/>
                <wp:docPr id="317" name="Text Box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95375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94A55AB" w14:textId="3BE23CAA" w:rsidR="002F3FC5" w:rsidRPr="00F30224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F30224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Roll(degree)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4AC6F121" id="Text Box 317" o:spid="_x0000_s1199" type="#_x0000_t202" style="position:absolute;left:0;text-align:left;margin-left:22.95pt;margin-top:11.4pt;width:86.25pt;height:27pt;rotation:-90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" fillcolor="white [3201]" stroked="f" strokeweight=".5pt">
                <v:textbox>
                  <w:txbxContent>
                    <w:p w14:paraId="794A55AB" w14:textId="3BE23CAA" w:rsidR="002F3FC5" w:rsidRPr="00F30224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F30224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Roll(degree)</w:t>
                      </w:r>
                    </w:p>
                  </w:txbxContent>
                </v:textbox>
              </v:shape>
            </w:pict>
          </mc:Fallback>
        </mc:AlternateContent>
      </w:r>
    </w:p>
    <w:p w14:paraId="3B734E95" w14:textId="44C8CF99" w:rsidR="00F30224" w:rsidRDefault="00F30224" w:rsidP="00EF0908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519A89A9" w14:textId="36E61186" w:rsidR="00F30224" w:rsidRDefault="00F30224" w:rsidP="00EF0908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30A008F0" w14:textId="77777777" w:rsidR="00F30224" w:rsidRDefault="00F30224" w:rsidP="00EF0908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0683B249" w14:textId="2EDAEF15" w:rsidR="00F30224" w:rsidRDefault="00CC0A79" w:rsidP="00EF0908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noProof/>
          <w:sz w:val="24"/>
          <w:szCs w:val="24"/>
          <w:rtl/>
        </w:rPr>
        <w:lastRenderedPageBreak/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66603320" wp14:editId="3FF98C34">
                <wp:simplePos x="0" y="0"/>
                <wp:positionH relativeFrom="margin">
                  <wp:posOffset>2694709</wp:posOffset>
                </wp:positionH>
                <wp:positionV relativeFrom="paragraph">
                  <wp:posOffset>185593</wp:posOffset>
                </wp:positionV>
                <wp:extent cx="637309" cy="235527"/>
                <wp:effectExtent l="0" t="0" r="0" b="0"/>
                <wp:wrapNone/>
                <wp:docPr id="318" name="Text Box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7309" cy="2355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B39900A" w14:textId="4266CFCA" w:rsidR="002F3FC5" w:rsidRPr="00F30224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F30224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66603320" id="Text Box 318" o:spid="_x0000_s1200" type="#_x0000_t202" style="position:absolute;left:0;text-align:left;margin-left:212.2pt;margin-top:14.6pt;width:50.2pt;height:18.55pt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" fillcolor="white [3201]" stroked="f" strokeweight=".5pt">
                <v:textbox>
                  <w:txbxContent>
                    <w:p w14:paraId="6B39900A" w14:textId="4266CFCA" w:rsidR="002F3FC5" w:rsidRPr="00F30224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F30224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E92F24F" w14:textId="63847EA1" w:rsidR="00F30224" w:rsidRPr="00CC0A79" w:rsidRDefault="00F30224" w:rsidP="00CC0A79">
      <w:pPr>
        <w:bidi/>
        <w:spacing w:line="276" w:lineRule="auto"/>
        <w:jc w:val="center"/>
        <w:rPr>
          <w:rFonts w:cs="B Nazanin"/>
          <w:sz w:val="24"/>
          <w:szCs w:val="24"/>
          <w:rtl/>
          <w:lang w:bidi="fa-IR"/>
        </w:rPr>
      </w:pPr>
      <w:bookmarkStart w:id="823" w:name="_Hlk96695036"/>
      <w:r w:rsidRPr="00303F1C">
        <w:rPr>
          <w:rFonts w:cs="B Nazanin" w:hint="cs"/>
          <w:sz w:val="24"/>
          <w:szCs w:val="24"/>
          <w:rtl/>
          <w:lang w:bidi="fa-IR"/>
        </w:rPr>
        <w:t>شکل</w:t>
      </w:r>
      <w:r w:rsidR="00EF0908">
        <w:rPr>
          <w:rFonts w:cs="B Nazanin" w:hint="cs"/>
          <w:sz w:val="24"/>
          <w:szCs w:val="24"/>
          <w:rtl/>
          <w:lang w:bidi="fa-IR"/>
        </w:rPr>
        <w:t>5-10</w:t>
      </w:r>
      <w:r w:rsidRPr="00303F1C">
        <w:rPr>
          <w:rFonts w:cs="B Nazanin" w:hint="cs"/>
          <w:sz w:val="24"/>
          <w:szCs w:val="24"/>
          <w:rtl/>
          <w:lang w:bidi="fa-IR"/>
        </w:rPr>
        <w:t>: زا</w:t>
      </w:r>
      <w:r>
        <w:rPr>
          <w:rFonts w:cs="B Nazanin" w:hint="cs"/>
          <w:sz w:val="24"/>
          <w:szCs w:val="24"/>
          <w:rtl/>
          <w:lang w:bidi="fa-IR"/>
        </w:rPr>
        <w:t>و</w:t>
      </w:r>
      <w:r w:rsidRPr="00303F1C">
        <w:rPr>
          <w:rFonts w:cs="B Nazanin" w:hint="cs"/>
          <w:sz w:val="24"/>
          <w:szCs w:val="24"/>
          <w:rtl/>
          <w:lang w:bidi="fa-IR"/>
        </w:rPr>
        <w:t>یه رول با اعمال فیلترکامپلمنتری</w:t>
      </w:r>
    </w:p>
    <w:bookmarkEnd w:id="823"/>
    <w:p w14:paraId="26668928" w14:textId="5F2F8CE4" w:rsidR="00F30224" w:rsidRDefault="00F30224" w:rsidP="00EF0908">
      <w:pPr>
        <w:bidi/>
        <w:spacing w:line="276" w:lineRule="auto"/>
        <w:jc w:val="lowKashida"/>
        <w:rPr>
          <w:rFonts w:cs="B Nazanin"/>
          <w:color w:val="C00000"/>
          <w:sz w:val="28"/>
          <w:szCs w:val="2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999232" behindDoc="0" locked="0" layoutInCell="1" allowOverlap="1" wp14:anchorId="004C1BE4" wp14:editId="75187095">
            <wp:simplePos x="0" y="0"/>
            <wp:positionH relativeFrom="margin">
              <wp:posOffset>1120833</wp:posOffset>
            </wp:positionH>
            <wp:positionV relativeFrom="paragraph">
              <wp:posOffset>-373380</wp:posOffset>
            </wp:positionV>
            <wp:extent cx="3858768" cy="3017520"/>
            <wp:effectExtent l="0" t="0" r="8890" b="0"/>
            <wp:wrapNone/>
            <wp:docPr id="315" name="Picture 3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A88FCF" w14:textId="57164C69" w:rsidR="00F30224" w:rsidRDefault="00F30224" w:rsidP="00EF0908">
      <w:pPr>
        <w:bidi/>
        <w:spacing w:line="276" w:lineRule="auto"/>
        <w:jc w:val="lowKashida"/>
        <w:rPr>
          <w:rFonts w:cs="B Nazanin"/>
          <w:color w:val="C00000"/>
          <w:sz w:val="28"/>
          <w:szCs w:val="28"/>
          <w:rtl/>
          <w:lang w:bidi="fa-IR"/>
        </w:rPr>
      </w:pPr>
    </w:p>
    <w:p w14:paraId="4BA1CE97" w14:textId="47478932" w:rsidR="00F30224" w:rsidRDefault="00CC0A79" w:rsidP="00EF0908">
      <w:pPr>
        <w:bidi/>
        <w:spacing w:line="276" w:lineRule="auto"/>
        <w:jc w:val="lowKashida"/>
        <w:rPr>
          <w:rFonts w:cs="B Nazanin"/>
          <w:color w:val="C00000"/>
          <w:sz w:val="28"/>
          <w:szCs w:val="28"/>
          <w:rtl/>
          <w:lang w:bidi="fa-IR"/>
        </w:rPr>
      </w:pPr>
      <w:r>
        <w:rPr>
          <w:rFonts w:cs="B Nazanin"/>
          <w:noProof/>
          <w:color w:val="C00000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45DEE348" wp14:editId="127C17EA">
                <wp:simplePos x="0" y="0"/>
                <wp:positionH relativeFrom="column">
                  <wp:posOffset>376151</wp:posOffset>
                </wp:positionH>
                <wp:positionV relativeFrom="paragraph">
                  <wp:posOffset>272069</wp:posOffset>
                </wp:positionV>
                <wp:extent cx="1104900" cy="342900"/>
                <wp:effectExtent l="0" t="0" r="0" b="0"/>
                <wp:wrapNone/>
                <wp:docPr id="320" name="Text Box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10490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A2523D3" w14:textId="60A1B3A2" w:rsidR="002F3FC5" w:rsidRPr="00622F41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622F41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Pitch(degree)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45DEE348" id="Text Box 320" o:spid="_x0000_s1201" type="#_x0000_t202" style="position:absolute;left:0;text-align:left;margin-left:29.6pt;margin-top:21.4pt;width:87pt;height:27pt;rotation:-90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" fillcolor="white [3201]" stroked="f" strokeweight=".5pt">
                <v:textbox>
                  <w:txbxContent>
                    <w:p w14:paraId="4A2523D3" w14:textId="60A1B3A2" w:rsidR="002F3FC5" w:rsidRPr="00622F41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622F41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Pitch(degree)</w:t>
                      </w:r>
                    </w:p>
                  </w:txbxContent>
                </v:textbox>
              </v:shape>
            </w:pict>
          </mc:Fallback>
        </mc:AlternateContent>
      </w:r>
    </w:p>
    <w:p w14:paraId="197F6142" w14:textId="060074EE" w:rsidR="00F30224" w:rsidRDefault="00F30224" w:rsidP="00EF0908">
      <w:pPr>
        <w:bidi/>
        <w:spacing w:line="276" w:lineRule="auto"/>
        <w:jc w:val="lowKashida"/>
        <w:rPr>
          <w:rFonts w:cs="B Nazanin"/>
          <w:color w:val="C00000"/>
          <w:sz w:val="28"/>
          <w:szCs w:val="28"/>
          <w:rtl/>
          <w:lang w:bidi="fa-IR"/>
        </w:rPr>
      </w:pPr>
    </w:p>
    <w:p w14:paraId="46C2D1C1" w14:textId="77777777" w:rsidR="00F30224" w:rsidRPr="00083E13" w:rsidRDefault="00F30224" w:rsidP="00EF0908">
      <w:pPr>
        <w:bidi/>
        <w:spacing w:line="276" w:lineRule="auto"/>
        <w:jc w:val="lowKashida"/>
        <w:rPr>
          <w:rFonts w:cs="B Nazanin"/>
          <w:sz w:val="24"/>
          <w:szCs w:val="24"/>
          <w:rtl/>
          <w:lang w:bidi="fa-IR"/>
        </w:rPr>
      </w:pPr>
    </w:p>
    <w:p w14:paraId="0CD2155C" w14:textId="77777777" w:rsidR="00F30224" w:rsidRDefault="00F30224" w:rsidP="00EF0908">
      <w:pPr>
        <w:bidi/>
        <w:spacing w:line="276" w:lineRule="auto"/>
        <w:jc w:val="lowKashida"/>
        <w:rPr>
          <w:rFonts w:cs="B Nazanin"/>
          <w:sz w:val="24"/>
          <w:szCs w:val="24"/>
          <w:rtl/>
          <w:lang w:bidi="fa-IR"/>
        </w:rPr>
      </w:pPr>
    </w:p>
    <w:p w14:paraId="38CD951A" w14:textId="0CED7D37" w:rsidR="00F30224" w:rsidRDefault="00CC0A79" w:rsidP="00EF0908">
      <w:pPr>
        <w:bidi/>
        <w:spacing w:line="276" w:lineRule="auto"/>
        <w:jc w:val="lowKashida"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115039A3" wp14:editId="3EB92FAD">
                <wp:simplePos x="0" y="0"/>
                <wp:positionH relativeFrom="column">
                  <wp:posOffset>2766753</wp:posOffset>
                </wp:positionH>
                <wp:positionV relativeFrom="paragraph">
                  <wp:posOffset>313806</wp:posOffset>
                </wp:positionV>
                <wp:extent cx="784860" cy="281940"/>
                <wp:effectExtent l="0" t="0" r="0" b="3810"/>
                <wp:wrapNone/>
                <wp:docPr id="319" name="Text Box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4860" cy="281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CF0DB7B" w14:textId="38077F80" w:rsidR="002F3FC5" w:rsidRPr="00F30224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F30224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>
            <w:pict>
              <v:shape w14:anchorId="115039A3" id="Text Box 319" o:spid="_x0000_s1202" type="#_x0000_t202" style="position:absolute;left:0;text-align:left;margin-left:217.85pt;margin-top:24.7pt;width:61.8pt;height:22.2pt;z-index:252004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" fillcolor="white [3201]" stroked="f" strokeweight=".5pt">
                <v:textbox>
                  <w:txbxContent>
                    <w:p w14:paraId="4CF0DB7B" w14:textId="38077F80" w:rsidR="002F3FC5" w:rsidRPr="00F30224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F30224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</w:p>
    <w:p w14:paraId="4AEFBB4E" w14:textId="42ABF437" w:rsidR="00CC0A79" w:rsidRDefault="00CC0A79" w:rsidP="00EF090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3AF5BC78" w14:textId="4C2435C6" w:rsidR="00F30224" w:rsidRPr="00083E13" w:rsidRDefault="00F30224" w:rsidP="00CC0A79">
      <w:pPr>
        <w:bidi/>
        <w:spacing w:line="276" w:lineRule="auto"/>
        <w:jc w:val="center"/>
        <w:rPr>
          <w:rFonts w:cs="B Nazanin"/>
          <w:sz w:val="24"/>
          <w:szCs w:val="24"/>
          <w:rtl/>
          <w:lang w:bidi="fa-IR"/>
        </w:rPr>
      </w:pPr>
      <w:bookmarkStart w:id="824" w:name="_Hlk96695043"/>
      <w:r w:rsidRPr="00F30224">
        <w:rPr>
          <w:rFonts w:cs="B Nazanin" w:hint="cs"/>
          <w:sz w:val="24"/>
          <w:szCs w:val="24"/>
          <w:rtl/>
          <w:lang w:bidi="fa-IR"/>
        </w:rPr>
        <w:t>شکل</w:t>
      </w:r>
      <w:r w:rsidR="00EF0908">
        <w:rPr>
          <w:rFonts w:cs="B Nazanin" w:hint="cs"/>
          <w:sz w:val="24"/>
          <w:szCs w:val="24"/>
          <w:rtl/>
          <w:lang w:bidi="fa-IR"/>
        </w:rPr>
        <w:t>5-11</w:t>
      </w:r>
      <w:r w:rsidRPr="00083E13">
        <w:rPr>
          <w:rFonts w:cs="B Nazanin" w:hint="cs"/>
          <w:sz w:val="24"/>
          <w:szCs w:val="24"/>
          <w:rtl/>
          <w:lang w:bidi="fa-IR"/>
        </w:rPr>
        <w:t>: زا</w:t>
      </w:r>
      <w:r>
        <w:rPr>
          <w:rFonts w:cs="B Nazanin" w:hint="cs"/>
          <w:sz w:val="24"/>
          <w:szCs w:val="24"/>
          <w:rtl/>
          <w:lang w:bidi="fa-IR"/>
        </w:rPr>
        <w:t>و</w:t>
      </w:r>
      <w:r w:rsidRPr="00083E13">
        <w:rPr>
          <w:rFonts w:cs="B Nazanin" w:hint="cs"/>
          <w:sz w:val="24"/>
          <w:szCs w:val="24"/>
          <w:rtl/>
          <w:lang w:bidi="fa-IR"/>
        </w:rPr>
        <w:t>یه پیچ با اعمال فیلترکامپلمنتری</w:t>
      </w:r>
    </w:p>
    <w:bookmarkEnd w:id="824"/>
    <w:p w14:paraId="0E197190" w14:textId="47A37CD9" w:rsidR="003E7A90" w:rsidRPr="003E7A90" w:rsidRDefault="00622F41" w:rsidP="00EF0908">
      <w:pPr>
        <w:tabs>
          <w:tab w:val="left" w:pos="2670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        با مقایسه عملکرد فیلترکالمن و فیلترکامپلمنتری نتیجه می‌گیریم که فیلتر کامپلمنتری عملکرد مطلوبی ندارد. اما درنقطه مقابل فیلترکالمن نویز موتورها را تا حد بسیارخوبی کاهش</w:t>
      </w:r>
      <w:r w:rsidR="00A37EFC">
        <w:rPr>
          <w:rFonts w:cs="B Nazanin" w:hint="eastAsia"/>
          <w:sz w:val="28"/>
          <w:szCs w:val="28"/>
          <w:rtl/>
          <w:lang w:bidi="fa-IR"/>
        </w:rPr>
        <w:t>‌</w:t>
      </w:r>
      <w:r>
        <w:rPr>
          <w:rFonts w:cs="B Nazanin" w:hint="cs"/>
          <w:sz w:val="28"/>
          <w:szCs w:val="28"/>
          <w:rtl/>
          <w:lang w:bidi="fa-IR"/>
        </w:rPr>
        <w:t>داده و زوایا را با دقت بالا نمایش می‌دهد.</w:t>
      </w:r>
    </w:p>
    <w:p w14:paraId="7F9F56E1" w14:textId="796F4C72" w:rsidR="00720733" w:rsidRPr="00E00569" w:rsidRDefault="00EF0908" w:rsidP="00B82034">
      <w:pPr>
        <w:bidi/>
        <w:spacing w:before="360" w:after="240" w:line="276" w:lineRule="auto"/>
        <w:jc w:val="lowKashida"/>
        <w:rPr>
          <w:rFonts w:cs="B Nazanin"/>
          <w:b/>
          <w:bCs/>
          <w:sz w:val="36"/>
          <w:szCs w:val="36"/>
          <w:rtl/>
          <w:lang w:bidi="fa-IR"/>
        </w:rPr>
      </w:pPr>
      <w:bookmarkStart w:id="825" w:name="_Hlk96693416"/>
      <w:r w:rsidRPr="00E00569">
        <w:rPr>
          <w:rFonts w:cs="B Nazanin" w:hint="cs"/>
          <w:b/>
          <w:bCs/>
          <w:sz w:val="36"/>
          <w:szCs w:val="36"/>
          <w:rtl/>
          <w:lang w:bidi="fa-IR"/>
        </w:rPr>
        <w:t>3-5</w:t>
      </w:r>
      <w:r w:rsidR="00720733" w:rsidRPr="00E00569">
        <w:rPr>
          <w:rFonts w:cs="B Nazanin" w:hint="cs"/>
          <w:b/>
          <w:bCs/>
          <w:sz w:val="36"/>
          <w:szCs w:val="36"/>
          <w:rtl/>
          <w:lang w:bidi="fa-IR"/>
        </w:rPr>
        <w:t xml:space="preserve">- کنترل زاویا به </w:t>
      </w:r>
      <w:r w:rsidR="00B82034" w:rsidRPr="00E00569">
        <w:rPr>
          <w:rFonts w:cs="B Nazanin" w:hint="cs"/>
          <w:b/>
          <w:bCs/>
          <w:sz w:val="36"/>
          <w:szCs w:val="36"/>
          <w:rtl/>
          <w:lang w:bidi="fa-IR"/>
        </w:rPr>
        <w:t xml:space="preserve">کمک کنترل‌کننده فازی </w:t>
      </w:r>
    </w:p>
    <w:bookmarkEnd w:id="825"/>
    <w:p w14:paraId="4BAC04C7" w14:textId="07EEC9BB" w:rsidR="00E00569" w:rsidRDefault="00E00569" w:rsidP="005A177D">
      <w:pPr>
        <w:bidi/>
        <w:spacing w:before="360" w:after="240" w:line="276" w:lineRule="auto"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در این قسمت برای کنترل زاویه‌ها از کنترل‌کننده </w:t>
      </w:r>
      <w:r>
        <w:rPr>
          <w:rFonts w:cs="B Nazanin"/>
          <w:sz w:val="28"/>
          <w:szCs w:val="28"/>
          <w:lang w:bidi="fa-IR"/>
        </w:rPr>
        <w:t>PD</w:t>
      </w:r>
      <w:r>
        <w:rPr>
          <w:rFonts w:cs="B Nazanin" w:hint="cs"/>
          <w:sz w:val="28"/>
          <w:szCs w:val="28"/>
          <w:rtl/>
          <w:lang w:bidi="fa-IR"/>
        </w:rPr>
        <w:t xml:space="preserve"> فازی استفاده‌کردیم. زاویه رول و پیچ مطلوب صفر در نظرگرفته</w:t>
      </w:r>
      <w:r>
        <w:rPr>
          <w:rFonts w:cs="B Nazanin" w:hint="eastAsia"/>
          <w:sz w:val="28"/>
          <w:szCs w:val="28"/>
          <w:rtl/>
          <w:lang w:bidi="fa-IR"/>
        </w:rPr>
        <w:t>‌</w:t>
      </w:r>
      <w:r>
        <w:rPr>
          <w:rFonts w:cs="B Nazanin" w:hint="cs"/>
          <w:sz w:val="28"/>
          <w:szCs w:val="28"/>
          <w:rtl/>
          <w:lang w:bidi="fa-IR"/>
        </w:rPr>
        <w:t xml:space="preserve">شده‌است. </w:t>
      </w:r>
      <w:r w:rsidRPr="005A177D">
        <w:rPr>
          <w:rFonts w:cs="B Nazanin" w:hint="cs"/>
          <w:sz w:val="28"/>
          <w:szCs w:val="28"/>
          <w:rtl/>
          <w:lang w:bidi="fa-IR"/>
        </w:rPr>
        <w:t xml:space="preserve">شکل </w:t>
      </w:r>
      <w:r w:rsidR="005A177D" w:rsidRPr="005A177D">
        <w:rPr>
          <w:rFonts w:cs="B Nazanin" w:hint="cs"/>
          <w:sz w:val="28"/>
          <w:szCs w:val="28"/>
          <w:rtl/>
          <w:lang w:bidi="fa-IR"/>
        </w:rPr>
        <w:t>5-12</w:t>
      </w:r>
      <w:r w:rsidRPr="005A177D">
        <w:rPr>
          <w:rFonts w:cs="B Nazanin" w:hint="cs"/>
          <w:sz w:val="28"/>
          <w:szCs w:val="28"/>
          <w:rtl/>
          <w:lang w:bidi="fa-IR"/>
        </w:rPr>
        <w:t>و شکل</w:t>
      </w:r>
      <w:r w:rsidR="005A177D" w:rsidRPr="005A177D">
        <w:rPr>
          <w:rFonts w:cs="B Nazanin" w:hint="cs"/>
          <w:sz w:val="28"/>
          <w:szCs w:val="28"/>
          <w:rtl/>
          <w:lang w:bidi="fa-IR"/>
        </w:rPr>
        <w:t>5-13</w:t>
      </w:r>
      <w:r w:rsidRPr="005A177D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E00569">
        <w:rPr>
          <w:rFonts w:cs="B Nazanin" w:hint="cs"/>
          <w:sz w:val="28"/>
          <w:szCs w:val="28"/>
          <w:rtl/>
          <w:lang w:bidi="fa-IR"/>
        </w:rPr>
        <w:t>به ترتیب راویه رول و پیچ به‌دست‌آمده به کمک کنترل‌کننده فازی را نشان‌می‌دهد.</w:t>
      </w:r>
      <w:r w:rsidR="000C4FEB">
        <w:rPr>
          <w:rFonts w:cs="B Nazanin" w:hint="cs"/>
          <w:sz w:val="28"/>
          <w:szCs w:val="28"/>
          <w:rtl/>
          <w:lang w:bidi="fa-IR"/>
        </w:rPr>
        <w:t xml:space="preserve"> از دو شکل نتیجه می‌گیریم که کنترل‌کننده </w:t>
      </w:r>
      <w:r w:rsidR="000C4FEB">
        <w:rPr>
          <w:rFonts w:cs="B Nazanin"/>
          <w:sz w:val="28"/>
          <w:szCs w:val="28"/>
          <w:lang w:bidi="fa-IR"/>
        </w:rPr>
        <w:t>PD</w:t>
      </w:r>
      <w:r w:rsidR="000C4FEB">
        <w:rPr>
          <w:rFonts w:cs="B Nazanin" w:hint="cs"/>
          <w:sz w:val="28"/>
          <w:szCs w:val="28"/>
          <w:rtl/>
          <w:lang w:bidi="fa-IR"/>
        </w:rPr>
        <w:t xml:space="preserve"> فازی برای کنترل زاویه عملکرد بسیار خوبی دارد. خطا این زوایا در حدود 2-3 درجه می‌باشدکه این موضوع نشانگر عملکرد مطلوب کنترل‌کننده طراحی‌شده‌است.</w:t>
      </w:r>
      <w:r>
        <w:rPr>
          <w:rFonts w:cs="B Nazanin" w:hint="cs"/>
          <w:sz w:val="28"/>
          <w:szCs w:val="28"/>
          <w:rtl/>
          <w:lang w:bidi="fa-IR"/>
        </w:rPr>
        <w:t xml:space="preserve"> ضریب تناسبی و مشتق‌گیر برای</w:t>
      </w:r>
      <w:r w:rsidRPr="005A177D">
        <w:rPr>
          <w:rFonts w:cs="B Nazanin" w:hint="cs"/>
          <w:sz w:val="28"/>
          <w:szCs w:val="28"/>
          <w:rtl/>
          <w:lang w:bidi="fa-IR"/>
        </w:rPr>
        <w:t xml:space="preserve"> کنترل‌زاویه رول و پیج </w:t>
      </w:r>
      <w:r w:rsidR="000C4FEB" w:rsidRPr="005A177D">
        <w:rPr>
          <w:rFonts w:cs="B Nazanin" w:hint="cs"/>
          <w:sz w:val="28"/>
          <w:szCs w:val="28"/>
          <w:rtl/>
          <w:lang w:bidi="fa-IR"/>
        </w:rPr>
        <w:t>نیز در</w:t>
      </w:r>
      <w:r w:rsidR="005A177D" w:rsidRPr="005A177D">
        <w:rPr>
          <w:rFonts w:cs="B Nazanin" w:hint="cs"/>
          <w:sz w:val="28"/>
          <w:szCs w:val="28"/>
          <w:rtl/>
          <w:lang w:bidi="fa-IR"/>
        </w:rPr>
        <w:t>شکل 5-14 ،شکل5-15و شکل 16-5</w:t>
      </w:r>
      <w:ins w:id="826" w:author="MF" w:date="2022-02-26T17:54:00Z">
        <w:r w:rsidR="00682B87">
          <w:rPr>
            <w:rFonts w:cs="B Nazanin" w:hint="cs"/>
            <w:sz w:val="28"/>
            <w:szCs w:val="28"/>
            <w:rtl/>
            <w:lang w:bidi="fa-IR"/>
          </w:rPr>
          <w:t xml:space="preserve"> </w:t>
        </w:r>
      </w:ins>
      <w:r w:rsidR="005A177D" w:rsidRPr="005A177D">
        <w:rPr>
          <w:rFonts w:cs="B Nazanin" w:hint="cs"/>
          <w:sz w:val="28"/>
          <w:szCs w:val="28"/>
          <w:rtl/>
          <w:lang w:bidi="fa-IR"/>
        </w:rPr>
        <w:t>و شکل 5-17</w:t>
      </w:r>
      <w:ins w:id="827" w:author="MF" w:date="2022-02-26T17:53:00Z">
        <w:r w:rsidR="00682B87">
          <w:rPr>
            <w:rFonts w:cs="B Nazanin" w:hint="cs"/>
            <w:sz w:val="28"/>
            <w:szCs w:val="28"/>
            <w:rtl/>
            <w:lang w:bidi="fa-IR"/>
          </w:rPr>
          <w:t xml:space="preserve"> </w:t>
        </w:r>
      </w:ins>
      <w:r w:rsidR="000C4FEB">
        <w:rPr>
          <w:rFonts w:cs="B Nazanin" w:hint="cs"/>
          <w:sz w:val="28"/>
          <w:szCs w:val="28"/>
          <w:rtl/>
          <w:lang w:bidi="fa-IR"/>
        </w:rPr>
        <w:t>نشان‌داده‌</w:t>
      </w:r>
      <w:ins w:id="828" w:author="MF" w:date="2022-02-26T17:53:00Z">
        <w:r w:rsidR="00682B87">
          <w:rPr>
            <w:rFonts w:cs="B Nazanin" w:hint="cs"/>
            <w:sz w:val="28"/>
            <w:szCs w:val="28"/>
            <w:rtl/>
            <w:lang w:bidi="fa-IR"/>
          </w:rPr>
          <w:t xml:space="preserve"> </w:t>
        </w:r>
      </w:ins>
      <w:r w:rsidR="000C4FEB">
        <w:rPr>
          <w:rFonts w:cs="B Nazanin" w:hint="cs"/>
          <w:sz w:val="28"/>
          <w:szCs w:val="28"/>
          <w:rtl/>
          <w:lang w:bidi="fa-IR"/>
        </w:rPr>
        <w:t>شده</w:t>
      </w:r>
      <w:ins w:id="829" w:author="MF" w:date="2022-02-26T17:53:00Z">
        <w:r w:rsidR="00682B87">
          <w:rPr>
            <w:rFonts w:cs="B Nazanin" w:hint="cs"/>
            <w:sz w:val="28"/>
            <w:szCs w:val="28"/>
            <w:rtl/>
            <w:lang w:bidi="fa-IR"/>
          </w:rPr>
          <w:t xml:space="preserve"> </w:t>
        </w:r>
      </w:ins>
      <w:r w:rsidR="000C4FEB">
        <w:rPr>
          <w:rFonts w:cs="B Nazanin" w:hint="cs"/>
          <w:sz w:val="28"/>
          <w:szCs w:val="28"/>
          <w:rtl/>
          <w:lang w:bidi="fa-IR"/>
        </w:rPr>
        <w:t>‌است.</w:t>
      </w:r>
    </w:p>
    <w:p w14:paraId="01DC83A7" w14:textId="606852CF" w:rsidR="00B82034" w:rsidRDefault="00B82034" w:rsidP="00B82034">
      <w:pPr>
        <w:bidi/>
        <w:spacing w:before="360" w:after="240"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275E963B" w14:textId="5868F265" w:rsidR="00234477" w:rsidRDefault="00234477" w:rsidP="00EF0908">
      <w:pPr>
        <w:bidi/>
        <w:spacing w:before="360" w:after="240"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4DF093C3" w14:textId="46549E31" w:rsidR="00234477" w:rsidRDefault="00715D4E" w:rsidP="00EF0908">
      <w:pPr>
        <w:bidi/>
        <w:spacing w:before="360" w:after="240"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2437504" behindDoc="0" locked="0" layoutInCell="1" allowOverlap="1" wp14:anchorId="6CDAB8D3" wp14:editId="16795ADA">
            <wp:simplePos x="0" y="0"/>
            <wp:positionH relativeFrom="margin">
              <wp:align>center</wp:align>
            </wp:positionH>
            <wp:positionV relativeFrom="paragraph">
              <wp:posOffset>3406</wp:posOffset>
            </wp:positionV>
            <wp:extent cx="3858260" cy="3179618"/>
            <wp:effectExtent l="0" t="0" r="8890" b="1905"/>
            <wp:wrapNone/>
            <wp:docPr id="538" name="Picture 5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255" cy="31812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EA49D9" w14:textId="66437E64" w:rsidR="00234477" w:rsidRDefault="00234477" w:rsidP="00EF0908">
      <w:pPr>
        <w:bidi/>
        <w:spacing w:before="360" w:after="240"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369C0B6B" w14:textId="778615E7" w:rsidR="00CC0A79" w:rsidRDefault="00715D4E" w:rsidP="00CC0A79">
      <w:pPr>
        <w:bidi/>
        <w:spacing w:before="360" w:after="240"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5D3966DB" wp14:editId="04C25EA5">
                <wp:simplePos x="0" y="0"/>
                <wp:positionH relativeFrom="column">
                  <wp:posOffset>325985</wp:posOffset>
                </wp:positionH>
                <wp:positionV relativeFrom="paragraph">
                  <wp:posOffset>194714</wp:posOffset>
                </wp:positionV>
                <wp:extent cx="1018309" cy="297873"/>
                <wp:effectExtent l="0" t="1905" r="8890" b="8890"/>
                <wp:wrapNone/>
                <wp:docPr id="540" name="Text Box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18309" cy="2978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1EF915B" w14:textId="41716EF6" w:rsidR="002F3FC5" w:rsidRPr="00E00569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E00569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Roll (degree)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5D3966DB" id="Text Box 540" o:spid="_x0000_s1203" type="#_x0000_t202" style="position:absolute;left:0;text-align:left;margin-left:25.65pt;margin-top:15.35pt;width:80.2pt;height:23.45pt;rotation:-90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" fillcolor="white [3201]" stroked="f" strokeweight=".5pt">
                <v:textbox>
                  <w:txbxContent>
                    <w:p w14:paraId="51EF915B" w14:textId="41716EF6" w:rsidR="002F3FC5" w:rsidRPr="00E00569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E00569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Roll (degree)</w:t>
                      </w:r>
                    </w:p>
                  </w:txbxContent>
                </v:textbox>
              </v:shape>
            </w:pict>
          </mc:Fallback>
        </mc:AlternateContent>
      </w:r>
    </w:p>
    <w:p w14:paraId="2724B7AC" w14:textId="3CE0F342" w:rsidR="00E00569" w:rsidRDefault="00E00569" w:rsidP="00E00569">
      <w:pPr>
        <w:bidi/>
        <w:spacing w:before="360" w:after="240"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7BFDCC22" w14:textId="758E84B5" w:rsidR="00E00569" w:rsidRDefault="00E00569" w:rsidP="00E00569">
      <w:pPr>
        <w:bidi/>
        <w:spacing w:before="360" w:after="240"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645355EA" w14:textId="263270F1" w:rsidR="00715D4E" w:rsidRDefault="00715D4E" w:rsidP="00E00569">
      <w:pPr>
        <w:bidi/>
        <w:spacing w:before="360" w:after="240"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59D2EF82" w14:textId="78238824" w:rsidR="00715D4E" w:rsidRDefault="00715D4E" w:rsidP="00715D4E">
      <w:pPr>
        <w:bidi/>
        <w:spacing w:before="360" w:after="240" w:line="276" w:lineRule="auto"/>
        <w:jc w:val="center"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438528" behindDoc="0" locked="0" layoutInCell="1" allowOverlap="1" wp14:anchorId="65F31DF2" wp14:editId="49E661EC">
                <wp:simplePos x="0" y="0"/>
                <wp:positionH relativeFrom="margin">
                  <wp:posOffset>2607252</wp:posOffset>
                </wp:positionH>
                <wp:positionV relativeFrom="paragraph">
                  <wp:posOffset>222308</wp:posOffset>
                </wp:positionV>
                <wp:extent cx="782782" cy="284018"/>
                <wp:effectExtent l="0" t="0" r="0" b="1905"/>
                <wp:wrapNone/>
                <wp:docPr id="539" name="Text Box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2782" cy="2840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D3596B9" w14:textId="670AEE14" w:rsidR="002F3FC5" w:rsidRPr="00E00569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E00569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65F31DF2" id="Text Box 539" o:spid="_x0000_s1204" type="#_x0000_t202" style="position:absolute;left:0;text-align:left;margin-left:205.3pt;margin-top:17.5pt;width:61.65pt;height:22.35pt;z-index:25243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" fillcolor="white [3201]" stroked="f" strokeweight=".5pt">
                <v:textbox>
                  <w:txbxContent>
                    <w:p w14:paraId="2D3596B9" w14:textId="670AEE14" w:rsidR="002F3FC5" w:rsidRPr="00E00569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E00569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A7DCCBD" w14:textId="621BA698" w:rsidR="00E00569" w:rsidRPr="00715D4E" w:rsidRDefault="00E00569" w:rsidP="00715D4E">
      <w:pPr>
        <w:bidi/>
        <w:spacing w:before="360" w:after="240" w:line="276" w:lineRule="auto"/>
        <w:jc w:val="center"/>
        <w:rPr>
          <w:rFonts w:cs="B Nazanin"/>
          <w:sz w:val="28"/>
          <w:szCs w:val="28"/>
          <w:rtl/>
          <w:lang w:bidi="fa-IR"/>
        </w:rPr>
      </w:pPr>
      <w:bookmarkStart w:id="830" w:name="_Hlk96695097"/>
      <w:r w:rsidRPr="005A177D">
        <w:rPr>
          <w:rFonts w:cs="B Nazanin" w:hint="cs"/>
          <w:sz w:val="24"/>
          <w:szCs w:val="24"/>
          <w:rtl/>
          <w:lang w:bidi="fa-IR"/>
        </w:rPr>
        <w:t>شکل</w:t>
      </w:r>
      <w:r w:rsidR="005A177D" w:rsidRPr="005A177D">
        <w:rPr>
          <w:rFonts w:cs="B Nazanin" w:hint="cs"/>
          <w:sz w:val="24"/>
          <w:szCs w:val="24"/>
          <w:rtl/>
          <w:lang w:bidi="fa-IR"/>
        </w:rPr>
        <w:t>5-12</w:t>
      </w:r>
      <w:r w:rsidRPr="005A177D">
        <w:rPr>
          <w:rFonts w:cs="B Nazanin" w:hint="cs"/>
          <w:sz w:val="24"/>
          <w:szCs w:val="24"/>
          <w:rtl/>
          <w:lang w:bidi="fa-IR"/>
        </w:rPr>
        <w:t xml:space="preserve">: </w:t>
      </w:r>
      <w:r w:rsidRPr="00E00569">
        <w:rPr>
          <w:rFonts w:cs="B Nazanin" w:hint="cs"/>
          <w:sz w:val="24"/>
          <w:szCs w:val="24"/>
          <w:rtl/>
          <w:lang w:bidi="fa-IR"/>
        </w:rPr>
        <w:t>زاویه رول</w:t>
      </w:r>
    </w:p>
    <w:bookmarkEnd w:id="830"/>
    <w:p w14:paraId="362F05F9" w14:textId="2D911D30" w:rsidR="00E00569" w:rsidRDefault="00715D4E" w:rsidP="00E00569">
      <w:pPr>
        <w:bidi/>
        <w:spacing w:before="360" w:after="240"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 w:rsidRPr="005A177D">
        <w:rPr>
          <w:noProof/>
        </w:rPr>
        <w:drawing>
          <wp:anchor distT="0" distB="0" distL="114300" distR="114300" simplePos="0" relativeHeight="252440576" behindDoc="0" locked="0" layoutInCell="1" allowOverlap="1" wp14:anchorId="2852125E" wp14:editId="331994A7">
            <wp:simplePos x="0" y="0"/>
            <wp:positionH relativeFrom="margin">
              <wp:align>center</wp:align>
            </wp:positionH>
            <wp:positionV relativeFrom="paragraph">
              <wp:posOffset>81742</wp:posOffset>
            </wp:positionV>
            <wp:extent cx="3858768" cy="3017520"/>
            <wp:effectExtent l="0" t="0" r="8890" b="0"/>
            <wp:wrapNone/>
            <wp:docPr id="541" name="Picture 5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17F98B" w14:textId="60C6FC81" w:rsidR="00E00569" w:rsidRDefault="00E00569" w:rsidP="00E00569">
      <w:pPr>
        <w:bidi/>
        <w:spacing w:before="360" w:after="240"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54FB84EA" w14:textId="4379D869" w:rsidR="00E00569" w:rsidRDefault="00E00569" w:rsidP="00E00569">
      <w:pPr>
        <w:bidi/>
        <w:spacing w:before="360" w:after="240"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41600" behindDoc="0" locked="0" layoutInCell="1" allowOverlap="1" wp14:anchorId="45D24AD9" wp14:editId="55D4DFAA">
                <wp:simplePos x="0" y="0"/>
                <wp:positionH relativeFrom="column">
                  <wp:posOffset>402216</wp:posOffset>
                </wp:positionH>
                <wp:positionV relativeFrom="paragraph">
                  <wp:posOffset>336348</wp:posOffset>
                </wp:positionV>
                <wp:extent cx="1025236" cy="284019"/>
                <wp:effectExtent l="8572" t="0" r="0" b="0"/>
                <wp:wrapNone/>
                <wp:docPr id="542" name="Text Box 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25236" cy="2840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F1208F0" w14:textId="0EED8B65" w:rsidR="002F3FC5" w:rsidRPr="00E00569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lang w:bidi="fa-IR"/>
                              </w:rPr>
                            </w:pPr>
                            <w:r w:rsidRPr="00E00569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lang w:bidi="fa-IR"/>
                              </w:rPr>
                              <w:t>Pitch(degree)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45D24AD9" id="Text Box 542" o:spid="_x0000_s1205" type="#_x0000_t202" style="position:absolute;left:0;text-align:left;margin-left:31.65pt;margin-top:26.5pt;width:80.75pt;height:22.35pt;rotation:-90;z-index:25244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" fillcolor="white [3201]" stroked="f" strokeweight=".5pt">
                <v:textbox>
                  <w:txbxContent>
                    <w:p w14:paraId="2F1208F0" w14:textId="0EED8B65" w:rsidR="002F3FC5" w:rsidRPr="00E00569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  <w:lang w:bidi="fa-IR"/>
                        </w:rPr>
                      </w:pPr>
                      <w:r w:rsidRPr="00E00569">
                        <w:rPr>
                          <w:rFonts w:asciiTheme="majorBidi" w:hAnsiTheme="majorBidi" w:cstheme="majorBidi"/>
                          <w:sz w:val="24"/>
                          <w:szCs w:val="24"/>
                          <w:lang w:bidi="fa-IR"/>
                        </w:rPr>
                        <w:t>Pitch(degree)</w:t>
                      </w:r>
                    </w:p>
                  </w:txbxContent>
                </v:textbox>
              </v:shape>
            </w:pict>
          </mc:Fallback>
        </mc:AlternateContent>
      </w:r>
    </w:p>
    <w:p w14:paraId="7E56FB77" w14:textId="69FA0960" w:rsidR="00E00569" w:rsidRDefault="00E00569" w:rsidP="00E00569">
      <w:pPr>
        <w:bidi/>
        <w:spacing w:before="360" w:after="240"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38469F89" w14:textId="086327AF" w:rsidR="00E00569" w:rsidRDefault="00E00569" w:rsidP="00E00569">
      <w:pPr>
        <w:bidi/>
        <w:spacing w:before="360" w:after="240"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5EF6210A" w14:textId="304D815D" w:rsidR="00E00569" w:rsidRDefault="000C4FEB" w:rsidP="00E00569">
      <w:pPr>
        <w:bidi/>
        <w:spacing w:before="360" w:after="240"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64F057F2" wp14:editId="01475E0C">
                <wp:simplePos x="0" y="0"/>
                <wp:positionH relativeFrom="margin">
                  <wp:posOffset>2686685</wp:posOffset>
                </wp:positionH>
                <wp:positionV relativeFrom="paragraph">
                  <wp:posOffset>369397</wp:posOffset>
                </wp:positionV>
                <wp:extent cx="685800" cy="290946"/>
                <wp:effectExtent l="0" t="0" r="0" b="0"/>
                <wp:wrapNone/>
                <wp:docPr id="543" name="Text Box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9094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04C9AA1" w14:textId="2A463341" w:rsidR="002F3FC5" w:rsidRPr="00E00569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E00569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>
            <w:pict>
              <v:shape w14:anchorId="64F057F2" id="Text Box 543" o:spid="_x0000_s1206" type="#_x0000_t202" style="position:absolute;left:0;text-align:left;margin-left:211.55pt;margin-top:29.1pt;width:54pt;height:22.9pt;z-index:25244262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" fillcolor="white [3201]" stroked="f" strokeweight=".5pt">
                <v:textbox>
                  <w:txbxContent>
                    <w:p w14:paraId="404C9AA1" w14:textId="2A463341" w:rsidR="002F3FC5" w:rsidRPr="00E00569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E00569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883AAF5" w14:textId="4373CD47" w:rsidR="00E00569" w:rsidRDefault="00E00569" w:rsidP="000C4FEB">
      <w:pPr>
        <w:bidi/>
        <w:spacing w:before="360" w:after="240"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 w:rsidRPr="005A177D">
        <w:rPr>
          <w:rFonts w:cs="B Nazanin" w:hint="cs"/>
          <w:sz w:val="28"/>
          <w:szCs w:val="28"/>
          <w:rtl/>
          <w:lang w:bidi="fa-IR"/>
        </w:rPr>
        <w:t xml:space="preserve">                                                     </w:t>
      </w:r>
      <w:r w:rsidR="000C4FEB" w:rsidRPr="005A177D">
        <w:rPr>
          <w:rFonts w:cs="B Nazanin" w:hint="cs"/>
          <w:sz w:val="28"/>
          <w:szCs w:val="28"/>
          <w:rtl/>
          <w:lang w:bidi="fa-IR"/>
        </w:rPr>
        <w:t xml:space="preserve">     </w:t>
      </w:r>
      <w:bookmarkStart w:id="831" w:name="_Hlk96695103"/>
      <w:r w:rsidRPr="005A177D">
        <w:rPr>
          <w:rFonts w:cs="B Nazanin" w:hint="cs"/>
          <w:sz w:val="24"/>
          <w:szCs w:val="24"/>
          <w:rtl/>
          <w:lang w:bidi="fa-IR"/>
        </w:rPr>
        <w:t>شکل</w:t>
      </w:r>
      <w:r w:rsidR="005A177D" w:rsidRPr="005A177D">
        <w:rPr>
          <w:rFonts w:cs="B Nazanin" w:hint="cs"/>
          <w:sz w:val="24"/>
          <w:szCs w:val="24"/>
          <w:rtl/>
          <w:lang w:bidi="fa-IR"/>
        </w:rPr>
        <w:t>5-13</w:t>
      </w:r>
      <w:r w:rsidRPr="00E00569">
        <w:rPr>
          <w:rFonts w:cs="B Nazanin" w:hint="cs"/>
          <w:sz w:val="24"/>
          <w:szCs w:val="24"/>
          <w:rtl/>
          <w:lang w:bidi="fa-IR"/>
        </w:rPr>
        <w:t xml:space="preserve">: زاویه </w:t>
      </w:r>
      <w:r w:rsidR="000C4FEB">
        <w:rPr>
          <w:rFonts w:cs="B Nazanin" w:hint="cs"/>
          <w:sz w:val="24"/>
          <w:szCs w:val="24"/>
          <w:rtl/>
          <w:lang w:bidi="fa-IR"/>
        </w:rPr>
        <w:t>پیچ</w:t>
      </w:r>
      <w:bookmarkEnd w:id="831"/>
    </w:p>
    <w:p w14:paraId="06702098" w14:textId="169F21E4" w:rsidR="00E00569" w:rsidRDefault="00E00569" w:rsidP="00E00569">
      <w:pPr>
        <w:bidi/>
        <w:spacing w:before="360" w:after="240"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71E3E3EB" w14:textId="3DCC01EF" w:rsidR="00E00569" w:rsidRDefault="000006FB" w:rsidP="00E00569">
      <w:pPr>
        <w:bidi/>
        <w:spacing w:before="360" w:after="240"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2557312" behindDoc="0" locked="0" layoutInCell="1" allowOverlap="1" wp14:anchorId="0891D2A4" wp14:editId="39E106F6">
            <wp:simplePos x="0" y="0"/>
            <wp:positionH relativeFrom="column">
              <wp:posOffset>1249046</wp:posOffset>
            </wp:positionH>
            <wp:positionV relativeFrom="paragraph">
              <wp:posOffset>-144780</wp:posOffset>
            </wp:positionV>
            <wp:extent cx="3858768" cy="3017520"/>
            <wp:effectExtent l="0" t="0" r="8890" b="0"/>
            <wp:wrapNone/>
            <wp:docPr id="501" name="Picture 5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77E49E" w14:textId="468A0CD5" w:rsidR="00E00569" w:rsidRDefault="00E00569" w:rsidP="00E00569">
      <w:pPr>
        <w:bidi/>
        <w:spacing w:before="360" w:after="240"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11DDE4B5" w14:textId="391B1082" w:rsidR="00E00569" w:rsidRDefault="0036628C" w:rsidP="00E00569">
      <w:pPr>
        <w:bidi/>
        <w:spacing w:before="360" w:after="240"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30D45A68" wp14:editId="5EC9D00D">
                <wp:simplePos x="0" y="0"/>
                <wp:positionH relativeFrom="column">
                  <wp:posOffset>321483</wp:posOffset>
                </wp:positionH>
                <wp:positionV relativeFrom="paragraph">
                  <wp:posOffset>305493</wp:posOffset>
                </wp:positionV>
                <wp:extent cx="1544522" cy="304800"/>
                <wp:effectExtent l="0" t="8890" r="8890" b="8890"/>
                <wp:wrapNone/>
                <wp:docPr id="550" name="Text Box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544522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C2B6E31" w14:textId="64133086" w:rsidR="002F3FC5" w:rsidRPr="0036628C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lang w:bidi="fa-IR"/>
                              </w:rPr>
                            </w:pPr>
                            <w:r w:rsidRPr="0036628C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lang w:bidi="fa-IR"/>
                              </w:rPr>
                              <w:t>K</w:t>
                            </w:r>
                            <w:r w:rsidRPr="0036628C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vertAlign w:val="subscript"/>
                                <w:lang w:bidi="fa-IR"/>
                              </w:rPr>
                              <w:t>p</w:t>
                            </w:r>
                            <w:r w:rsidRPr="0036628C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lang w:bidi="fa-IR"/>
                              </w:rPr>
                              <w:t xml:space="preserve"> for Roll (degree)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30D45A68" id="Text Box 550" o:spid="_x0000_s1207" type="#_x0000_t202" style="position:absolute;left:0;text-align:left;margin-left:25.3pt;margin-top:24.05pt;width:121.6pt;height:24pt;rotation:-90;z-index:25244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" fillcolor="white [3201]" stroked="f" strokeweight=".5pt">
                <v:textbox>
                  <w:txbxContent>
                    <w:p w14:paraId="3C2B6E31" w14:textId="64133086" w:rsidR="002F3FC5" w:rsidRPr="0036628C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  <w:lang w:bidi="fa-IR"/>
                        </w:rPr>
                      </w:pPr>
                      <w:r w:rsidRPr="0036628C">
                        <w:rPr>
                          <w:rFonts w:asciiTheme="majorBidi" w:hAnsiTheme="majorBidi" w:cstheme="majorBidi"/>
                          <w:sz w:val="24"/>
                          <w:szCs w:val="24"/>
                          <w:lang w:bidi="fa-IR"/>
                        </w:rPr>
                        <w:t>K</w:t>
                      </w:r>
                      <w:r w:rsidRPr="0036628C">
                        <w:rPr>
                          <w:rFonts w:asciiTheme="majorBidi" w:hAnsiTheme="majorBidi" w:cstheme="majorBidi"/>
                          <w:sz w:val="24"/>
                          <w:szCs w:val="24"/>
                          <w:vertAlign w:val="subscript"/>
                          <w:lang w:bidi="fa-IR"/>
                        </w:rPr>
                        <w:t>p</w:t>
                      </w:r>
                      <w:r w:rsidRPr="0036628C">
                        <w:rPr>
                          <w:rFonts w:asciiTheme="majorBidi" w:hAnsiTheme="majorBidi" w:cstheme="majorBidi"/>
                          <w:sz w:val="24"/>
                          <w:szCs w:val="24"/>
                          <w:lang w:bidi="fa-IR"/>
                        </w:rPr>
                        <w:t xml:space="preserve"> for Roll (degree)</w:t>
                      </w:r>
                    </w:p>
                  </w:txbxContent>
                </v:textbox>
              </v:shape>
            </w:pict>
          </mc:Fallback>
        </mc:AlternateContent>
      </w:r>
    </w:p>
    <w:p w14:paraId="55BEDBDD" w14:textId="53AA6CD6" w:rsidR="00E00569" w:rsidRDefault="00E00569" w:rsidP="00E00569">
      <w:pPr>
        <w:bidi/>
        <w:spacing w:before="360" w:after="240"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6F9BCB95" w14:textId="2E915398" w:rsidR="00E00569" w:rsidRDefault="00E00569" w:rsidP="00E00569">
      <w:pPr>
        <w:bidi/>
        <w:spacing w:before="360" w:after="240"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51676C50" w14:textId="41F866C7" w:rsidR="00E00569" w:rsidRDefault="00FD2C0B" w:rsidP="00E00569">
      <w:pPr>
        <w:bidi/>
        <w:spacing w:before="360" w:after="240"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445696" behindDoc="0" locked="0" layoutInCell="1" allowOverlap="1" wp14:anchorId="64027B2C" wp14:editId="005AD8B5">
                <wp:simplePos x="0" y="0"/>
                <wp:positionH relativeFrom="margin">
                  <wp:posOffset>2774199</wp:posOffset>
                </wp:positionH>
                <wp:positionV relativeFrom="paragraph">
                  <wp:posOffset>325986</wp:posOffset>
                </wp:positionV>
                <wp:extent cx="671946" cy="249381"/>
                <wp:effectExtent l="0" t="0" r="0" b="0"/>
                <wp:wrapNone/>
                <wp:docPr id="551" name="Text Box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1946" cy="2493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00FE3F6" w14:textId="1711A241" w:rsidR="002F3FC5" w:rsidRPr="00FD2C0B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FD2C0B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64027B2C" id="Text Box 551" o:spid="_x0000_s1208" type="#_x0000_t202" style="position:absolute;left:0;text-align:left;margin-left:218.45pt;margin-top:25.65pt;width:52.9pt;height:19.65pt;z-index:252445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" fillcolor="white [3201]" stroked="f" strokeweight=".5pt">
                <v:textbox>
                  <w:txbxContent>
                    <w:p w14:paraId="100FE3F6" w14:textId="1711A241" w:rsidR="002F3FC5" w:rsidRPr="00FD2C0B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FD2C0B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D5FA9C1" w14:textId="52733312" w:rsidR="00FD2C0B" w:rsidRDefault="00FD2C0B" w:rsidP="00FD2C0B">
      <w:pPr>
        <w:bidi/>
        <w:spacing w:line="276" w:lineRule="auto"/>
        <w:ind w:firstLine="720"/>
        <w:rPr>
          <w:rFonts w:cs="B Nazanin"/>
          <w:sz w:val="28"/>
          <w:szCs w:val="28"/>
          <w:rtl/>
          <w:lang w:bidi="fa-IR"/>
        </w:rPr>
      </w:pPr>
      <w:r w:rsidRPr="005A177D">
        <w:rPr>
          <w:rFonts w:cs="B Nazanin" w:hint="cs"/>
          <w:sz w:val="28"/>
          <w:szCs w:val="28"/>
          <w:rtl/>
          <w:lang w:bidi="fa-IR"/>
        </w:rPr>
        <w:t>:</w:t>
      </w:r>
      <w:r w:rsidRPr="005A177D">
        <w:rPr>
          <w:rFonts w:cs="B Nazanin"/>
          <w:sz w:val="24"/>
          <w:szCs w:val="24"/>
          <w:lang w:bidi="fa-IR"/>
        </w:rPr>
        <w:t xml:space="preserve">                                </w:t>
      </w:r>
      <w:bookmarkStart w:id="832" w:name="_Hlk96695111"/>
      <w:r w:rsidRPr="005A177D">
        <w:rPr>
          <w:rFonts w:cs="B Nazanin" w:hint="cs"/>
          <w:sz w:val="24"/>
          <w:szCs w:val="24"/>
          <w:rtl/>
          <w:lang w:bidi="fa-IR"/>
        </w:rPr>
        <w:t>شکل</w:t>
      </w:r>
      <w:r w:rsidR="005A177D" w:rsidRPr="005A177D">
        <w:rPr>
          <w:rFonts w:cs="B Nazanin" w:hint="cs"/>
          <w:sz w:val="24"/>
          <w:szCs w:val="24"/>
          <w:rtl/>
          <w:lang w:bidi="fa-IR"/>
        </w:rPr>
        <w:t>5-14</w:t>
      </w:r>
      <w:r>
        <w:rPr>
          <w:rFonts w:cs="B Nazanin" w:hint="cs"/>
          <w:sz w:val="24"/>
          <w:szCs w:val="24"/>
          <w:rtl/>
          <w:lang w:bidi="fa-IR"/>
        </w:rPr>
        <w:t>: ضریب تناسبی کنترل‌کننده فازی برای زاویه رول</w:t>
      </w:r>
      <w:bookmarkEnd w:id="832"/>
    </w:p>
    <w:p w14:paraId="7E69FCBF" w14:textId="1F5B9511" w:rsidR="00E00569" w:rsidRDefault="000006FB" w:rsidP="00E00569">
      <w:pPr>
        <w:bidi/>
        <w:spacing w:before="360" w:after="240"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2558336" behindDoc="0" locked="0" layoutInCell="1" allowOverlap="1" wp14:anchorId="7800FE0C" wp14:editId="07720B99">
            <wp:simplePos x="0" y="0"/>
            <wp:positionH relativeFrom="column">
              <wp:posOffset>1203960</wp:posOffset>
            </wp:positionH>
            <wp:positionV relativeFrom="paragraph">
              <wp:posOffset>307340</wp:posOffset>
            </wp:positionV>
            <wp:extent cx="3858768" cy="3017520"/>
            <wp:effectExtent l="0" t="0" r="8890" b="0"/>
            <wp:wrapNone/>
            <wp:docPr id="506" name="Picture 5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4FEF55" w14:textId="04AB3939" w:rsidR="00E00569" w:rsidRDefault="00E00569" w:rsidP="00E00569">
      <w:pPr>
        <w:bidi/>
        <w:spacing w:before="360" w:after="240"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111C6100" w14:textId="37BEEB77" w:rsidR="00E00569" w:rsidRDefault="0036628C" w:rsidP="00E00569">
      <w:pPr>
        <w:bidi/>
        <w:spacing w:before="360" w:after="240"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3AEF9042" wp14:editId="4FC4D8E1">
                <wp:simplePos x="0" y="0"/>
                <wp:positionH relativeFrom="column">
                  <wp:posOffset>333721</wp:posOffset>
                </wp:positionH>
                <wp:positionV relativeFrom="paragraph">
                  <wp:posOffset>522201</wp:posOffset>
                </wp:positionV>
                <wp:extent cx="1441162" cy="346363"/>
                <wp:effectExtent l="0" t="5080" r="1905" b="1905"/>
                <wp:wrapNone/>
                <wp:docPr id="140" name="Text Box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441162" cy="3463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D213B8A" w14:textId="5193CCED" w:rsidR="002F3FC5" w:rsidRPr="0036628C" w:rsidRDefault="002F3FC5" w:rsidP="00FD2C0B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lang w:bidi="fa-IR"/>
                              </w:rPr>
                            </w:pPr>
                            <w:r w:rsidRPr="0036628C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lang w:bidi="fa-IR"/>
                              </w:rPr>
                              <w:t>K</w:t>
                            </w:r>
                            <w:r w:rsidRPr="0036628C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vertAlign w:val="subscript"/>
                                <w:lang w:bidi="fa-IR"/>
                              </w:rPr>
                              <w:t>d</w:t>
                            </w:r>
                            <w:r w:rsidRPr="0036628C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lang w:bidi="fa-IR"/>
                              </w:rPr>
                              <w:t xml:space="preserve"> for Roll (degree)</w:t>
                            </w:r>
                          </w:p>
                          <w:p w14:paraId="298A2BFA" w14:textId="77777777" w:rsidR="002F3FC5" w:rsidRDefault="002F3FC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>
            <w:pict>
              <v:shape w14:anchorId="3AEF9042" id="Text Box 140" o:spid="_x0000_s1209" type="#_x0000_t202" style="position:absolute;left:0;text-align:left;margin-left:26.3pt;margin-top:41.1pt;width:113.5pt;height:27.25pt;rotation:-90;z-index:252450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" fillcolor="white [3201]" stroked="f" strokeweight=".5pt">
                <v:textbox>
                  <w:txbxContent>
                    <w:p w14:paraId="7D213B8A" w14:textId="5193CCED" w:rsidR="002F3FC5" w:rsidRPr="0036628C" w:rsidRDefault="002F3FC5" w:rsidP="00FD2C0B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  <w:lang w:bidi="fa-IR"/>
                        </w:rPr>
                      </w:pPr>
                      <w:r w:rsidRPr="0036628C">
                        <w:rPr>
                          <w:rFonts w:asciiTheme="majorBidi" w:hAnsiTheme="majorBidi" w:cstheme="majorBidi"/>
                          <w:sz w:val="24"/>
                          <w:szCs w:val="24"/>
                          <w:lang w:bidi="fa-IR"/>
                        </w:rPr>
                        <w:t>K</w:t>
                      </w:r>
                      <w:r w:rsidRPr="0036628C">
                        <w:rPr>
                          <w:rFonts w:asciiTheme="majorBidi" w:hAnsiTheme="majorBidi" w:cstheme="majorBidi"/>
                          <w:sz w:val="24"/>
                          <w:szCs w:val="24"/>
                          <w:vertAlign w:val="subscript"/>
                          <w:lang w:bidi="fa-IR"/>
                        </w:rPr>
                        <w:t>d</w:t>
                      </w:r>
                      <w:r w:rsidRPr="0036628C">
                        <w:rPr>
                          <w:rFonts w:asciiTheme="majorBidi" w:hAnsiTheme="majorBidi" w:cstheme="majorBidi"/>
                          <w:sz w:val="24"/>
                          <w:szCs w:val="24"/>
                          <w:lang w:bidi="fa-IR"/>
                        </w:rPr>
                        <w:t xml:space="preserve"> for Roll (degree)</w:t>
                      </w:r>
                    </w:p>
                    <w:p w14:paraId="298A2BFA" w14:textId="77777777" w:rsidR="002F3FC5" w:rsidRDefault="002F3FC5"/>
                  </w:txbxContent>
                </v:textbox>
              </v:shape>
            </w:pict>
          </mc:Fallback>
        </mc:AlternateContent>
      </w:r>
    </w:p>
    <w:p w14:paraId="139DA536" w14:textId="7EAACC2C" w:rsidR="00E00569" w:rsidRDefault="00E00569" w:rsidP="00E00569">
      <w:pPr>
        <w:bidi/>
        <w:spacing w:before="360" w:after="240"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6C6BD57C" w14:textId="3E8B10BC" w:rsidR="00E00569" w:rsidRDefault="00E00569" w:rsidP="00E00569">
      <w:pPr>
        <w:bidi/>
        <w:spacing w:before="360" w:after="240"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4934D97D" w14:textId="3F820EC2" w:rsidR="00E00569" w:rsidRDefault="00E00569" w:rsidP="00E00569">
      <w:pPr>
        <w:bidi/>
        <w:spacing w:before="360" w:after="240"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5A4A34AE" w14:textId="7B7CFAE5" w:rsidR="0036628C" w:rsidRDefault="0036628C" w:rsidP="0036628C">
      <w:pPr>
        <w:bidi/>
        <w:spacing w:line="276" w:lineRule="auto"/>
        <w:ind w:firstLine="720"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 wp14:anchorId="562C8E34" wp14:editId="5D33B95D">
                <wp:simplePos x="0" y="0"/>
                <wp:positionH relativeFrom="column">
                  <wp:posOffset>2736215</wp:posOffset>
                </wp:positionH>
                <wp:positionV relativeFrom="paragraph">
                  <wp:posOffset>96866</wp:posOffset>
                </wp:positionV>
                <wp:extent cx="865909" cy="266007"/>
                <wp:effectExtent l="0" t="0" r="0" b="1270"/>
                <wp:wrapNone/>
                <wp:docPr id="152" name="Text Box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5909" cy="2660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62B187B" w14:textId="77777777" w:rsidR="002F3FC5" w:rsidRPr="00FD2C0B" w:rsidRDefault="002F3FC5" w:rsidP="0036628C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FD2C0B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  <w:p w14:paraId="551101F8" w14:textId="77777777" w:rsidR="002F3FC5" w:rsidRDefault="002F3FC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1="http://schemas.microsoft.com/office/drawing/2015/9/8/chartex">
            <w:pict>
              <v:shape w14:anchorId="562C8E34" id="Text Box 152" o:spid="_x0000_s1210" type="#_x0000_t202" style="position:absolute;left:0;text-align:left;margin-left:215.45pt;margin-top:7.65pt;width:68.2pt;height:20.95pt;z-index:25245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" fillcolor="white [3201]" stroked="f" strokeweight=".5pt">
                <v:textbox>
                  <w:txbxContent>
                    <w:p w14:paraId="462B187B" w14:textId="77777777" w:rsidR="002F3FC5" w:rsidRPr="00FD2C0B" w:rsidRDefault="002F3FC5" w:rsidP="0036628C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FD2C0B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  <w:p w14:paraId="551101F8" w14:textId="77777777" w:rsidR="002F3FC5" w:rsidRDefault="002F3FC5"/>
                  </w:txbxContent>
                </v:textbox>
              </v:shape>
            </w:pict>
          </mc:Fallback>
        </mc:AlternateContent>
      </w:r>
      <w:r>
        <w:rPr>
          <w:rFonts w:cs="B Nazanin"/>
          <w:sz w:val="24"/>
          <w:szCs w:val="24"/>
          <w:lang w:bidi="fa-IR"/>
        </w:rPr>
        <w:t xml:space="preserve">  </w:t>
      </w:r>
    </w:p>
    <w:p w14:paraId="1ABD21A8" w14:textId="7DF8DEDF" w:rsidR="0036628C" w:rsidRPr="0036628C" w:rsidRDefault="0036628C" w:rsidP="0036628C">
      <w:pPr>
        <w:bidi/>
        <w:spacing w:line="276" w:lineRule="auto"/>
        <w:ind w:firstLine="720"/>
        <w:rPr>
          <w:rFonts w:cs="B Nazanin"/>
          <w:sz w:val="24"/>
          <w:szCs w:val="24"/>
          <w:rtl/>
          <w:lang w:bidi="fa-IR"/>
        </w:rPr>
      </w:pPr>
      <w:r w:rsidRPr="005A177D">
        <w:rPr>
          <w:rFonts w:cs="B Nazanin"/>
          <w:sz w:val="24"/>
          <w:szCs w:val="24"/>
          <w:lang w:bidi="fa-IR"/>
        </w:rPr>
        <w:t xml:space="preserve">  </w:t>
      </w:r>
      <w:r w:rsidRPr="005A177D">
        <w:rPr>
          <w:rFonts w:cs="B Nazanin" w:hint="cs"/>
          <w:sz w:val="24"/>
          <w:szCs w:val="24"/>
          <w:rtl/>
          <w:lang w:bidi="fa-IR"/>
        </w:rPr>
        <w:t xml:space="preserve">         </w:t>
      </w:r>
      <w:r w:rsidRPr="005A177D">
        <w:rPr>
          <w:rFonts w:cs="B Nazanin"/>
          <w:sz w:val="24"/>
          <w:szCs w:val="24"/>
          <w:lang w:bidi="fa-IR"/>
        </w:rPr>
        <w:t xml:space="preserve">                  </w:t>
      </w:r>
      <w:bookmarkStart w:id="833" w:name="_Hlk96695119"/>
      <w:r w:rsidRPr="005A177D">
        <w:rPr>
          <w:rFonts w:cs="B Nazanin" w:hint="cs"/>
          <w:sz w:val="24"/>
          <w:szCs w:val="24"/>
          <w:rtl/>
          <w:lang w:bidi="fa-IR"/>
        </w:rPr>
        <w:t>شکل</w:t>
      </w:r>
      <w:r w:rsidR="005A177D" w:rsidRPr="005A177D">
        <w:rPr>
          <w:rFonts w:cs="B Nazanin" w:hint="cs"/>
          <w:sz w:val="24"/>
          <w:szCs w:val="24"/>
          <w:rtl/>
          <w:lang w:bidi="fa-IR"/>
        </w:rPr>
        <w:t>5-15</w:t>
      </w:r>
      <w:r>
        <w:rPr>
          <w:rFonts w:cs="B Nazanin" w:hint="cs"/>
          <w:sz w:val="24"/>
          <w:szCs w:val="24"/>
          <w:rtl/>
          <w:lang w:bidi="fa-IR"/>
        </w:rPr>
        <w:t>: ضریب مشتق</w:t>
      </w:r>
      <w:r>
        <w:rPr>
          <w:rFonts w:cs="B Nazanin" w:hint="eastAsia"/>
          <w:sz w:val="24"/>
          <w:szCs w:val="24"/>
          <w:rtl/>
          <w:lang w:bidi="fa-IR"/>
        </w:rPr>
        <w:t>‌</w:t>
      </w:r>
      <w:r>
        <w:rPr>
          <w:rFonts w:cs="B Nazanin" w:hint="cs"/>
          <w:sz w:val="24"/>
          <w:szCs w:val="24"/>
          <w:rtl/>
          <w:lang w:bidi="fa-IR"/>
        </w:rPr>
        <w:t>گیر کنترل‌کننده فازی برای زاویه رول</w:t>
      </w:r>
      <w:bookmarkEnd w:id="833"/>
    </w:p>
    <w:p w14:paraId="0B556B71" w14:textId="3327A50C" w:rsidR="00E00569" w:rsidRDefault="00E00569" w:rsidP="00E00569">
      <w:pPr>
        <w:bidi/>
        <w:spacing w:before="360" w:after="240"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28680E0A" w14:textId="38124772" w:rsidR="00E00569" w:rsidRDefault="000006FB" w:rsidP="00E00569">
      <w:pPr>
        <w:bidi/>
        <w:spacing w:before="360" w:after="240" w:line="276" w:lineRule="auto"/>
        <w:jc w:val="lowKashida"/>
        <w:rPr>
          <w:rFonts w:cs="B Nazanin"/>
          <w:sz w:val="28"/>
          <w:szCs w:val="28"/>
          <w:lang w:bidi="fa-IR"/>
        </w:rPr>
      </w:pPr>
      <w:r>
        <w:rPr>
          <w:noProof/>
        </w:rPr>
        <w:drawing>
          <wp:anchor distT="0" distB="0" distL="114300" distR="114300" simplePos="0" relativeHeight="252559360" behindDoc="0" locked="0" layoutInCell="1" allowOverlap="1" wp14:anchorId="4264F9A6" wp14:editId="63B0E73B">
            <wp:simplePos x="0" y="0"/>
            <wp:positionH relativeFrom="column">
              <wp:posOffset>1249680</wp:posOffset>
            </wp:positionH>
            <wp:positionV relativeFrom="paragraph">
              <wp:posOffset>15240</wp:posOffset>
            </wp:positionV>
            <wp:extent cx="3858768" cy="3017520"/>
            <wp:effectExtent l="0" t="0" r="8890" b="0"/>
            <wp:wrapNone/>
            <wp:docPr id="507" name="Picture 5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C9AB8E" w14:textId="5C97817D" w:rsidR="00FD2C0B" w:rsidRDefault="00FD2C0B" w:rsidP="00FD2C0B">
      <w:pPr>
        <w:bidi/>
        <w:spacing w:before="360" w:after="240"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14943282" w14:textId="58213457" w:rsidR="00FD2C0B" w:rsidRDefault="0036628C" w:rsidP="00FD2C0B">
      <w:pPr>
        <w:bidi/>
        <w:spacing w:before="360" w:after="240" w:line="276" w:lineRule="auto"/>
        <w:jc w:val="lowKashida"/>
        <w:rPr>
          <w:rFonts w:cs="B Nazanin"/>
          <w:sz w:val="28"/>
          <w:szCs w:val="28"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47744" behindDoc="0" locked="0" layoutInCell="1" allowOverlap="1" wp14:anchorId="47CA59E4" wp14:editId="4F36D4DC">
                <wp:simplePos x="0" y="0"/>
                <wp:positionH relativeFrom="column">
                  <wp:posOffset>359381</wp:posOffset>
                </wp:positionH>
                <wp:positionV relativeFrom="paragraph">
                  <wp:posOffset>317471</wp:posOffset>
                </wp:positionV>
                <wp:extent cx="1515342" cy="297815"/>
                <wp:effectExtent l="0" t="953" r="7938" b="7937"/>
                <wp:wrapNone/>
                <wp:docPr id="559" name="Text Box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515342" cy="2978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8A01D98" w14:textId="07E3BA45" w:rsidR="002F3FC5" w:rsidRPr="0036628C" w:rsidRDefault="002F3FC5" w:rsidP="00FD2C0B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lang w:bidi="fa-IR"/>
                              </w:rPr>
                            </w:pPr>
                            <w:r w:rsidRPr="0036628C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lang w:bidi="fa-IR"/>
                              </w:rPr>
                              <w:t>K</w:t>
                            </w:r>
                            <w:r w:rsidRPr="0036628C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vertAlign w:val="subscript"/>
                                <w:lang w:bidi="fa-IR"/>
                              </w:rPr>
                              <w:t>p</w:t>
                            </w:r>
                            <w:r w:rsidRPr="0036628C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lang w:bidi="fa-IR"/>
                              </w:rPr>
                              <w:t xml:space="preserve"> for Pitch (degree)</w:t>
                            </w:r>
                          </w:p>
                          <w:p w14:paraId="20EE89B2" w14:textId="77777777" w:rsidR="002F3FC5" w:rsidRDefault="002F3FC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47CA59E4" id="Text Box 559" o:spid="_x0000_s1211" type="#_x0000_t202" style="position:absolute;left:0;text-align:left;margin-left:28.3pt;margin-top:25pt;width:119.3pt;height:23.45pt;rotation:-90;z-index:25244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" fillcolor="white [3201]" stroked="f" strokeweight=".5pt">
                <v:textbox>
                  <w:txbxContent>
                    <w:p w14:paraId="28A01D98" w14:textId="07E3BA45" w:rsidR="002F3FC5" w:rsidRPr="0036628C" w:rsidRDefault="002F3FC5" w:rsidP="00FD2C0B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  <w:lang w:bidi="fa-IR"/>
                        </w:rPr>
                      </w:pPr>
                      <w:r w:rsidRPr="0036628C">
                        <w:rPr>
                          <w:rFonts w:asciiTheme="majorBidi" w:hAnsiTheme="majorBidi" w:cstheme="majorBidi"/>
                          <w:sz w:val="24"/>
                          <w:szCs w:val="24"/>
                          <w:lang w:bidi="fa-IR"/>
                        </w:rPr>
                        <w:t>K</w:t>
                      </w:r>
                      <w:r w:rsidRPr="0036628C">
                        <w:rPr>
                          <w:rFonts w:asciiTheme="majorBidi" w:hAnsiTheme="majorBidi" w:cstheme="majorBidi"/>
                          <w:sz w:val="24"/>
                          <w:szCs w:val="24"/>
                          <w:vertAlign w:val="subscript"/>
                          <w:lang w:bidi="fa-IR"/>
                        </w:rPr>
                        <w:t>p</w:t>
                      </w:r>
                      <w:r w:rsidRPr="0036628C">
                        <w:rPr>
                          <w:rFonts w:asciiTheme="majorBidi" w:hAnsiTheme="majorBidi" w:cstheme="majorBidi"/>
                          <w:sz w:val="24"/>
                          <w:szCs w:val="24"/>
                          <w:lang w:bidi="fa-IR"/>
                        </w:rPr>
                        <w:t xml:space="preserve"> for Pitch (degree)</w:t>
                      </w:r>
                    </w:p>
                    <w:p w14:paraId="20EE89B2" w14:textId="77777777" w:rsidR="002F3FC5" w:rsidRDefault="002F3FC5"/>
                  </w:txbxContent>
                </v:textbox>
              </v:shape>
            </w:pict>
          </mc:Fallback>
        </mc:AlternateContent>
      </w:r>
    </w:p>
    <w:p w14:paraId="1CE33834" w14:textId="2160A3B7" w:rsidR="00FD2C0B" w:rsidRDefault="00FD2C0B" w:rsidP="00FD2C0B">
      <w:pPr>
        <w:bidi/>
        <w:spacing w:before="360" w:after="240"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32CBE826" w14:textId="7E77C548" w:rsidR="00FD2C0B" w:rsidRDefault="00FD2C0B" w:rsidP="00FD2C0B">
      <w:pPr>
        <w:bidi/>
        <w:spacing w:before="360" w:after="240"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357237CA" w14:textId="544D4AA5" w:rsidR="00FD2C0B" w:rsidRDefault="00FD2C0B" w:rsidP="00FD2C0B">
      <w:pPr>
        <w:bidi/>
        <w:spacing w:before="360" w:after="240"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2E85BDB7" w14:textId="3E91AD0A" w:rsidR="00FD2C0B" w:rsidRDefault="0036628C" w:rsidP="00FD2C0B">
      <w:pPr>
        <w:bidi/>
        <w:spacing w:before="360" w:after="240" w:line="276" w:lineRule="auto"/>
        <w:jc w:val="lowKashida"/>
        <w:rPr>
          <w:rFonts w:cs="B Nazanin"/>
          <w:sz w:val="28"/>
          <w:szCs w:val="28"/>
          <w:lang w:bidi="fa-IR"/>
        </w:rPr>
      </w:pPr>
      <w:r>
        <w:rPr>
          <w:rFonts w:cs="B Nazani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1A55D693" wp14:editId="0A180B13">
                <wp:simplePos x="0" y="0"/>
                <wp:positionH relativeFrom="column">
                  <wp:posOffset>2971569</wp:posOffset>
                </wp:positionH>
                <wp:positionV relativeFrom="paragraph">
                  <wp:posOffset>268836</wp:posOffset>
                </wp:positionV>
                <wp:extent cx="755073" cy="304800"/>
                <wp:effectExtent l="0" t="0" r="6985" b="0"/>
                <wp:wrapNone/>
                <wp:docPr id="153" name="Text Box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5073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B36EAEB" w14:textId="241456F3" w:rsidR="002F3FC5" w:rsidRPr="0036628C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lang w:bidi="fa-IR"/>
                              </w:rPr>
                            </w:pPr>
                            <w:r w:rsidRPr="0036628C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lang w:bidi="fa-IR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1A55D693" id="Text Box 153" o:spid="_x0000_s1212" type="#_x0000_t202" style="position:absolute;left:0;text-align:left;margin-left:234pt;margin-top:21.15pt;width:59.45pt;height:24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" fillcolor="white [3201]" stroked="f" strokeweight=".5pt">
                <v:textbox>
                  <w:txbxContent>
                    <w:p w14:paraId="1B36EAEB" w14:textId="241456F3" w:rsidR="002F3FC5" w:rsidRPr="0036628C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  <w:lang w:bidi="fa-IR"/>
                        </w:rPr>
                      </w:pPr>
                      <w:r w:rsidRPr="0036628C">
                        <w:rPr>
                          <w:rFonts w:asciiTheme="majorBidi" w:hAnsiTheme="majorBidi" w:cstheme="majorBidi"/>
                          <w:sz w:val="24"/>
                          <w:szCs w:val="24"/>
                          <w:lang w:bidi="fa-IR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</w:p>
    <w:p w14:paraId="35A99C80" w14:textId="04A5779C" w:rsidR="00FD2C0B" w:rsidRDefault="0036628C" w:rsidP="00FD2C0B">
      <w:pPr>
        <w:bidi/>
        <w:spacing w:before="360" w:after="240" w:line="276" w:lineRule="auto"/>
        <w:jc w:val="lowKashida"/>
        <w:rPr>
          <w:rFonts w:cs="B Nazanin"/>
          <w:sz w:val="28"/>
          <w:szCs w:val="28"/>
          <w:lang w:bidi="fa-IR"/>
        </w:rPr>
      </w:pPr>
      <w:r w:rsidRPr="005A177D">
        <w:rPr>
          <w:rFonts w:cs="B Nazanin" w:hint="cs"/>
          <w:sz w:val="24"/>
          <w:szCs w:val="24"/>
          <w:rtl/>
          <w:lang w:bidi="fa-IR"/>
        </w:rPr>
        <w:t xml:space="preserve">                                      </w:t>
      </w:r>
      <w:bookmarkStart w:id="834" w:name="_Hlk96695129"/>
      <w:r w:rsidRPr="005A177D">
        <w:rPr>
          <w:rFonts w:cs="B Nazanin" w:hint="cs"/>
          <w:sz w:val="24"/>
          <w:szCs w:val="24"/>
          <w:rtl/>
          <w:lang w:bidi="fa-IR"/>
        </w:rPr>
        <w:t>شکل</w:t>
      </w:r>
      <w:r w:rsidR="005A177D" w:rsidRPr="005A177D">
        <w:rPr>
          <w:rFonts w:cs="B Nazanin" w:hint="cs"/>
          <w:sz w:val="24"/>
          <w:szCs w:val="24"/>
          <w:rtl/>
          <w:lang w:bidi="fa-IR"/>
        </w:rPr>
        <w:t>5-16</w:t>
      </w:r>
      <w:r>
        <w:rPr>
          <w:rFonts w:cs="B Nazanin" w:hint="cs"/>
          <w:sz w:val="24"/>
          <w:szCs w:val="24"/>
          <w:rtl/>
          <w:lang w:bidi="fa-IR"/>
        </w:rPr>
        <w:t>: ضریب تناسبی کنترل‌کننده فازی برای زاویه پیچ</w:t>
      </w:r>
      <w:bookmarkEnd w:id="834"/>
    </w:p>
    <w:p w14:paraId="76977004" w14:textId="75A836E4" w:rsidR="00FD2C0B" w:rsidRDefault="000006FB" w:rsidP="00FD2C0B">
      <w:pPr>
        <w:bidi/>
        <w:spacing w:before="360" w:after="240" w:line="276" w:lineRule="auto"/>
        <w:jc w:val="lowKashida"/>
        <w:rPr>
          <w:rFonts w:cs="B Nazanin"/>
          <w:sz w:val="28"/>
          <w:szCs w:val="28"/>
          <w:lang w:bidi="fa-IR"/>
        </w:rPr>
      </w:pPr>
      <w:r>
        <w:rPr>
          <w:noProof/>
        </w:rPr>
        <w:drawing>
          <wp:anchor distT="0" distB="0" distL="114300" distR="114300" simplePos="0" relativeHeight="252560384" behindDoc="0" locked="0" layoutInCell="1" allowOverlap="1" wp14:anchorId="76EC5EBD" wp14:editId="624C7AC6">
            <wp:simplePos x="0" y="0"/>
            <wp:positionH relativeFrom="column">
              <wp:posOffset>1303339</wp:posOffset>
            </wp:positionH>
            <wp:positionV relativeFrom="paragraph">
              <wp:posOffset>73660</wp:posOffset>
            </wp:positionV>
            <wp:extent cx="3858260" cy="3017520"/>
            <wp:effectExtent l="0" t="0" r="8890" b="0"/>
            <wp:wrapNone/>
            <wp:docPr id="509" name="Picture 5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2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6FB14C" w14:textId="1DA45CA8" w:rsidR="00FD2C0B" w:rsidRDefault="00FD2C0B" w:rsidP="00FD2C0B">
      <w:pPr>
        <w:bidi/>
        <w:spacing w:before="360" w:after="240"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27FF0E66" w14:textId="0037E427" w:rsidR="00FD2C0B" w:rsidRDefault="0036628C" w:rsidP="00FD2C0B">
      <w:pPr>
        <w:bidi/>
        <w:spacing w:before="360" w:after="240" w:line="276" w:lineRule="auto"/>
        <w:jc w:val="lowKashida"/>
        <w:rPr>
          <w:rFonts w:cs="B Nazanin"/>
          <w:sz w:val="28"/>
          <w:szCs w:val="28"/>
          <w:lang w:bidi="fa-IR"/>
        </w:rPr>
      </w:pPr>
      <w:r>
        <w:rPr>
          <w:rFonts w:cs="B Nazani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7B386197" wp14:editId="58996144">
                <wp:simplePos x="0" y="0"/>
                <wp:positionH relativeFrom="column">
                  <wp:posOffset>421813</wp:posOffset>
                </wp:positionH>
                <wp:positionV relativeFrom="paragraph">
                  <wp:posOffset>396355</wp:posOffset>
                </wp:positionV>
                <wp:extent cx="1433946" cy="325582"/>
                <wp:effectExtent l="1905" t="0" r="0" b="0"/>
                <wp:wrapNone/>
                <wp:docPr id="188" name="Text Box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433946" cy="3255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D764F63" w14:textId="1B0F6545" w:rsidR="002F3FC5" w:rsidRPr="0036628C" w:rsidRDefault="002F3FC5" w:rsidP="0036628C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lang w:bidi="fa-IR"/>
                              </w:rPr>
                            </w:pPr>
                            <w:r w:rsidRPr="0036628C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lang w:bidi="fa-IR"/>
                              </w:rPr>
                              <w:t>K</w:t>
                            </w:r>
                            <w:r w:rsidRPr="0036628C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vertAlign w:val="subscript"/>
                                <w:lang w:bidi="fa-IR"/>
                              </w:rPr>
                              <w:t>d</w:t>
                            </w:r>
                            <w:r w:rsidRPr="0036628C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lang w:bidi="fa-IR"/>
                              </w:rPr>
                              <w:t xml:space="preserve"> for </w:t>
                            </w:r>
                            <w: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lang w:bidi="fa-IR"/>
                              </w:rPr>
                              <w:t>Pitch</w:t>
                            </w:r>
                            <w:r w:rsidRPr="0036628C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lang w:bidi="fa-IR"/>
                              </w:rPr>
                              <w:t>(degree)</w:t>
                            </w:r>
                          </w:p>
                          <w:p w14:paraId="31E70E44" w14:textId="77777777" w:rsidR="002F3FC5" w:rsidRDefault="002F3FC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>
            <w:pict>
              <v:shape w14:anchorId="7B386197" id="Text Box 188" o:spid="_x0000_s1213" type="#_x0000_t202" style="position:absolute;left:0;text-align:left;margin-left:33.2pt;margin-top:31.2pt;width:112.9pt;height:25.65pt;rotation:-90;z-index:252454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" fillcolor="white [3201]" stroked="f" strokeweight=".5pt">
                <v:textbox>
                  <w:txbxContent>
                    <w:p w14:paraId="0D764F63" w14:textId="1B0F6545" w:rsidR="002F3FC5" w:rsidRPr="0036628C" w:rsidRDefault="002F3FC5" w:rsidP="0036628C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  <w:lang w:bidi="fa-IR"/>
                        </w:rPr>
                      </w:pPr>
                      <w:r w:rsidRPr="0036628C">
                        <w:rPr>
                          <w:rFonts w:asciiTheme="majorBidi" w:hAnsiTheme="majorBidi" w:cstheme="majorBidi"/>
                          <w:sz w:val="24"/>
                          <w:szCs w:val="24"/>
                          <w:lang w:bidi="fa-IR"/>
                        </w:rPr>
                        <w:t>K</w:t>
                      </w:r>
                      <w:r w:rsidRPr="0036628C">
                        <w:rPr>
                          <w:rFonts w:asciiTheme="majorBidi" w:hAnsiTheme="majorBidi" w:cstheme="majorBidi"/>
                          <w:sz w:val="24"/>
                          <w:szCs w:val="24"/>
                          <w:vertAlign w:val="subscript"/>
                          <w:lang w:bidi="fa-IR"/>
                        </w:rPr>
                        <w:t>d</w:t>
                      </w:r>
                      <w:r w:rsidRPr="0036628C">
                        <w:rPr>
                          <w:rFonts w:asciiTheme="majorBidi" w:hAnsiTheme="majorBidi" w:cstheme="majorBidi"/>
                          <w:sz w:val="24"/>
                          <w:szCs w:val="24"/>
                          <w:lang w:bidi="fa-IR"/>
                        </w:rPr>
                        <w:t xml:space="preserve"> for </w:t>
                      </w:r>
                      <w:r>
                        <w:rPr>
                          <w:rFonts w:asciiTheme="majorBidi" w:hAnsiTheme="majorBidi" w:cstheme="majorBidi"/>
                          <w:sz w:val="24"/>
                          <w:szCs w:val="24"/>
                          <w:lang w:bidi="fa-IR"/>
                        </w:rPr>
                        <w:t>Pitch</w:t>
                      </w:r>
                      <w:r w:rsidRPr="0036628C">
                        <w:rPr>
                          <w:rFonts w:asciiTheme="majorBidi" w:hAnsiTheme="majorBidi" w:cstheme="majorBidi"/>
                          <w:sz w:val="24"/>
                          <w:szCs w:val="24"/>
                          <w:lang w:bidi="fa-IR"/>
                        </w:rPr>
                        <w:t>(degree)</w:t>
                      </w:r>
                    </w:p>
                    <w:p w14:paraId="31E70E44" w14:textId="77777777" w:rsidR="002F3FC5" w:rsidRDefault="002F3FC5"/>
                  </w:txbxContent>
                </v:textbox>
              </v:shape>
            </w:pict>
          </mc:Fallback>
        </mc:AlternateContent>
      </w:r>
    </w:p>
    <w:p w14:paraId="47C95DD6" w14:textId="60C7C314" w:rsidR="00FD2C0B" w:rsidRDefault="00FD2C0B" w:rsidP="00FD2C0B">
      <w:pPr>
        <w:bidi/>
        <w:spacing w:before="360" w:after="240"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11BFEB48" w14:textId="51DE5531" w:rsidR="00FD2C0B" w:rsidRDefault="00FD2C0B" w:rsidP="00FD2C0B">
      <w:pPr>
        <w:bidi/>
        <w:spacing w:before="360" w:after="240"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68131A5C" w14:textId="3FE73A6D" w:rsidR="00FD2C0B" w:rsidRDefault="00FD2C0B" w:rsidP="00FD2C0B">
      <w:pPr>
        <w:bidi/>
        <w:spacing w:before="360" w:after="240"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24B93CDE" w14:textId="0B9E9ECF" w:rsidR="00FD2C0B" w:rsidRDefault="0036628C" w:rsidP="00FD2C0B">
      <w:pPr>
        <w:bidi/>
        <w:spacing w:before="360" w:after="240" w:line="276" w:lineRule="auto"/>
        <w:jc w:val="lowKashida"/>
        <w:rPr>
          <w:rFonts w:cs="B Nazanin"/>
          <w:sz w:val="28"/>
          <w:szCs w:val="28"/>
          <w:lang w:bidi="fa-IR"/>
        </w:rPr>
      </w:pPr>
      <w:r>
        <w:rPr>
          <w:rFonts w:cs="B Nazani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5F3F147C" wp14:editId="0327B72A">
                <wp:simplePos x="0" y="0"/>
                <wp:positionH relativeFrom="column">
                  <wp:posOffset>2964295</wp:posOffset>
                </wp:positionH>
                <wp:positionV relativeFrom="paragraph">
                  <wp:posOffset>194541</wp:posOffset>
                </wp:positionV>
                <wp:extent cx="678873" cy="311727"/>
                <wp:effectExtent l="0" t="0" r="6985" b="0"/>
                <wp:wrapNone/>
                <wp:docPr id="191" name="Text Box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8873" cy="3117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66C6168" w14:textId="10146952" w:rsidR="002F3FC5" w:rsidRPr="0036628C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36628C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5F3F147C" id="Text Box 191" o:spid="_x0000_s1214" type="#_x0000_t202" style="position:absolute;left:0;text-align:left;margin-left:233.4pt;margin-top:15.3pt;width:53.45pt;height:24.55pt;z-index:25245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" fillcolor="white [3201]" stroked="f" strokeweight=".5pt">
                <v:textbox>
                  <w:txbxContent>
                    <w:p w14:paraId="266C6168" w14:textId="10146952" w:rsidR="002F3FC5" w:rsidRPr="0036628C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36628C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</w:p>
    <w:p w14:paraId="769379A0" w14:textId="1C7BB3DD" w:rsidR="00FD2C0B" w:rsidRDefault="0036628C" w:rsidP="005A177D">
      <w:pPr>
        <w:bidi/>
        <w:spacing w:before="360" w:after="240" w:line="276" w:lineRule="auto"/>
        <w:rPr>
          <w:rFonts w:cs="B Nazanin"/>
          <w:sz w:val="28"/>
          <w:szCs w:val="28"/>
          <w:lang w:bidi="fa-IR"/>
        </w:rPr>
      </w:pPr>
      <w:r w:rsidRPr="005A177D">
        <w:rPr>
          <w:rFonts w:cs="B Nazanin"/>
          <w:sz w:val="24"/>
          <w:szCs w:val="24"/>
          <w:lang w:bidi="fa-IR"/>
        </w:rPr>
        <w:t xml:space="preserve">                                         </w:t>
      </w:r>
      <w:bookmarkStart w:id="835" w:name="_Hlk96695135"/>
      <w:r w:rsidRPr="005A177D">
        <w:rPr>
          <w:rFonts w:cs="B Nazanin" w:hint="cs"/>
          <w:sz w:val="24"/>
          <w:szCs w:val="24"/>
          <w:rtl/>
          <w:lang w:bidi="fa-IR"/>
        </w:rPr>
        <w:t>شکل</w:t>
      </w:r>
      <w:r w:rsidR="005A177D" w:rsidRPr="005A177D">
        <w:rPr>
          <w:rFonts w:cs="B Nazanin" w:hint="cs"/>
          <w:sz w:val="24"/>
          <w:szCs w:val="24"/>
          <w:rtl/>
          <w:lang w:bidi="fa-IR"/>
        </w:rPr>
        <w:t>5-17</w:t>
      </w:r>
      <w:r>
        <w:rPr>
          <w:rFonts w:cs="B Nazanin" w:hint="cs"/>
          <w:sz w:val="24"/>
          <w:szCs w:val="24"/>
          <w:rtl/>
          <w:lang w:bidi="fa-IR"/>
        </w:rPr>
        <w:t>: ضریب مشتق‌گیر کنترل‌کننده فازی برای زاویه پیچ</w:t>
      </w:r>
      <w:bookmarkEnd w:id="835"/>
    </w:p>
    <w:p w14:paraId="3253A2D6" w14:textId="3AFA256C" w:rsidR="00FD2C0B" w:rsidRDefault="00356C94" w:rsidP="00FD2C0B">
      <w:pPr>
        <w:bidi/>
        <w:spacing w:before="360" w:after="240"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>سیگنال‌</w:t>
      </w:r>
      <w:ins w:id="836" w:author="MF" w:date="2022-02-26T17:54:00Z">
        <w:r w:rsidR="005F20A4">
          <w:rPr>
            <w:rFonts w:cs="B Nazanin" w:hint="cs"/>
            <w:sz w:val="28"/>
            <w:szCs w:val="28"/>
            <w:rtl/>
            <w:lang w:bidi="fa-IR"/>
          </w:rPr>
          <w:t xml:space="preserve"> </w:t>
        </w:r>
      </w:ins>
      <w:r>
        <w:rPr>
          <w:rFonts w:cs="B Nazanin" w:hint="cs"/>
          <w:sz w:val="28"/>
          <w:szCs w:val="28"/>
          <w:rtl/>
          <w:lang w:bidi="fa-IR"/>
        </w:rPr>
        <w:t xml:space="preserve">کنترلی مربوط به زاویه رول و پیچ </w:t>
      </w:r>
      <w:r w:rsidRPr="005A177D">
        <w:rPr>
          <w:rFonts w:cs="B Nazanin" w:hint="cs"/>
          <w:sz w:val="28"/>
          <w:szCs w:val="28"/>
          <w:rtl/>
          <w:lang w:bidi="fa-IR"/>
        </w:rPr>
        <w:t>در شکل</w:t>
      </w:r>
      <w:r w:rsidR="005A177D" w:rsidRPr="005A177D">
        <w:rPr>
          <w:rFonts w:cs="B Nazanin" w:hint="cs"/>
          <w:sz w:val="28"/>
          <w:szCs w:val="28"/>
          <w:rtl/>
          <w:lang w:bidi="fa-IR"/>
        </w:rPr>
        <w:t xml:space="preserve"> 5-18</w:t>
      </w:r>
      <w:r w:rsidRPr="005A177D">
        <w:rPr>
          <w:rFonts w:cs="B Nazanin" w:hint="cs"/>
          <w:sz w:val="28"/>
          <w:szCs w:val="28"/>
          <w:rtl/>
          <w:lang w:bidi="fa-IR"/>
        </w:rPr>
        <w:t xml:space="preserve"> و شکل</w:t>
      </w:r>
      <w:ins w:id="837" w:author="MF" w:date="2022-02-26T17:54:00Z">
        <w:r w:rsidR="005F20A4">
          <w:rPr>
            <w:rFonts w:cs="B Nazanin" w:hint="cs"/>
            <w:sz w:val="28"/>
            <w:szCs w:val="28"/>
            <w:rtl/>
            <w:lang w:bidi="fa-IR"/>
          </w:rPr>
          <w:t xml:space="preserve"> </w:t>
        </w:r>
      </w:ins>
      <w:r w:rsidR="005A177D" w:rsidRPr="005A177D">
        <w:rPr>
          <w:rFonts w:cs="B Nazanin" w:hint="cs"/>
          <w:sz w:val="28"/>
          <w:szCs w:val="28"/>
          <w:rtl/>
          <w:lang w:bidi="fa-IR"/>
        </w:rPr>
        <w:t>5-19</w:t>
      </w:r>
      <w:r w:rsidRPr="005A177D">
        <w:rPr>
          <w:rFonts w:cs="B Nazanin" w:hint="cs"/>
          <w:sz w:val="28"/>
          <w:szCs w:val="28"/>
          <w:rtl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>نشان‌داده</w:t>
      </w:r>
      <w:ins w:id="838" w:author="MF" w:date="2022-02-26T17:54:00Z">
        <w:r w:rsidR="005F20A4">
          <w:rPr>
            <w:rFonts w:cs="B Nazanin" w:hint="cs"/>
            <w:sz w:val="28"/>
            <w:szCs w:val="28"/>
            <w:rtl/>
            <w:lang w:bidi="fa-IR"/>
          </w:rPr>
          <w:t xml:space="preserve"> </w:t>
        </w:r>
      </w:ins>
      <w:r>
        <w:rPr>
          <w:rFonts w:cs="B Nazanin" w:hint="eastAsia"/>
          <w:sz w:val="28"/>
          <w:szCs w:val="28"/>
          <w:rtl/>
          <w:lang w:bidi="fa-IR"/>
        </w:rPr>
        <w:t>‌</w:t>
      </w:r>
      <w:r>
        <w:rPr>
          <w:rFonts w:cs="B Nazanin" w:hint="cs"/>
          <w:sz w:val="28"/>
          <w:szCs w:val="28"/>
          <w:rtl/>
          <w:lang w:bidi="fa-IR"/>
        </w:rPr>
        <w:t>شده</w:t>
      </w:r>
      <w:ins w:id="839" w:author="MF" w:date="2022-02-26T17:54:00Z">
        <w:r w:rsidR="005F20A4">
          <w:rPr>
            <w:rFonts w:cs="B Nazanin" w:hint="cs"/>
            <w:sz w:val="28"/>
            <w:szCs w:val="28"/>
            <w:rtl/>
            <w:lang w:bidi="fa-IR"/>
          </w:rPr>
          <w:t xml:space="preserve"> </w:t>
        </w:r>
      </w:ins>
      <w:r>
        <w:rPr>
          <w:rFonts w:cs="B Nazanin" w:hint="cs"/>
          <w:sz w:val="28"/>
          <w:szCs w:val="28"/>
          <w:rtl/>
          <w:lang w:bidi="fa-IR"/>
        </w:rPr>
        <w:t>‌است.</w:t>
      </w:r>
    </w:p>
    <w:p w14:paraId="325E4BF0" w14:textId="5EFF8707" w:rsidR="00356C94" w:rsidRDefault="00356C94" w:rsidP="00356C94">
      <w:pPr>
        <w:bidi/>
        <w:spacing w:before="360" w:after="240" w:line="276" w:lineRule="auto"/>
        <w:jc w:val="lowKashida"/>
        <w:rPr>
          <w:rFonts w:cs="B Nazanin"/>
          <w:sz w:val="28"/>
          <w:szCs w:val="28"/>
          <w:lang w:bidi="fa-IR"/>
        </w:rPr>
      </w:pPr>
      <w:r>
        <w:rPr>
          <w:noProof/>
        </w:rPr>
        <w:drawing>
          <wp:anchor distT="0" distB="0" distL="114300" distR="114300" simplePos="0" relativeHeight="252456960" behindDoc="0" locked="0" layoutInCell="1" allowOverlap="1" wp14:anchorId="3D40757B" wp14:editId="30961840">
            <wp:simplePos x="0" y="0"/>
            <wp:positionH relativeFrom="margin">
              <wp:align>center</wp:align>
            </wp:positionH>
            <wp:positionV relativeFrom="paragraph">
              <wp:posOffset>43469</wp:posOffset>
            </wp:positionV>
            <wp:extent cx="3858768" cy="3017520"/>
            <wp:effectExtent l="0" t="0" r="8890" b="0"/>
            <wp:wrapNone/>
            <wp:docPr id="201" name="Picture 2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D71416" w14:textId="54B10B2D" w:rsidR="00FD2C0B" w:rsidRDefault="00FD2C0B" w:rsidP="00FD2C0B">
      <w:pPr>
        <w:bidi/>
        <w:spacing w:before="360" w:after="240"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5FA113C4" w14:textId="0BEC028B" w:rsidR="00FD2C0B" w:rsidRDefault="00356C94" w:rsidP="00FD2C0B">
      <w:pPr>
        <w:bidi/>
        <w:spacing w:before="360" w:after="240" w:line="276" w:lineRule="auto"/>
        <w:jc w:val="lowKashida"/>
        <w:rPr>
          <w:rFonts w:cs="B Nazanin"/>
          <w:sz w:val="28"/>
          <w:szCs w:val="28"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39C8B9D7" wp14:editId="20DC742B">
                <wp:simplePos x="0" y="0"/>
                <wp:positionH relativeFrom="column">
                  <wp:posOffset>402071</wp:posOffset>
                </wp:positionH>
                <wp:positionV relativeFrom="paragraph">
                  <wp:posOffset>215726</wp:posOffset>
                </wp:positionV>
                <wp:extent cx="865909" cy="360218"/>
                <wp:effectExtent l="5080" t="0" r="0" b="0"/>
                <wp:wrapNone/>
                <wp:docPr id="202" name="Text Box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865909" cy="3602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2F6768F" w14:textId="406BC6C6" w:rsidR="002F3FC5" w:rsidRPr="00B177CA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B177CA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U2(N)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>
            <w:pict>
              <v:shape w14:anchorId="39C8B9D7" id="Text Box 202" o:spid="_x0000_s1215" type="#_x0000_t202" style="position:absolute;left:0;text-align:left;margin-left:31.65pt;margin-top:17pt;width:68.2pt;height:28.35pt;rotation:-90;z-index:252457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" fillcolor="white [3201]" stroked="f" strokeweight=".5pt">
                <v:textbox>
                  <w:txbxContent>
                    <w:p w14:paraId="72F6768F" w14:textId="406BC6C6" w:rsidR="002F3FC5" w:rsidRPr="00B177CA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B177CA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U2(N)</w:t>
                      </w:r>
                    </w:p>
                  </w:txbxContent>
                </v:textbox>
              </v:shape>
            </w:pict>
          </mc:Fallback>
        </mc:AlternateContent>
      </w:r>
    </w:p>
    <w:p w14:paraId="6F67C8FB" w14:textId="7B962709" w:rsidR="00FD2C0B" w:rsidRDefault="00FD2C0B" w:rsidP="00FD2C0B">
      <w:pPr>
        <w:bidi/>
        <w:spacing w:before="360" w:after="240"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4A648D2A" w14:textId="0E8858B5" w:rsidR="00FD2C0B" w:rsidRDefault="00FD2C0B" w:rsidP="00FD2C0B">
      <w:pPr>
        <w:bidi/>
        <w:spacing w:before="360" w:after="240"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1FBFC011" w14:textId="1A381B61" w:rsidR="00FD2C0B" w:rsidRDefault="00FD2C0B" w:rsidP="00FD2C0B">
      <w:pPr>
        <w:bidi/>
        <w:spacing w:before="360" w:after="240"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757F0B7C" w14:textId="117E4F37" w:rsidR="00FD2C0B" w:rsidRDefault="00356C94" w:rsidP="00FD2C0B">
      <w:pPr>
        <w:bidi/>
        <w:spacing w:before="360" w:after="240" w:line="276" w:lineRule="auto"/>
        <w:jc w:val="lowKashida"/>
        <w:rPr>
          <w:rFonts w:cs="B Nazanin"/>
          <w:sz w:val="28"/>
          <w:szCs w:val="28"/>
          <w:lang w:bidi="fa-IR"/>
        </w:rPr>
      </w:pPr>
      <w:r>
        <w:rPr>
          <w:rFonts w:cs="B Nazani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35B1BAA3" wp14:editId="30D568F3">
                <wp:simplePos x="0" y="0"/>
                <wp:positionH relativeFrom="column">
                  <wp:posOffset>2660015</wp:posOffset>
                </wp:positionH>
                <wp:positionV relativeFrom="paragraph">
                  <wp:posOffset>191135</wp:posOffset>
                </wp:positionV>
                <wp:extent cx="900545" cy="249381"/>
                <wp:effectExtent l="0" t="0" r="0" b="0"/>
                <wp:wrapNone/>
                <wp:docPr id="220" name="Text Box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0545" cy="2493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3CC95FC" w14:textId="390F9693" w:rsidR="002F3FC5" w:rsidRPr="00356C94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356C94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35B1BAA3" id="Text Box 220" o:spid="_x0000_s1216" type="#_x0000_t202" style="position:absolute;left:0;text-align:left;margin-left:209.45pt;margin-top:15.05pt;width:70.9pt;height:19.65pt;z-index:252459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" fillcolor="white [3201]" stroked="f" strokeweight=".5pt">
                <v:textbox>
                  <w:txbxContent>
                    <w:p w14:paraId="03CC95FC" w14:textId="390F9693" w:rsidR="002F3FC5" w:rsidRPr="00356C94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356C94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</w:p>
    <w:p w14:paraId="11971537" w14:textId="2D772260" w:rsidR="004B426D" w:rsidRDefault="004B426D" w:rsidP="004B426D">
      <w:pPr>
        <w:tabs>
          <w:tab w:val="left" w:pos="3996"/>
        </w:tabs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  <w:r w:rsidRPr="005A177D">
        <w:rPr>
          <w:rFonts w:cs="B Nazanin"/>
          <w:sz w:val="24"/>
          <w:szCs w:val="24"/>
          <w:lang w:bidi="fa-IR"/>
        </w:rPr>
        <w:t xml:space="preserve"> </w:t>
      </w:r>
      <w:r w:rsidRPr="005A177D">
        <w:rPr>
          <w:rFonts w:cs="B Nazanin" w:hint="cs"/>
          <w:sz w:val="24"/>
          <w:szCs w:val="24"/>
          <w:rtl/>
          <w:lang w:bidi="fa-IR"/>
        </w:rPr>
        <w:t xml:space="preserve">     </w:t>
      </w:r>
      <w:r w:rsidRPr="005A177D">
        <w:rPr>
          <w:rFonts w:cs="B Nazanin"/>
          <w:sz w:val="24"/>
          <w:szCs w:val="24"/>
          <w:lang w:bidi="fa-IR"/>
        </w:rPr>
        <w:t xml:space="preserve">                                                           </w:t>
      </w:r>
      <w:bookmarkStart w:id="840" w:name="_Hlk96695148"/>
      <w:r w:rsidRPr="005A177D">
        <w:rPr>
          <w:rFonts w:cs="B Nazanin" w:hint="cs"/>
          <w:sz w:val="24"/>
          <w:szCs w:val="24"/>
          <w:rtl/>
          <w:lang w:bidi="fa-IR"/>
        </w:rPr>
        <w:t>شکل</w:t>
      </w:r>
      <w:r w:rsidR="005A177D" w:rsidRPr="005A177D">
        <w:rPr>
          <w:rFonts w:cs="B Nazanin" w:hint="cs"/>
          <w:sz w:val="24"/>
          <w:szCs w:val="24"/>
          <w:rtl/>
          <w:lang w:bidi="fa-IR"/>
        </w:rPr>
        <w:t xml:space="preserve"> 5-18</w:t>
      </w:r>
      <w:r>
        <w:rPr>
          <w:rFonts w:cs="B Nazanin" w:hint="cs"/>
          <w:sz w:val="24"/>
          <w:szCs w:val="24"/>
          <w:rtl/>
          <w:lang w:bidi="fa-IR"/>
        </w:rPr>
        <w:t>: سیگنال کنترلی</w:t>
      </w:r>
      <w:r>
        <w:rPr>
          <w:rFonts w:cs="B Nazanin"/>
          <w:sz w:val="24"/>
          <w:szCs w:val="24"/>
          <w:lang w:bidi="fa-IR"/>
        </w:rPr>
        <w:t xml:space="preserve">U2 </w:t>
      </w:r>
      <w:bookmarkEnd w:id="840"/>
    </w:p>
    <w:p w14:paraId="67F09CF5" w14:textId="4B8DA0A7" w:rsidR="00FD2C0B" w:rsidRDefault="004B426D" w:rsidP="00FD2C0B">
      <w:pPr>
        <w:bidi/>
        <w:spacing w:before="360" w:after="240" w:line="276" w:lineRule="auto"/>
        <w:jc w:val="lowKashida"/>
        <w:rPr>
          <w:rFonts w:cs="B Nazanin"/>
          <w:sz w:val="28"/>
          <w:szCs w:val="28"/>
          <w:lang w:bidi="fa-IR"/>
        </w:rPr>
      </w:pPr>
      <w:r>
        <w:rPr>
          <w:noProof/>
        </w:rPr>
        <w:drawing>
          <wp:anchor distT="0" distB="0" distL="114300" distR="114300" simplePos="0" relativeHeight="252460032" behindDoc="0" locked="0" layoutInCell="1" allowOverlap="1" wp14:anchorId="13591318" wp14:editId="2F2AA373">
            <wp:simplePos x="0" y="0"/>
            <wp:positionH relativeFrom="column">
              <wp:posOffset>1101090</wp:posOffset>
            </wp:positionH>
            <wp:positionV relativeFrom="paragraph">
              <wp:posOffset>129713</wp:posOffset>
            </wp:positionV>
            <wp:extent cx="3858768" cy="3017520"/>
            <wp:effectExtent l="0" t="0" r="8890" b="0"/>
            <wp:wrapNone/>
            <wp:docPr id="248" name="Picture 2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8763E1" w14:textId="7FE7D2DD" w:rsidR="00FD2C0B" w:rsidRDefault="00FD2C0B" w:rsidP="00FD2C0B">
      <w:pPr>
        <w:bidi/>
        <w:spacing w:before="360" w:after="240"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5E357405" w14:textId="7B916171" w:rsidR="00FD2C0B" w:rsidRDefault="004B426D" w:rsidP="00FD2C0B">
      <w:pPr>
        <w:bidi/>
        <w:spacing w:before="360" w:after="240" w:line="276" w:lineRule="auto"/>
        <w:jc w:val="lowKashida"/>
        <w:rPr>
          <w:rFonts w:cs="B Nazanin"/>
          <w:sz w:val="28"/>
          <w:szCs w:val="28"/>
          <w:lang w:bidi="fa-IR"/>
        </w:rPr>
      </w:pPr>
      <w:r>
        <w:rPr>
          <w:rFonts w:cs="B Nazani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67333202" wp14:editId="2332746F">
                <wp:simplePos x="0" y="0"/>
                <wp:positionH relativeFrom="column">
                  <wp:posOffset>596353</wp:posOffset>
                </wp:positionH>
                <wp:positionV relativeFrom="paragraph">
                  <wp:posOffset>273425</wp:posOffset>
                </wp:positionV>
                <wp:extent cx="644237" cy="270163"/>
                <wp:effectExtent l="0" t="3493" r="318" b="317"/>
                <wp:wrapNone/>
                <wp:docPr id="304" name="Text Box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644237" cy="2701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DEFAF73" w14:textId="25A10AD0" w:rsidR="002F3FC5" w:rsidRPr="00B177CA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B177CA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U3(N)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67333202" id="Text Box 304" o:spid="_x0000_s1217" type="#_x0000_t202" style="position:absolute;left:0;text-align:left;margin-left:46.95pt;margin-top:21.55pt;width:50.75pt;height:21.25pt;rotation:-90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" fillcolor="white [3201]" stroked="f" strokeweight=".5pt">
                <v:textbox>
                  <w:txbxContent>
                    <w:p w14:paraId="3DEFAF73" w14:textId="25A10AD0" w:rsidR="002F3FC5" w:rsidRPr="00B177CA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B177CA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U3(N)</w:t>
                      </w:r>
                    </w:p>
                  </w:txbxContent>
                </v:textbox>
              </v:shape>
            </w:pict>
          </mc:Fallback>
        </mc:AlternateContent>
      </w:r>
    </w:p>
    <w:p w14:paraId="72709946" w14:textId="64B4FC87" w:rsidR="00FD2C0B" w:rsidRDefault="00FD2C0B" w:rsidP="00FD2C0B">
      <w:pPr>
        <w:bidi/>
        <w:spacing w:before="360" w:after="240"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0E48A8AE" w14:textId="147BC254" w:rsidR="00FD2C0B" w:rsidRDefault="00FD2C0B" w:rsidP="00FD2C0B">
      <w:pPr>
        <w:bidi/>
        <w:spacing w:before="360" w:after="240"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6ADABCF2" w14:textId="648F851A" w:rsidR="00FD2C0B" w:rsidRDefault="00FD2C0B" w:rsidP="00FD2C0B">
      <w:pPr>
        <w:bidi/>
        <w:spacing w:before="360" w:after="240"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70F21394" w14:textId="5355D6F3" w:rsidR="00FD2C0B" w:rsidRDefault="004B426D" w:rsidP="00FD2C0B">
      <w:pPr>
        <w:bidi/>
        <w:spacing w:before="360" w:after="240" w:line="276" w:lineRule="auto"/>
        <w:jc w:val="lowKashida"/>
        <w:rPr>
          <w:rFonts w:cs="B Nazanin"/>
          <w:sz w:val="28"/>
          <w:szCs w:val="28"/>
          <w:lang w:bidi="fa-IR"/>
        </w:rPr>
      </w:pPr>
      <w:r>
        <w:rPr>
          <w:rFonts w:cs="B Nazani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62080" behindDoc="0" locked="0" layoutInCell="1" allowOverlap="1" wp14:anchorId="1F23FF1F" wp14:editId="476C46E4">
                <wp:simplePos x="0" y="0"/>
                <wp:positionH relativeFrom="column">
                  <wp:posOffset>2735522</wp:posOffset>
                </wp:positionH>
                <wp:positionV relativeFrom="paragraph">
                  <wp:posOffset>227619</wp:posOffset>
                </wp:positionV>
                <wp:extent cx="727364" cy="256309"/>
                <wp:effectExtent l="0" t="0" r="0" b="0"/>
                <wp:wrapNone/>
                <wp:docPr id="349" name="Text Box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7364" cy="2563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6562E14" w14:textId="19188677" w:rsidR="002F3FC5" w:rsidRPr="004B426D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4B426D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>
            <w:pict>
              <v:shape w14:anchorId="1F23FF1F" id="Text Box 349" o:spid="_x0000_s1218" type="#_x0000_t202" style="position:absolute;left:0;text-align:left;margin-left:215.4pt;margin-top:17.9pt;width:57.25pt;height:20.2pt;z-index:252462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" fillcolor="white [3201]" stroked="f" strokeweight=".5pt">
                <v:textbox>
                  <w:txbxContent>
                    <w:p w14:paraId="36562E14" w14:textId="19188677" w:rsidR="002F3FC5" w:rsidRPr="004B426D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4B426D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</w:p>
    <w:p w14:paraId="28C5C215" w14:textId="795EF482" w:rsidR="004B426D" w:rsidRDefault="004B426D" w:rsidP="004B426D">
      <w:pPr>
        <w:tabs>
          <w:tab w:val="left" w:pos="3996"/>
        </w:tabs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  <w:r w:rsidRPr="005A177D">
        <w:rPr>
          <w:rFonts w:cs="B Nazanin"/>
          <w:sz w:val="24"/>
          <w:szCs w:val="24"/>
          <w:lang w:bidi="fa-IR"/>
        </w:rPr>
        <w:t xml:space="preserve"> </w:t>
      </w:r>
      <w:r w:rsidRPr="005A177D">
        <w:rPr>
          <w:rFonts w:cs="B Nazanin" w:hint="cs"/>
          <w:sz w:val="24"/>
          <w:szCs w:val="24"/>
          <w:rtl/>
          <w:lang w:bidi="fa-IR"/>
        </w:rPr>
        <w:t xml:space="preserve">     </w:t>
      </w:r>
      <w:r w:rsidRPr="005A177D">
        <w:rPr>
          <w:rFonts w:cs="B Nazanin"/>
          <w:sz w:val="24"/>
          <w:szCs w:val="24"/>
          <w:lang w:bidi="fa-IR"/>
        </w:rPr>
        <w:t xml:space="preserve">                                                           </w:t>
      </w:r>
      <w:bookmarkStart w:id="841" w:name="_Hlk96695154"/>
      <w:r w:rsidRPr="005A177D">
        <w:rPr>
          <w:rFonts w:cs="B Nazanin" w:hint="cs"/>
          <w:sz w:val="24"/>
          <w:szCs w:val="24"/>
          <w:rtl/>
          <w:lang w:bidi="fa-IR"/>
        </w:rPr>
        <w:t>شکل</w:t>
      </w:r>
      <w:r w:rsidR="005A177D" w:rsidRPr="005A177D">
        <w:rPr>
          <w:rFonts w:cs="B Nazanin" w:hint="cs"/>
          <w:sz w:val="24"/>
          <w:szCs w:val="24"/>
          <w:rtl/>
          <w:lang w:bidi="fa-IR"/>
        </w:rPr>
        <w:t>5-19</w:t>
      </w:r>
      <w:r w:rsidRPr="005A177D">
        <w:rPr>
          <w:rFonts w:cs="B Nazanin" w:hint="cs"/>
          <w:sz w:val="24"/>
          <w:szCs w:val="24"/>
          <w:rtl/>
          <w:lang w:bidi="fa-IR"/>
        </w:rPr>
        <w:t xml:space="preserve">: </w:t>
      </w:r>
      <w:r>
        <w:rPr>
          <w:rFonts w:cs="B Nazanin" w:hint="cs"/>
          <w:sz w:val="24"/>
          <w:szCs w:val="24"/>
          <w:rtl/>
          <w:lang w:bidi="fa-IR"/>
        </w:rPr>
        <w:t>سیگنال کنترلی</w:t>
      </w:r>
      <w:r>
        <w:rPr>
          <w:rFonts w:cs="B Nazanin"/>
          <w:sz w:val="24"/>
          <w:szCs w:val="24"/>
          <w:lang w:bidi="fa-IR"/>
        </w:rPr>
        <w:t xml:space="preserve">U3 </w:t>
      </w:r>
      <w:bookmarkEnd w:id="841"/>
    </w:p>
    <w:p w14:paraId="01221512" w14:textId="78CF5732" w:rsidR="005A177D" w:rsidRPr="005A177D" w:rsidRDefault="003051FC" w:rsidP="005A177D">
      <w:pPr>
        <w:tabs>
          <w:tab w:val="left" w:pos="3888"/>
        </w:tabs>
        <w:bidi/>
        <w:spacing w:line="276" w:lineRule="auto"/>
        <w:jc w:val="lowKashida"/>
        <w:rPr>
          <w:rFonts w:cs="B Nazanin"/>
          <w:sz w:val="24"/>
          <w:szCs w:val="24"/>
          <w:rtl/>
          <w:lang w:bidi="fa-IR"/>
        </w:rPr>
      </w:pPr>
      <w:r w:rsidRPr="005A177D">
        <w:rPr>
          <w:rFonts w:cs="B Nazanin" w:hint="cs"/>
          <w:sz w:val="28"/>
          <w:szCs w:val="28"/>
          <w:rtl/>
          <w:lang w:bidi="fa-IR"/>
        </w:rPr>
        <w:lastRenderedPageBreak/>
        <w:t>سیگنال مدولاسیون پهنای پالس برای هرموتور در شکل</w:t>
      </w:r>
      <w:r w:rsidR="005A177D" w:rsidRPr="005A177D">
        <w:rPr>
          <w:rFonts w:cs="B Nazanin" w:hint="cs"/>
          <w:sz w:val="28"/>
          <w:szCs w:val="28"/>
          <w:rtl/>
          <w:lang w:bidi="fa-IR"/>
        </w:rPr>
        <w:t>5-20،شکل5-21،شکل5-22و</w:t>
      </w:r>
      <w:r w:rsidRPr="005A177D">
        <w:rPr>
          <w:rFonts w:cs="B Nazanin" w:hint="cs"/>
          <w:sz w:val="28"/>
          <w:szCs w:val="28"/>
          <w:rtl/>
          <w:lang w:bidi="fa-IR"/>
        </w:rPr>
        <w:t xml:space="preserve">  شکل </w:t>
      </w:r>
      <w:r w:rsidR="005A177D" w:rsidRPr="005A177D">
        <w:rPr>
          <w:rFonts w:cs="B Nazanin" w:hint="cs"/>
          <w:sz w:val="28"/>
          <w:szCs w:val="28"/>
          <w:rtl/>
          <w:lang w:bidi="fa-IR"/>
        </w:rPr>
        <w:t xml:space="preserve">5-23 </w:t>
      </w:r>
      <w:r w:rsidRPr="005A177D">
        <w:rPr>
          <w:rFonts w:cs="B Nazanin" w:hint="cs"/>
          <w:sz w:val="28"/>
          <w:szCs w:val="28"/>
          <w:rtl/>
          <w:lang w:bidi="fa-IR"/>
        </w:rPr>
        <w:t>نشان</w:t>
      </w:r>
      <w:r w:rsidRPr="005A177D">
        <w:rPr>
          <w:rFonts w:cs="B Nazanin" w:hint="eastAsia"/>
          <w:sz w:val="28"/>
          <w:szCs w:val="28"/>
          <w:rtl/>
          <w:lang w:bidi="fa-IR"/>
        </w:rPr>
        <w:t>‌</w:t>
      </w:r>
      <w:r w:rsidRPr="005A177D">
        <w:rPr>
          <w:rFonts w:cs="B Nazanin" w:hint="cs"/>
          <w:sz w:val="28"/>
          <w:szCs w:val="28"/>
          <w:rtl/>
          <w:lang w:bidi="fa-IR"/>
        </w:rPr>
        <w:t>داده</w:t>
      </w:r>
      <w:ins w:id="842" w:author="MF" w:date="2022-02-26T17:54:00Z">
        <w:r w:rsidR="005F20A4">
          <w:rPr>
            <w:rFonts w:cs="B Nazanin" w:hint="cs"/>
            <w:sz w:val="28"/>
            <w:szCs w:val="28"/>
            <w:rtl/>
            <w:lang w:bidi="fa-IR"/>
          </w:rPr>
          <w:t xml:space="preserve"> </w:t>
        </w:r>
      </w:ins>
      <w:r w:rsidRPr="005A177D">
        <w:rPr>
          <w:rFonts w:cs="B Nazanin" w:hint="cs"/>
          <w:sz w:val="28"/>
          <w:szCs w:val="28"/>
          <w:rtl/>
          <w:lang w:bidi="fa-IR"/>
        </w:rPr>
        <w:t>‌شده</w:t>
      </w:r>
      <w:ins w:id="843" w:author="MF" w:date="2022-02-26T17:54:00Z">
        <w:r w:rsidR="00A576FB">
          <w:rPr>
            <w:rFonts w:cs="B Nazanin" w:hint="cs"/>
            <w:sz w:val="28"/>
            <w:szCs w:val="28"/>
            <w:rtl/>
            <w:lang w:bidi="fa-IR"/>
          </w:rPr>
          <w:t xml:space="preserve"> </w:t>
        </w:r>
      </w:ins>
      <w:r w:rsidRPr="005A177D">
        <w:rPr>
          <w:rFonts w:cs="B Nazanin" w:hint="cs"/>
          <w:sz w:val="28"/>
          <w:szCs w:val="28"/>
          <w:rtl/>
          <w:lang w:bidi="fa-IR"/>
        </w:rPr>
        <w:t>‌است.</w:t>
      </w:r>
    </w:p>
    <w:p w14:paraId="60ED00A0" w14:textId="0185B29E" w:rsidR="003051FC" w:rsidRPr="005A177D" w:rsidRDefault="003051FC" w:rsidP="005A177D">
      <w:pPr>
        <w:tabs>
          <w:tab w:val="left" w:pos="3888"/>
        </w:tabs>
        <w:bidi/>
        <w:spacing w:line="276" w:lineRule="auto"/>
        <w:jc w:val="lowKashida"/>
        <w:rPr>
          <w:rFonts w:cs="B Nazanin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2478464" behindDoc="0" locked="0" layoutInCell="1" allowOverlap="1" wp14:anchorId="6859CD85" wp14:editId="4FA56245">
            <wp:simplePos x="0" y="0"/>
            <wp:positionH relativeFrom="column">
              <wp:posOffset>1204941</wp:posOffset>
            </wp:positionH>
            <wp:positionV relativeFrom="paragraph">
              <wp:posOffset>187087</wp:posOffset>
            </wp:positionV>
            <wp:extent cx="3858768" cy="3017520"/>
            <wp:effectExtent l="0" t="0" r="8890" b="0"/>
            <wp:wrapNone/>
            <wp:docPr id="364" name="Picture 3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3DD72F" w14:textId="77777777" w:rsidR="003051FC" w:rsidRPr="00453EEC" w:rsidRDefault="003051FC" w:rsidP="003051FC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027516D8" w14:textId="77777777" w:rsidR="003051FC" w:rsidRPr="00453EEC" w:rsidRDefault="003051FC" w:rsidP="003051FC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60FA1E2E" w14:textId="77777777" w:rsidR="003051FC" w:rsidRPr="00453EEC" w:rsidRDefault="003051FC" w:rsidP="003051FC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  <w:r>
        <w:rPr>
          <w:rFonts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323CF42E" wp14:editId="67704746">
                <wp:simplePos x="0" y="0"/>
                <wp:positionH relativeFrom="column">
                  <wp:posOffset>435034</wp:posOffset>
                </wp:positionH>
                <wp:positionV relativeFrom="paragraph">
                  <wp:posOffset>166254</wp:posOffset>
                </wp:positionV>
                <wp:extent cx="1341120" cy="274320"/>
                <wp:effectExtent l="0" t="0" r="0" b="0"/>
                <wp:wrapNone/>
                <wp:docPr id="350" name="Text Box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34112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B9F2D0F" w14:textId="77777777" w:rsidR="002F3FC5" w:rsidRPr="00453EEC" w:rsidRDefault="002F3FC5" w:rsidP="003051FC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453EEC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PWM motor1 (%)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323CF42E" id="Text Box 350" o:spid="_x0000_s1219" type="#_x0000_t202" style="position:absolute;left:0;text-align:left;margin-left:34.25pt;margin-top:13.1pt;width:105.6pt;height:21.6pt;rotation:-90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" fillcolor="white [3201]" stroked="f" strokeweight=".5pt">
                <v:textbox>
                  <w:txbxContent>
                    <w:p w14:paraId="5B9F2D0F" w14:textId="77777777" w:rsidR="002F3FC5" w:rsidRPr="00453EEC" w:rsidRDefault="002F3FC5" w:rsidP="003051FC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453EEC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PWM motor1 (%)</w:t>
                      </w:r>
                    </w:p>
                  </w:txbxContent>
                </v:textbox>
              </v:shape>
            </w:pict>
          </mc:Fallback>
        </mc:AlternateContent>
      </w:r>
    </w:p>
    <w:p w14:paraId="7664B003" w14:textId="77777777" w:rsidR="003051FC" w:rsidRPr="00453EEC" w:rsidRDefault="003051FC" w:rsidP="003051FC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0FC16A1D" w14:textId="77777777" w:rsidR="003051FC" w:rsidRPr="00453EEC" w:rsidRDefault="003051FC" w:rsidP="003051FC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0A109A4E" w14:textId="77777777" w:rsidR="003051FC" w:rsidRPr="00453EEC" w:rsidRDefault="003051FC" w:rsidP="003051FC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39FC458E" w14:textId="77777777" w:rsidR="003051FC" w:rsidRPr="00453EEC" w:rsidRDefault="003051FC" w:rsidP="003051FC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1E051A4D" w14:textId="77777777" w:rsidR="003051FC" w:rsidRDefault="003051FC" w:rsidP="003051FC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44CEBAEA" w14:textId="77777777" w:rsidR="003051FC" w:rsidRDefault="003051FC" w:rsidP="003051FC">
      <w:pPr>
        <w:tabs>
          <w:tab w:val="left" w:pos="3876"/>
        </w:tabs>
        <w:bidi/>
        <w:spacing w:line="276" w:lineRule="auto"/>
        <w:rPr>
          <w:rFonts w:cs="B Nazanin"/>
          <w:sz w:val="24"/>
          <w:szCs w:val="24"/>
          <w:lang w:bidi="fa-IR"/>
        </w:rPr>
      </w:pPr>
      <w:r>
        <w:rPr>
          <w:rFonts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596B3BF8" wp14:editId="01E87662">
                <wp:simplePos x="0" y="0"/>
                <wp:positionH relativeFrom="column">
                  <wp:posOffset>2935605</wp:posOffset>
                </wp:positionH>
                <wp:positionV relativeFrom="paragraph">
                  <wp:posOffset>7620</wp:posOffset>
                </wp:positionV>
                <wp:extent cx="693420" cy="266700"/>
                <wp:effectExtent l="0" t="0" r="0" b="0"/>
                <wp:wrapNone/>
                <wp:docPr id="351" name="Text Box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42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57D270C" w14:textId="77777777" w:rsidR="002F3FC5" w:rsidRPr="00453EEC" w:rsidRDefault="002F3FC5" w:rsidP="003051FC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453EEC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596B3BF8" id="Text Box 351" o:spid="_x0000_s1220" type="#_x0000_t202" style="position:absolute;left:0;text-align:left;margin-left:231.15pt;margin-top:.6pt;width:54.6pt;height:21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" fillcolor="white [3201]" stroked="f" strokeweight=".5pt">
                <v:textbox>
                  <w:txbxContent>
                    <w:p w14:paraId="357D270C" w14:textId="77777777" w:rsidR="002F3FC5" w:rsidRPr="00453EEC" w:rsidRDefault="002F3FC5" w:rsidP="003051FC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453EEC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</w:p>
    <w:p w14:paraId="49E56CA9" w14:textId="4B8E8F20" w:rsidR="003051FC" w:rsidRDefault="003051FC" w:rsidP="003051FC">
      <w:pPr>
        <w:tabs>
          <w:tab w:val="left" w:pos="3876"/>
        </w:tabs>
        <w:bidi/>
        <w:spacing w:line="276" w:lineRule="auto"/>
        <w:rPr>
          <w:rFonts w:cs="B Nazanin"/>
          <w:sz w:val="24"/>
          <w:szCs w:val="24"/>
          <w:rtl/>
          <w:lang w:bidi="fa-IR"/>
        </w:rPr>
      </w:pPr>
      <w:r w:rsidRPr="005A177D">
        <w:rPr>
          <w:rFonts w:cs="B Nazanin"/>
          <w:sz w:val="24"/>
          <w:szCs w:val="24"/>
          <w:lang w:bidi="fa-IR"/>
        </w:rPr>
        <w:t xml:space="preserve">                                             </w:t>
      </w:r>
      <w:bookmarkStart w:id="844" w:name="_Hlk96695165"/>
      <w:r w:rsidRPr="005A177D">
        <w:rPr>
          <w:rFonts w:cs="B Nazanin" w:hint="cs"/>
          <w:sz w:val="24"/>
          <w:szCs w:val="24"/>
          <w:rtl/>
          <w:lang w:bidi="fa-IR"/>
        </w:rPr>
        <w:t>شکل</w:t>
      </w:r>
      <w:r w:rsidR="005A177D" w:rsidRPr="005A177D">
        <w:rPr>
          <w:rFonts w:cs="B Nazanin" w:hint="cs"/>
          <w:sz w:val="24"/>
          <w:szCs w:val="24"/>
          <w:rtl/>
          <w:lang w:bidi="fa-IR"/>
        </w:rPr>
        <w:t xml:space="preserve"> 5-20</w:t>
      </w:r>
      <w:r w:rsidRPr="005A177D">
        <w:rPr>
          <w:rFonts w:cs="B Nazanin" w:hint="cs"/>
          <w:sz w:val="24"/>
          <w:szCs w:val="24"/>
          <w:rtl/>
          <w:lang w:bidi="fa-IR"/>
        </w:rPr>
        <w:t>:</w:t>
      </w:r>
      <w:r w:rsidRPr="005A177D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453EEC">
        <w:rPr>
          <w:rFonts w:cs="B Nazanin" w:hint="cs"/>
          <w:sz w:val="28"/>
          <w:szCs w:val="28"/>
          <w:rtl/>
          <w:lang w:bidi="fa-IR"/>
        </w:rPr>
        <w:t>سیگنال مدولاسیون پهنای پالس</w:t>
      </w:r>
      <w:r>
        <w:rPr>
          <w:rFonts w:cs="B Nazanin" w:hint="cs"/>
          <w:sz w:val="28"/>
          <w:szCs w:val="28"/>
          <w:rtl/>
          <w:lang w:bidi="fa-IR"/>
        </w:rPr>
        <w:t xml:space="preserve"> موتور1</w:t>
      </w:r>
      <w:bookmarkEnd w:id="844"/>
    </w:p>
    <w:p w14:paraId="01867E71" w14:textId="3715A6C7" w:rsidR="003051FC" w:rsidRDefault="00715D4E" w:rsidP="003051FC">
      <w:pPr>
        <w:tabs>
          <w:tab w:val="left" w:pos="3876"/>
        </w:tabs>
        <w:bidi/>
        <w:spacing w:line="276" w:lineRule="auto"/>
        <w:jc w:val="lowKashida"/>
        <w:rPr>
          <w:rFonts w:cs="B Nazanin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2479488" behindDoc="0" locked="0" layoutInCell="1" allowOverlap="1" wp14:anchorId="12C82318" wp14:editId="17447A60">
            <wp:simplePos x="0" y="0"/>
            <wp:positionH relativeFrom="margin">
              <wp:posOffset>1190337</wp:posOffset>
            </wp:positionH>
            <wp:positionV relativeFrom="page">
              <wp:posOffset>4815436</wp:posOffset>
            </wp:positionV>
            <wp:extent cx="3858768" cy="3017520"/>
            <wp:effectExtent l="0" t="0" r="8890" b="0"/>
            <wp:wrapNone/>
            <wp:docPr id="365" name="Picture 3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AD6FDF" w14:textId="01458562" w:rsidR="003051FC" w:rsidRPr="00453EEC" w:rsidRDefault="003051FC" w:rsidP="003051FC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5BA9880A" w14:textId="77777777" w:rsidR="003051FC" w:rsidRPr="00453EEC" w:rsidRDefault="003051FC" w:rsidP="003051FC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11D4DEA9" w14:textId="77777777" w:rsidR="003051FC" w:rsidRPr="00453EEC" w:rsidRDefault="003051FC" w:rsidP="003051FC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2E6EAE4C" w14:textId="77777777" w:rsidR="003051FC" w:rsidRPr="00453EEC" w:rsidRDefault="003051FC" w:rsidP="003051FC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  <w:r>
        <w:rPr>
          <w:rFonts w:cs="B Nazanin"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2468224" behindDoc="0" locked="0" layoutInCell="1" allowOverlap="1" wp14:anchorId="6438E265" wp14:editId="75523553">
                <wp:simplePos x="0" y="0"/>
                <wp:positionH relativeFrom="column">
                  <wp:posOffset>339379</wp:posOffset>
                </wp:positionH>
                <wp:positionV relativeFrom="paragraph">
                  <wp:posOffset>279746</wp:posOffset>
                </wp:positionV>
                <wp:extent cx="1303020" cy="266700"/>
                <wp:effectExtent l="3810" t="0" r="0" b="0"/>
                <wp:wrapNone/>
                <wp:docPr id="353" name="Text Box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30302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EDD5E2F" w14:textId="77777777" w:rsidR="002F3FC5" w:rsidRPr="00453EEC" w:rsidRDefault="002F3FC5" w:rsidP="003051FC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lang w:bidi="fa-IR"/>
                              </w:rPr>
                            </w:pPr>
                            <w:r w:rsidRPr="00453EEC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lang w:bidi="fa-IR"/>
                              </w:rPr>
                              <w:t>PWM motor2 (%)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6438E265" id="Text Box 353" o:spid="_x0000_s1221" type="#_x0000_t202" style="position:absolute;left:0;text-align:left;margin-left:26.7pt;margin-top:22.05pt;width:102.6pt;height:21pt;rotation:-90;z-index:25246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" fillcolor="white [3201]" stroked="f" strokeweight=".5pt">
                <v:textbox>
                  <w:txbxContent>
                    <w:p w14:paraId="4EDD5E2F" w14:textId="77777777" w:rsidR="002F3FC5" w:rsidRPr="00453EEC" w:rsidRDefault="002F3FC5" w:rsidP="003051FC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  <w:lang w:bidi="fa-IR"/>
                        </w:rPr>
                      </w:pPr>
                      <w:r w:rsidRPr="00453EEC">
                        <w:rPr>
                          <w:rFonts w:asciiTheme="majorBidi" w:hAnsiTheme="majorBidi" w:cstheme="majorBidi"/>
                          <w:sz w:val="24"/>
                          <w:szCs w:val="24"/>
                          <w:lang w:bidi="fa-IR"/>
                        </w:rPr>
                        <w:t>PWM motor2 (%)</w:t>
                      </w:r>
                    </w:p>
                  </w:txbxContent>
                </v:textbox>
              </v:shape>
            </w:pict>
          </mc:Fallback>
        </mc:AlternateContent>
      </w:r>
    </w:p>
    <w:p w14:paraId="67215639" w14:textId="77777777" w:rsidR="003051FC" w:rsidRPr="00453EEC" w:rsidRDefault="003051FC" w:rsidP="003051FC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04F5C6E4" w14:textId="77777777" w:rsidR="003051FC" w:rsidRPr="00453EEC" w:rsidRDefault="003051FC" w:rsidP="003051FC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63DBC7CE" w14:textId="77777777" w:rsidR="003051FC" w:rsidRPr="00453EEC" w:rsidRDefault="003051FC" w:rsidP="003051FC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018D25C5" w14:textId="77777777" w:rsidR="003051FC" w:rsidRPr="00453EEC" w:rsidRDefault="003051FC" w:rsidP="003051FC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1EEEBAAE" w14:textId="57371243" w:rsidR="003051FC" w:rsidRDefault="005A177D" w:rsidP="003051FC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  <w:r>
        <w:rPr>
          <w:rFonts w:cs="B Nazanin"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4E12468C" wp14:editId="2AE6C8A5">
                <wp:simplePos x="0" y="0"/>
                <wp:positionH relativeFrom="margin">
                  <wp:posOffset>2909108</wp:posOffset>
                </wp:positionH>
                <wp:positionV relativeFrom="paragraph">
                  <wp:posOffset>111472</wp:posOffset>
                </wp:positionV>
                <wp:extent cx="693420" cy="251460"/>
                <wp:effectExtent l="0" t="0" r="0" b="0"/>
                <wp:wrapNone/>
                <wp:docPr id="352" name="Text Box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42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6CF2918" w14:textId="77777777" w:rsidR="002F3FC5" w:rsidRPr="00453EEC" w:rsidRDefault="002F3FC5" w:rsidP="003051FC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453EEC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4E12468C" id="Text Box 352" o:spid="_x0000_s1222" type="#_x0000_t202" style="position:absolute;left:0;text-align:left;margin-left:229.05pt;margin-top:8.8pt;width:54.6pt;height:19.8pt;z-index:2524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" fillcolor="white [3201]" stroked="f" strokeweight=".5pt">
                <v:textbox>
                  <w:txbxContent>
                    <w:p w14:paraId="16CF2918" w14:textId="77777777" w:rsidR="002F3FC5" w:rsidRPr="00453EEC" w:rsidRDefault="002F3FC5" w:rsidP="003051FC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453EEC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EA6EF03" w14:textId="3418D7D1" w:rsidR="003051FC" w:rsidRDefault="003051FC" w:rsidP="005A177D">
      <w:pPr>
        <w:tabs>
          <w:tab w:val="left" w:pos="3876"/>
        </w:tabs>
        <w:bidi/>
        <w:spacing w:line="276" w:lineRule="auto"/>
        <w:jc w:val="center"/>
        <w:rPr>
          <w:rFonts w:cs="B Nazanin"/>
          <w:sz w:val="24"/>
          <w:szCs w:val="24"/>
          <w:rtl/>
          <w:lang w:bidi="fa-IR"/>
        </w:rPr>
      </w:pPr>
      <w:bookmarkStart w:id="845" w:name="_Hlk96695184"/>
      <w:r w:rsidRPr="005A177D">
        <w:rPr>
          <w:rFonts w:cs="B Nazanin" w:hint="cs"/>
          <w:sz w:val="24"/>
          <w:szCs w:val="24"/>
          <w:rtl/>
          <w:lang w:bidi="fa-IR"/>
        </w:rPr>
        <w:t>شکل</w:t>
      </w:r>
      <w:r w:rsidR="005A177D" w:rsidRPr="005A177D">
        <w:rPr>
          <w:rFonts w:cs="B Nazanin" w:hint="cs"/>
          <w:sz w:val="24"/>
          <w:szCs w:val="24"/>
          <w:rtl/>
          <w:lang w:bidi="fa-IR"/>
        </w:rPr>
        <w:t>5-21</w:t>
      </w:r>
      <w:r w:rsidRPr="00453EEC">
        <w:rPr>
          <w:rFonts w:cs="B Nazanin" w:hint="cs"/>
          <w:sz w:val="24"/>
          <w:szCs w:val="24"/>
          <w:rtl/>
          <w:lang w:bidi="fa-IR"/>
        </w:rPr>
        <w:t>:</w:t>
      </w:r>
      <w:r w:rsidRPr="00DE0A10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453EEC">
        <w:rPr>
          <w:rFonts w:cs="B Nazanin" w:hint="cs"/>
          <w:sz w:val="28"/>
          <w:szCs w:val="28"/>
          <w:rtl/>
          <w:lang w:bidi="fa-IR"/>
        </w:rPr>
        <w:t>سیگنال مدولاسیون پهنای پالس</w:t>
      </w:r>
      <w:r>
        <w:rPr>
          <w:rFonts w:cs="B Nazanin" w:hint="cs"/>
          <w:sz w:val="28"/>
          <w:szCs w:val="28"/>
          <w:rtl/>
          <w:lang w:bidi="fa-IR"/>
        </w:rPr>
        <w:t xml:space="preserve"> موتور2</w:t>
      </w:r>
    </w:p>
    <w:bookmarkEnd w:id="845"/>
    <w:p w14:paraId="152C40C0" w14:textId="79F21C52" w:rsidR="003051FC" w:rsidRDefault="003051FC" w:rsidP="003051FC">
      <w:pPr>
        <w:tabs>
          <w:tab w:val="left" w:pos="3876"/>
        </w:tabs>
        <w:bidi/>
        <w:spacing w:line="276" w:lineRule="auto"/>
        <w:jc w:val="lowKashida"/>
        <w:rPr>
          <w:rFonts w:cs="B Nazanin"/>
          <w:sz w:val="24"/>
          <w:szCs w:val="24"/>
          <w:rtl/>
          <w:lang w:bidi="fa-IR"/>
        </w:rPr>
      </w:pPr>
    </w:p>
    <w:p w14:paraId="58356475" w14:textId="66461401" w:rsidR="00715D4E" w:rsidRDefault="00715D4E" w:rsidP="00715D4E">
      <w:pPr>
        <w:tabs>
          <w:tab w:val="left" w:pos="3876"/>
        </w:tabs>
        <w:bidi/>
        <w:spacing w:line="276" w:lineRule="auto"/>
        <w:jc w:val="lowKashida"/>
        <w:rPr>
          <w:rFonts w:cs="B Nazanin"/>
          <w:sz w:val="24"/>
          <w:szCs w:val="24"/>
          <w:rtl/>
          <w:lang w:bidi="fa-IR"/>
        </w:rPr>
      </w:pPr>
    </w:p>
    <w:p w14:paraId="297A48ED" w14:textId="77777777" w:rsidR="00715D4E" w:rsidRDefault="00715D4E" w:rsidP="00715D4E">
      <w:pPr>
        <w:tabs>
          <w:tab w:val="left" w:pos="3876"/>
        </w:tabs>
        <w:bidi/>
        <w:spacing w:line="276" w:lineRule="auto"/>
        <w:jc w:val="lowKashida"/>
        <w:rPr>
          <w:rFonts w:cs="B Nazanin"/>
          <w:sz w:val="24"/>
          <w:szCs w:val="24"/>
          <w:rtl/>
          <w:lang w:bidi="fa-IR"/>
        </w:rPr>
      </w:pPr>
    </w:p>
    <w:p w14:paraId="5DBCC690" w14:textId="624CE857" w:rsidR="003051FC" w:rsidRDefault="003051FC" w:rsidP="003051FC">
      <w:pPr>
        <w:tabs>
          <w:tab w:val="left" w:pos="3876"/>
        </w:tabs>
        <w:bidi/>
        <w:spacing w:line="276" w:lineRule="auto"/>
        <w:jc w:val="lowKashida"/>
        <w:rPr>
          <w:rFonts w:cs="B Nazanin"/>
          <w:sz w:val="24"/>
          <w:szCs w:val="24"/>
          <w:rtl/>
          <w:lang w:bidi="fa-IR"/>
        </w:rPr>
      </w:pPr>
    </w:p>
    <w:p w14:paraId="2E1A60B9" w14:textId="03A7A41F" w:rsidR="003051FC" w:rsidRPr="00453EEC" w:rsidRDefault="00715D4E" w:rsidP="003051FC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  <w:r>
        <w:rPr>
          <w:noProof/>
        </w:rPr>
        <w:drawing>
          <wp:anchor distT="0" distB="0" distL="114300" distR="114300" simplePos="0" relativeHeight="252480512" behindDoc="0" locked="0" layoutInCell="1" allowOverlap="1" wp14:anchorId="105AEAE4" wp14:editId="334F07FC">
            <wp:simplePos x="0" y="0"/>
            <wp:positionH relativeFrom="column">
              <wp:posOffset>1072515</wp:posOffset>
            </wp:positionH>
            <wp:positionV relativeFrom="paragraph">
              <wp:posOffset>-676563</wp:posOffset>
            </wp:positionV>
            <wp:extent cx="3858768" cy="3017520"/>
            <wp:effectExtent l="0" t="0" r="8890" b="0"/>
            <wp:wrapNone/>
            <wp:docPr id="366" name="Picture 3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FD6DF3" w14:textId="77777777" w:rsidR="003051FC" w:rsidRPr="00453EEC" w:rsidRDefault="003051FC" w:rsidP="003051FC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496FEDD3" w14:textId="71F5A4C1" w:rsidR="003051FC" w:rsidRPr="00453EEC" w:rsidRDefault="003051FC" w:rsidP="003051FC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4916D58D" wp14:editId="14893592">
                <wp:simplePos x="0" y="0"/>
                <wp:positionH relativeFrom="column">
                  <wp:posOffset>366452</wp:posOffset>
                </wp:positionH>
                <wp:positionV relativeFrom="paragraph">
                  <wp:posOffset>25112</wp:posOffset>
                </wp:positionV>
                <wp:extent cx="1287780" cy="281940"/>
                <wp:effectExtent l="7620" t="0" r="0" b="0"/>
                <wp:wrapNone/>
                <wp:docPr id="355" name="Text Box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287780" cy="281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E9A291F" w14:textId="77777777" w:rsidR="002F3FC5" w:rsidRPr="00453EEC" w:rsidRDefault="002F3FC5" w:rsidP="003051FC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453EEC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PWM motor3(%)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4916D58D" id="Text Box 355" o:spid="_x0000_s1223" type="#_x0000_t202" style="position:absolute;left:0;text-align:left;margin-left:28.85pt;margin-top:2pt;width:101.4pt;height:22.2pt;rotation:-90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" fillcolor="white [3201]" stroked="f" strokeweight=".5pt">
                <v:textbox>
                  <w:txbxContent>
                    <w:p w14:paraId="3E9A291F" w14:textId="77777777" w:rsidR="002F3FC5" w:rsidRPr="00453EEC" w:rsidRDefault="002F3FC5" w:rsidP="003051FC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453EEC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PWM motor3(%)</w:t>
                      </w:r>
                    </w:p>
                  </w:txbxContent>
                </v:textbox>
              </v:shape>
            </w:pict>
          </mc:Fallback>
        </mc:AlternateContent>
      </w:r>
    </w:p>
    <w:p w14:paraId="66039CBB" w14:textId="614C11DB" w:rsidR="003051FC" w:rsidRPr="00453EEC" w:rsidRDefault="003051FC" w:rsidP="003051FC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33A08D0C" w14:textId="1DAF6218" w:rsidR="003051FC" w:rsidRPr="00453EEC" w:rsidRDefault="003051FC" w:rsidP="003051FC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314FDA67" w14:textId="46281FAC" w:rsidR="003051FC" w:rsidRPr="00453EEC" w:rsidRDefault="003051FC" w:rsidP="003051FC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5F7A8179" w14:textId="37768BD1" w:rsidR="003051FC" w:rsidRPr="00453EEC" w:rsidRDefault="003051FC" w:rsidP="003051FC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79C5F9E9" w14:textId="77777777" w:rsidR="003051FC" w:rsidRPr="00453EEC" w:rsidRDefault="003051FC" w:rsidP="003051FC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2DE5804F" wp14:editId="587827B2">
                <wp:simplePos x="0" y="0"/>
                <wp:positionH relativeFrom="column">
                  <wp:posOffset>2878282</wp:posOffset>
                </wp:positionH>
                <wp:positionV relativeFrom="paragraph">
                  <wp:posOffset>39197</wp:posOffset>
                </wp:positionV>
                <wp:extent cx="731520" cy="312420"/>
                <wp:effectExtent l="0" t="0" r="0" b="0"/>
                <wp:wrapNone/>
                <wp:docPr id="356" name="Text Box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3124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62DBB49" w14:textId="77777777" w:rsidR="002F3FC5" w:rsidRPr="00453EEC" w:rsidRDefault="002F3FC5" w:rsidP="003051FC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453EEC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2DE5804F" id="Text Box 356" o:spid="_x0000_s1224" type="#_x0000_t202" style="position:absolute;left:0;text-align:left;margin-left:226.65pt;margin-top:3.1pt;width:57.6pt;height:24.6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" fillcolor="white [3201]" stroked="f" strokeweight=".5pt">
                <v:textbox>
                  <w:txbxContent>
                    <w:p w14:paraId="162DBB49" w14:textId="77777777" w:rsidR="002F3FC5" w:rsidRPr="00453EEC" w:rsidRDefault="002F3FC5" w:rsidP="003051FC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453EEC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</w:p>
    <w:p w14:paraId="3B11629F" w14:textId="079247E5" w:rsidR="003051FC" w:rsidRDefault="003051FC" w:rsidP="003051FC">
      <w:pPr>
        <w:tabs>
          <w:tab w:val="left" w:pos="3468"/>
        </w:tabs>
        <w:bidi/>
        <w:spacing w:line="276" w:lineRule="auto"/>
        <w:jc w:val="lowKashida"/>
        <w:rPr>
          <w:rFonts w:cs="B Nazanin"/>
          <w:sz w:val="24"/>
          <w:szCs w:val="24"/>
          <w:rtl/>
          <w:lang w:bidi="fa-IR"/>
        </w:rPr>
      </w:pPr>
      <w:r w:rsidRPr="005A177D">
        <w:rPr>
          <w:rFonts w:cs="B Nazanin" w:hint="cs"/>
          <w:sz w:val="24"/>
          <w:szCs w:val="24"/>
          <w:rtl/>
          <w:lang w:bidi="fa-IR"/>
        </w:rPr>
        <w:t xml:space="preserve">                                             </w:t>
      </w:r>
      <w:bookmarkStart w:id="846" w:name="_Hlk96695209"/>
      <w:r w:rsidRPr="005A177D">
        <w:rPr>
          <w:rFonts w:cs="B Nazanin" w:hint="cs"/>
          <w:sz w:val="24"/>
          <w:szCs w:val="24"/>
          <w:rtl/>
          <w:lang w:bidi="fa-IR"/>
        </w:rPr>
        <w:t>شکل</w:t>
      </w:r>
      <w:r w:rsidR="005A177D" w:rsidRPr="005A177D">
        <w:rPr>
          <w:rFonts w:cs="B Nazanin" w:hint="cs"/>
          <w:sz w:val="24"/>
          <w:szCs w:val="24"/>
          <w:rtl/>
          <w:lang w:bidi="fa-IR"/>
        </w:rPr>
        <w:t>5-22</w:t>
      </w:r>
      <w:r w:rsidRPr="005A177D">
        <w:rPr>
          <w:rFonts w:cs="B Nazanin" w:hint="cs"/>
          <w:sz w:val="24"/>
          <w:szCs w:val="24"/>
          <w:rtl/>
          <w:lang w:bidi="fa-IR"/>
        </w:rPr>
        <w:t>:</w:t>
      </w:r>
      <w:r w:rsidRPr="005A177D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453EEC">
        <w:rPr>
          <w:rFonts w:cs="B Nazanin" w:hint="cs"/>
          <w:sz w:val="28"/>
          <w:szCs w:val="28"/>
          <w:rtl/>
          <w:lang w:bidi="fa-IR"/>
        </w:rPr>
        <w:t>سیگنال مدولاسیون پهنای پالس</w:t>
      </w:r>
      <w:r>
        <w:rPr>
          <w:rFonts w:cs="B Nazanin" w:hint="cs"/>
          <w:sz w:val="28"/>
          <w:szCs w:val="28"/>
          <w:rtl/>
          <w:lang w:bidi="fa-IR"/>
        </w:rPr>
        <w:t xml:space="preserve"> موتور3</w:t>
      </w:r>
      <w:bookmarkEnd w:id="846"/>
    </w:p>
    <w:p w14:paraId="250134B9" w14:textId="7E188418" w:rsidR="003051FC" w:rsidRDefault="003051FC" w:rsidP="003051FC">
      <w:pPr>
        <w:tabs>
          <w:tab w:val="left" w:pos="3468"/>
        </w:tabs>
        <w:bidi/>
        <w:spacing w:line="276" w:lineRule="auto"/>
        <w:jc w:val="lowKashida"/>
        <w:rPr>
          <w:rFonts w:cs="B Nazanin"/>
          <w:sz w:val="24"/>
          <w:szCs w:val="24"/>
          <w:rtl/>
          <w:lang w:bidi="fa-IR"/>
        </w:rPr>
      </w:pPr>
    </w:p>
    <w:p w14:paraId="3A505135" w14:textId="77BE7E5D" w:rsidR="003051FC" w:rsidRPr="00453EEC" w:rsidRDefault="003051FC" w:rsidP="003051FC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  <w:r>
        <w:rPr>
          <w:noProof/>
        </w:rPr>
        <w:drawing>
          <wp:anchor distT="0" distB="0" distL="114300" distR="114300" simplePos="0" relativeHeight="252481536" behindDoc="0" locked="0" layoutInCell="1" allowOverlap="1" wp14:anchorId="0CA0B80A" wp14:editId="07F003EC">
            <wp:simplePos x="0" y="0"/>
            <wp:positionH relativeFrom="column">
              <wp:posOffset>1154719</wp:posOffset>
            </wp:positionH>
            <wp:positionV relativeFrom="paragraph">
              <wp:posOffset>183919</wp:posOffset>
            </wp:positionV>
            <wp:extent cx="3858768" cy="3017520"/>
            <wp:effectExtent l="0" t="0" r="8890" b="0"/>
            <wp:wrapNone/>
            <wp:docPr id="367" name="Picture 3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483A57" w14:textId="2DCA5D53" w:rsidR="003051FC" w:rsidRPr="00453EEC" w:rsidRDefault="003051FC" w:rsidP="003051FC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0BF2FE84" w14:textId="161281E7" w:rsidR="003051FC" w:rsidRPr="00453EEC" w:rsidRDefault="003051FC" w:rsidP="003051FC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041AB871" w14:textId="7A38670D" w:rsidR="003051FC" w:rsidRPr="00453EEC" w:rsidRDefault="003051FC" w:rsidP="003051FC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10227A28" w14:textId="77777777" w:rsidR="003051FC" w:rsidRPr="00453EEC" w:rsidRDefault="003051FC" w:rsidP="003051FC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74368" behindDoc="0" locked="0" layoutInCell="1" allowOverlap="1" wp14:anchorId="30EF65E1" wp14:editId="6B243371">
                <wp:simplePos x="0" y="0"/>
                <wp:positionH relativeFrom="column">
                  <wp:posOffset>270887</wp:posOffset>
                </wp:positionH>
                <wp:positionV relativeFrom="paragraph">
                  <wp:posOffset>169054</wp:posOffset>
                </wp:positionV>
                <wp:extent cx="1356360" cy="331412"/>
                <wp:effectExtent l="0" t="1588" r="0" b="0"/>
                <wp:wrapNone/>
                <wp:docPr id="358" name="Text Box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356360" cy="3314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503EDA5" w14:textId="77777777" w:rsidR="002F3FC5" w:rsidRPr="00453EEC" w:rsidRDefault="002F3FC5" w:rsidP="003051FC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453EEC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PWM motor4(%)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30EF65E1" id="Text Box 358" o:spid="_x0000_s1225" type="#_x0000_t202" style="position:absolute;left:0;text-align:left;margin-left:21.35pt;margin-top:13.3pt;width:106.8pt;height:26.1pt;rotation:-90;z-index:252474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" fillcolor="white [3201]" stroked="f" strokeweight=".5pt">
                <v:textbox>
                  <w:txbxContent>
                    <w:p w14:paraId="1503EDA5" w14:textId="77777777" w:rsidR="002F3FC5" w:rsidRPr="00453EEC" w:rsidRDefault="002F3FC5" w:rsidP="003051FC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453EEC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PWM motor4(%)</w:t>
                      </w:r>
                    </w:p>
                  </w:txbxContent>
                </v:textbox>
              </v:shape>
            </w:pict>
          </mc:Fallback>
        </mc:AlternateContent>
      </w:r>
    </w:p>
    <w:p w14:paraId="15B4FF5D" w14:textId="77777777" w:rsidR="003051FC" w:rsidRPr="00453EEC" w:rsidRDefault="003051FC" w:rsidP="003051FC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5BB55A6A" w14:textId="77777777" w:rsidR="003051FC" w:rsidRPr="00453EEC" w:rsidRDefault="003051FC" w:rsidP="003051FC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575A8739" w14:textId="77777777" w:rsidR="003051FC" w:rsidRPr="00453EEC" w:rsidRDefault="003051FC" w:rsidP="003051FC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47027311" w14:textId="77777777" w:rsidR="003051FC" w:rsidRDefault="003051FC" w:rsidP="003051FC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44053974" w14:textId="77777777" w:rsidR="003051FC" w:rsidRDefault="003051FC" w:rsidP="003051FC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1779EEA9" w14:textId="77777777" w:rsidR="003051FC" w:rsidRDefault="003051FC" w:rsidP="003051FC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  <w:r>
        <w:rPr>
          <w:rFonts w:cs="B Nazani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6D6538F" wp14:editId="4750892A">
                <wp:simplePos x="0" y="0"/>
                <wp:positionH relativeFrom="column">
                  <wp:posOffset>2839605</wp:posOffset>
                </wp:positionH>
                <wp:positionV relativeFrom="paragraph">
                  <wp:posOffset>6927</wp:posOffset>
                </wp:positionV>
                <wp:extent cx="678873" cy="270163"/>
                <wp:effectExtent l="0" t="0" r="6985" b="0"/>
                <wp:wrapNone/>
                <wp:docPr id="359" name="Text Box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8873" cy="2701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ECF0A18" w14:textId="77777777" w:rsidR="002F3FC5" w:rsidRPr="000E4F6E" w:rsidRDefault="002F3FC5" w:rsidP="003051FC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0E4F6E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66D6538F" id="Text Box 359" o:spid="_x0000_s1226" type="#_x0000_t202" style="position:absolute;left:0;text-align:left;margin-left:223.6pt;margin-top:.55pt;width:53.45pt;height:21.2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" fillcolor="white [3201]" stroked="f" strokeweight=".5pt">
                <v:textbox>
                  <w:txbxContent>
                    <w:p w14:paraId="3ECF0A18" w14:textId="77777777" w:rsidR="002F3FC5" w:rsidRPr="000E4F6E" w:rsidRDefault="002F3FC5" w:rsidP="003051FC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0E4F6E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</w:p>
    <w:p w14:paraId="7903FE7C" w14:textId="4CA8E241" w:rsidR="004B426D" w:rsidRDefault="003051FC" w:rsidP="003051FC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 w:rsidRPr="005A177D">
        <w:rPr>
          <w:rFonts w:cs="B Nazanin"/>
          <w:sz w:val="24"/>
          <w:szCs w:val="24"/>
          <w:lang w:bidi="fa-IR"/>
        </w:rPr>
        <w:lastRenderedPageBreak/>
        <w:t xml:space="preserve">                                             </w:t>
      </w:r>
      <w:bookmarkStart w:id="847" w:name="_Hlk96695218"/>
      <w:r w:rsidRPr="005A177D">
        <w:rPr>
          <w:rFonts w:cs="B Nazanin" w:hint="cs"/>
          <w:sz w:val="24"/>
          <w:szCs w:val="24"/>
          <w:rtl/>
          <w:lang w:bidi="fa-IR"/>
        </w:rPr>
        <w:t>شکل</w:t>
      </w:r>
      <w:r w:rsidR="005A177D" w:rsidRPr="005A177D">
        <w:rPr>
          <w:rFonts w:cs="B Nazanin" w:hint="cs"/>
          <w:sz w:val="24"/>
          <w:szCs w:val="24"/>
          <w:rtl/>
          <w:lang w:bidi="fa-IR"/>
        </w:rPr>
        <w:t>5-23</w:t>
      </w:r>
      <w:r w:rsidRPr="00453EEC">
        <w:rPr>
          <w:rFonts w:cs="B Nazanin" w:hint="cs"/>
          <w:sz w:val="24"/>
          <w:szCs w:val="24"/>
          <w:rtl/>
          <w:lang w:bidi="fa-IR"/>
        </w:rPr>
        <w:t>:</w:t>
      </w:r>
      <w:r w:rsidRPr="00DE0A10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453EEC">
        <w:rPr>
          <w:rFonts w:cs="B Nazanin" w:hint="cs"/>
          <w:sz w:val="28"/>
          <w:szCs w:val="28"/>
          <w:rtl/>
          <w:lang w:bidi="fa-IR"/>
        </w:rPr>
        <w:t>سیگنال مدولاسیون پهنای پالس</w:t>
      </w:r>
      <w:r>
        <w:rPr>
          <w:rFonts w:cs="B Nazanin" w:hint="cs"/>
          <w:sz w:val="28"/>
          <w:szCs w:val="28"/>
          <w:rtl/>
          <w:lang w:bidi="fa-IR"/>
        </w:rPr>
        <w:t xml:space="preserve"> موتور4</w:t>
      </w:r>
      <w:bookmarkEnd w:id="847"/>
    </w:p>
    <w:p w14:paraId="728DED9D" w14:textId="77777777" w:rsidR="00715D4E" w:rsidRDefault="00715D4E" w:rsidP="00715D4E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66E5337C" w14:textId="2700F673" w:rsidR="00720733" w:rsidRPr="00234477" w:rsidRDefault="00E00569" w:rsidP="00EF0908">
      <w:pPr>
        <w:bidi/>
        <w:spacing w:before="360" w:after="240" w:line="276" w:lineRule="auto"/>
        <w:jc w:val="lowKashida"/>
        <w:rPr>
          <w:rFonts w:cs="B Nazanin"/>
          <w:b/>
          <w:bCs/>
          <w:sz w:val="36"/>
          <w:szCs w:val="36"/>
          <w:rtl/>
          <w:lang w:bidi="fa-IR"/>
        </w:rPr>
      </w:pPr>
      <w:bookmarkStart w:id="848" w:name="_Hlk96693430"/>
      <w:r>
        <w:rPr>
          <w:rFonts w:cs="B Nazanin" w:hint="cs"/>
          <w:b/>
          <w:bCs/>
          <w:sz w:val="36"/>
          <w:szCs w:val="36"/>
          <w:rtl/>
          <w:lang w:bidi="fa-IR"/>
        </w:rPr>
        <w:t>4</w:t>
      </w:r>
      <w:r w:rsidR="00720733" w:rsidRPr="00234477">
        <w:rPr>
          <w:rFonts w:cs="B Nazanin" w:hint="cs"/>
          <w:b/>
          <w:bCs/>
          <w:sz w:val="36"/>
          <w:szCs w:val="36"/>
          <w:rtl/>
          <w:lang w:bidi="fa-IR"/>
        </w:rPr>
        <w:t>-</w:t>
      </w:r>
      <w:r w:rsidR="00614C73" w:rsidRPr="00234477">
        <w:rPr>
          <w:rFonts w:cs="B Nazanin" w:hint="cs"/>
          <w:b/>
          <w:bCs/>
          <w:sz w:val="36"/>
          <w:szCs w:val="36"/>
          <w:rtl/>
          <w:lang w:bidi="fa-IR"/>
        </w:rPr>
        <w:t>5</w:t>
      </w:r>
      <w:r w:rsidR="00720733" w:rsidRPr="00234477">
        <w:rPr>
          <w:rFonts w:cs="B Nazanin" w:hint="cs"/>
          <w:b/>
          <w:bCs/>
          <w:sz w:val="36"/>
          <w:szCs w:val="36"/>
          <w:rtl/>
          <w:lang w:bidi="fa-IR"/>
        </w:rPr>
        <w:t>- کنترل ارتفاع</w:t>
      </w:r>
    </w:p>
    <w:bookmarkEnd w:id="848"/>
    <w:p w14:paraId="11602BAC" w14:textId="75844E46" w:rsidR="00F8473E" w:rsidRDefault="008437F7" w:rsidP="00F8473E">
      <w:pPr>
        <w:bidi/>
        <w:spacing w:before="360" w:after="0"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rtl/>
          <w:lang w:bidi="fa-IR"/>
        </w:rPr>
        <w:tab/>
      </w:r>
      <w:r>
        <w:rPr>
          <w:rFonts w:cs="B Nazanin" w:hint="cs"/>
          <w:sz w:val="28"/>
          <w:szCs w:val="28"/>
          <w:rtl/>
          <w:lang w:bidi="fa-IR"/>
        </w:rPr>
        <w:t xml:space="preserve">در قسمت‌های قبل به کنترل زاویه‌های سیستم پرداختیم و توانستیم هم به روش کنترل‌فازی هم به روش زیگلر-نیکلز کنترل‌کننده مناسب برای زاویه‌ها طراحی کنیم. در این قسمت ارتفاع چهارپره </w:t>
      </w:r>
      <w:r w:rsidR="00AA1246">
        <w:rPr>
          <w:rFonts w:cs="B Nazanin" w:hint="cs"/>
          <w:sz w:val="28"/>
          <w:szCs w:val="28"/>
          <w:rtl/>
          <w:lang w:bidi="fa-IR"/>
        </w:rPr>
        <w:t xml:space="preserve">را </w:t>
      </w:r>
      <w:r>
        <w:rPr>
          <w:rFonts w:cs="B Nazanin" w:hint="cs"/>
          <w:sz w:val="28"/>
          <w:szCs w:val="28"/>
          <w:rtl/>
          <w:lang w:bidi="fa-IR"/>
        </w:rPr>
        <w:t>به کمک کنترل کننده</w:t>
      </w:r>
      <w:r w:rsidR="00F8473E">
        <w:rPr>
          <w:rFonts w:cs="B Nazanin" w:hint="cs"/>
          <w:sz w:val="28"/>
          <w:szCs w:val="28"/>
          <w:rtl/>
          <w:lang w:bidi="fa-IR"/>
        </w:rPr>
        <w:t xml:space="preserve"> </w:t>
      </w:r>
      <w:r w:rsidR="00F8473E" w:rsidRPr="00F8473E">
        <w:rPr>
          <w:rFonts w:asciiTheme="majorBidi" w:hAnsiTheme="majorBidi" w:cstheme="majorBidi"/>
          <w:sz w:val="24"/>
          <w:szCs w:val="24"/>
          <w:lang w:bidi="fa-IR"/>
        </w:rPr>
        <w:t>PID</w:t>
      </w:r>
      <w:r w:rsidR="00F8473E" w:rsidRPr="00F8473E">
        <w:rPr>
          <w:rFonts w:asciiTheme="majorBidi" w:hAnsiTheme="majorBidi" w:cstheme="majorBidi"/>
          <w:sz w:val="24"/>
          <w:szCs w:val="24"/>
          <w:rtl/>
          <w:lang w:bidi="fa-IR"/>
        </w:rPr>
        <w:t xml:space="preserve"> </w:t>
      </w:r>
      <w:r w:rsidR="00F8473E">
        <w:rPr>
          <w:rFonts w:cs="B Nazanin" w:hint="cs"/>
          <w:sz w:val="28"/>
          <w:szCs w:val="28"/>
          <w:rtl/>
          <w:lang w:bidi="fa-IR"/>
        </w:rPr>
        <w:t>فازی</w:t>
      </w:r>
      <w:r w:rsidR="00AA1246">
        <w:rPr>
          <w:rFonts w:cs="B Nazanin" w:hint="cs"/>
          <w:sz w:val="28"/>
          <w:szCs w:val="28"/>
          <w:rtl/>
          <w:lang w:bidi="fa-IR"/>
        </w:rPr>
        <w:t xml:space="preserve"> طراحی</w:t>
      </w:r>
      <w:r w:rsidR="00AA1246">
        <w:rPr>
          <w:rFonts w:cs="B Nazanin" w:hint="eastAsia"/>
          <w:sz w:val="28"/>
          <w:szCs w:val="28"/>
          <w:rtl/>
          <w:lang w:bidi="fa-IR"/>
        </w:rPr>
        <w:t>‌</w:t>
      </w:r>
      <w:r w:rsidR="00AA1246">
        <w:rPr>
          <w:rFonts w:cs="B Nazanin" w:hint="cs"/>
          <w:sz w:val="28"/>
          <w:szCs w:val="28"/>
          <w:rtl/>
          <w:lang w:bidi="fa-IR"/>
        </w:rPr>
        <w:t>شده، کنترل کردیم.</w:t>
      </w:r>
      <w:r w:rsidR="00F8473E">
        <w:rPr>
          <w:rFonts w:cs="B Nazanin" w:hint="cs"/>
          <w:sz w:val="28"/>
          <w:szCs w:val="28"/>
          <w:rtl/>
          <w:lang w:bidi="fa-IR"/>
        </w:rPr>
        <w:t xml:space="preserve"> </w:t>
      </w:r>
    </w:p>
    <w:p w14:paraId="1826375C" w14:textId="5C25FCBE" w:rsidR="00AA1246" w:rsidRPr="00CC0A79" w:rsidRDefault="00F8473E" w:rsidP="00F8473E">
      <w:pPr>
        <w:bidi/>
        <w:spacing w:before="360" w:after="0" w:line="276" w:lineRule="auto"/>
        <w:jc w:val="lowKashida"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برای کنترل ارتفاع از کنترل‌کننده </w:t>
      </w:r>
      <w:r>
        <w:rPr>
          <w:rFonts w:cs="B Nazanin"/>
          <w:sz w:val="28"/>
          <w:szCs w:val="28"/>
          <w:lang w:bidi="fa-IR"/>
        </w:rPr>
        <w:t>PD</w:t>
      </w:r>
      <w:r>
        <w:rPr>
          <w:rFonts w:cs="B Nazanin" w:hint="cs"/>
          <w:sz w:val="28"/>
          <w:szCs w:val="28"/>
          <w:rtl/>
          <w:lang w:bidi="fa-IR"/>
        </w:rPr>
        <w:t xml:space="preserve"> فازی استفاده‌کردیم. ارتفاع مطلوب 30 سانتی‌متر در</w:t>
      </w:r>
      <w:r w:rsidRPr="00F8473E">
        <w:rPr>
          <w:rFonts w:cs="B Nazanin" w:hint="cs"/>
          <w:sz w:val="28"/>
          <w:szCs w:val="28"/>
          <w:rtl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>نظرگرفته‌شده</w:t>
      </w:r>
      <w:r>
        <w:rPr>
          <w:rFonts w:cs="B Nazanin" w:hint="eastAsia"/>
          <w:sz w:val="28"/>
          <w:szCs w:val="28"/>
          <w:rtl/>
          <w:lang w:bidi="fa-IR"/>
        </w:rPr>
        <w:t>‌</w:t>
      </w:r>
      <w:r>
        <w:rPr>
          <w:rFonts w:cs="B Nazanin" w:hint="cs"/>
          <w:sz w:val="28"/>
          <w:szCs w:val="28"/>
          <w:rtl/>
          <w:lang w:bidi="fa-IR"/>
        </w:rPr>
        <w:t>است و زاویه‌های مطلوب نیز صفر قرار‌داده‌شده‌اند.</w:t>
      </w:r>
      <w:r w:rsidR="00DE6A1E">
        <w:rPr>
          <w:rFonts w:cs="B Nazanin" w:hint="cs"/>
          <w:sz w:val="28"/>
          <w:szCs w:val="28"/>
          <w:rtl/>
          <w:lang w:bidi="fa-IR"/>
        </w:rPr>
        <w:t xml:space="preserve"> در این قسمت زاویه‌را با طراحی‌کنترل‌کننده </w:t>
      </w:r>
      <w:r w:rsidR="00DE6A1E">
        <w:rPr>
          <w:rFonts w:cs="B Nazanin"/>
          <w:sz w:val="28"/>
          <w:szCs w:val="28"/>
          <w:lang w:bidi="fa-IR"/>
        </w:rPr>
        <w:t>PD</w:t>
      </w:r>
      <w:r w:rsidR="00DE6A1E">
        <w:rPr>
          <w:rFonts w:cs="B Nazanin" w:hint="cs"/>
          <w:sz w:val="28"/>
          <w:szCs w:val="28"/>
          <w:rtl/>
          <w:lang w:bidi="fa-IR"/>
        </w:rPr>
        <w:t xml:space="preserve"> فازی کنترل‌کردیم.</w:t>
      </w:r>
      <w:r>
        <w:rPr>
          <w:rFonts w:cs="B Nazanin" w:hint="cs"/>
          <w:sz w:val="28"/>
          <w:szCs w:val="28"/>
          <w:rtl/>
          <w:lang w:bidi="fa-IR"/>
        </w:rPr>
        <w:t xml:space="preserve"> در </w:t>
      </w:r>
      <w:r w:rsidRPr="005A177D">
        <w:rPr>
          <w:rFonts w:cs="B Nazanin" w:hint="cs"/>
          <w:sz w:val="28"/>
          <w:szCs w:val="28"/>
          <w:rtl/>
          <w:lang w:bidi="fa-IR"/>
        </w:rPr>
        <w:t>شکل</w:t>
      </w:r>
      <w:r w:rsidR="005A177D" w:rsidRPr="005A177D">
        <w:rPr>
          <w:rFonts w:cs="B Nazanin" w:hint="cs"/>
          <w:sz w:val="28"/>
          <w:szCs w:val="28"/>
          <w:rtl/>
          <w:lang w:bidi="fa-IR"/>
        </w:rPr>
        <w:t>5-24</w:t>
      </w:r>
      <w:r>
        <w:rPr>
          <w:rFonts w:cs="B Nazanin" w:hint="cs"/>
          <w:color w:val="FF0000"/>
          <w:sz w:val="28"/>
          <w:szCs w:val="28"/>
          <w:rtl/>
          <w:lang w:bidi="fa-IR"/>
        </w:rPr>
        <w:t xml:space="preserve"> </w:t>
      </w:r>
      <w:r w:rsidRPr="00F8473E">
        <w:rPr>
          <w:rFonts w:cs="B Nazanin" w:hint="cs"/>
          <w:sz w:val="28"/>
          <w:szCs w:val="28"/>
          <w:rtl/>
          <w:lang w:bidi="fa-IR"/>
        </w:rPr>
        <w:t>مشاهده</w:t>
      </w:r>
      <w:r w:rsidRPr="00F8473E">
        <w:rPr>
          <w:rFonts w:cs="B Nazanin" w:hint="eastAsia"/>
          <w:sz w:val="28"/>
          <w:szCs w:val="28"/>
          <w:rtl/>
          <w:lang w:bidi="fa-IR"/>
        </w:rPr>
        <w:t>‌</w:t>
      </w:r>
      <w:r w:rsidRPr="00F8473E">
        <w:rPr>
          <w:rFonts w:cs="B Nazanin" w:hint="cs"/>
          <w:sz w:val="28"/>
          <w:szCs w:val="28"/>
          <w:rtl/>
          <w:lang w:bidi="fa-IR"/>
        </w:rPr>
        <w:t>می</w:t>
      </w:r>
      <w:r w:rsidRPr="00F8473E">
        <w:rPr>
          <w:rFonts w:cs="B Nazanin" w:hint="eastAsia"/>
          <w:sz w:val="28"/>
          <w:szCs w:val="28"/>
          <w:rtl/>
          <w:lang w:bidi="fa-IR"/>
        </w:rPr>
        <w:t>‌</w:t>
      </w:r>
      <w:r w:rsidRPr="00F8473E">
        <w:rPr>
          <w:rFonts w:cs="B Nazanin" w:hint="cs"/>
          <w:sz w:val="28"/>
          <w:szCs w:val="28"/>
          <w:rtl/>
          <w:lang w:bidi="fa-IR"/>
        </w:rPr>
        <w:t>کنید که چهارپره با دقت خوبی در ارتفاع مورد نظر قرار‌گرفته است.</w:t>
      </w:r>
    </w:p>
    <w:p w14:paraId="6243E027" w14:textId="58D9C6F4" w:rsidR="00AA1246" w:rsidRPr="00AA1246" w:rsidRDefault="00F8473E" w:rsidP="00EF0908">
      <w:pPr>
        <w:bidi/>
        <w:spacing w:before="360" w:after="240" w:line="276" w:lineRule="auto"/>
        <w:ind w:firstLine="720"/>
        <w:jc w:val="lowKashida"/>
        <w:rPr>
          <w:rFonts w:cs="B Nazanin"/>
          <w:color w:val="FF0000"/>
          <w:sz w:val="28"/>
          <w:szCs w:val="28"/>
          <w:lang w:bidi="fa-IR"/>
        </w:rPr>
      </w:pPr>
      <w:r>
        <w:rPr>
          <w:noProof/>
        </w:rPr>
        <w:drawing>
          <wp:anchor distT="0" distB="0" distL="114300" distR="114300" simplePos="0" relativeHeight="252006400" behindDoc="0" locked="0" layoutInCell="1" allowOverlap="1" wp14:anchorId="22B34ED4" wp14:editId="3F4C9C76">
            <wp:simplePos x="0" y="0"/>
            <wp:positionH relativeFrom="margin">
              <wp:align>center</wp:align>
            </wp:positionH>
            <wp:positionV relativeFrom="paragraph">
              <wp:posOffset>56226</wp:posOffset>
            </wp:positionV>
            <wp:extent cx="3840480" cy="3017520"/>
            <wp:effectExtent l="0" t="0" r="7620" b="0"/>
            <wp:wrapNone/>
            <wp:docPr id="203" name="Picture 2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AB37C9" w14:textId="7098DE9B" w:rsidR="00234477" w:rsidRDefault="00AA1246" w:rsidP="00EF0908">
      <w:pPr>
        <w:bidi/>
        <w:spacing w:before="360" w:after="240"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 </w:t>
      </w:r>
      <w:r w:rsidR="008437F7">
        <w:rPr>
          <w:rFonts w:cs="B Nazanin" w:hint="cs"/>
          <w:sz w:val="28"/>
          <w:szCs w:val="28"/>
          <w:rtl/>
          <w:lang w:bidi="fa-IR"/>
        </w:rPr>
        <w:t xml:space="preserve"> </w:t>
      </w:r>
    </w:p>
    <w:p w14:paraId="64998F2F" w14:textId="33A0DC64" w:rsidR="00720733" w:rsidRDefault="005A177D" w:rsidP="00EF0908">
      <w:pPr>
        <w:bidi/>
        <w:spacing w:before="360" w:after="240"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60F5A552" wp14:editId="1C3DA26F">
                <wp:simplePos x="0" y="0"/>
                <wp:positionH relativeFrom="column">
                  <wp:posOffset>578080</wp:posOffset>
                </wp:positionH>
                <wp:positionV relativeFrom="paragraph">
                  <wp:posOffset>25053</wp:posOffset>
                </wp:positionV>
                <wp:extent cx="571500" cy="289560"/>
                <wp:effectExtent l="7620" t="0" r="7620" b="7620"/>
                <wp:wrapNone/>
                <wp:docPr id="204" name="Text Box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5715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CCB2B50" w14:textId="71757AAE" w:rsidR="002F3FC5" w:rsidRPr="00AA1246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AA1246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Z(m)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>
            <w:pict>
              <v:shape w14:anchorId="60F5A552" id="Text Box 204" o:spid="_x0000_s1227" type="#_x0000_t202" style="position:absolute;left:0;text-align:left;margin-left:45.5pt;margin-top:1.95pt;width:45pt;height:22.8pt;rotation:-90;z-index:252007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" fillcolor="white [3201]" stroked="f" strokeweight=".5pt">
                <v:textbox>
                  <w:txbxContent>
                    <w:p w14:paraId="7CCB2B50" w14:textId="71757AAE" w:rsidR="002F3FC5" w:rsidRPr="00AA1246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AA1246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Z(m)</w:t>
                      </w:r>
                    </w:p>
                  </w:txbxContent>
                </v:textbox>
              </v:shape>
            </w:pict>
          </mc:Fallback>
        </mc:AlternateContent>
      </w:r>
    </w:p>
    <w:p w14:paraId="66842B11" w14:textId="77777777" w:rsidR="00720733" w:rsidRPr="00720733" w:rsidRDefault="00720733" w:rsidP="00EF0908">
      <w:pPr>
        <w:bidi/>
        <w:spacing w:before="360" w:after="240"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6640837E" w14:textId="286417AA" w:rsidR="00720733" w:rsidRDefault="00720733" w:rsidP="00EF0908">
      <w:pPr>
        <w:bidi/>
        <w:spacing w:before="360" w:after="240" w:line="276" w:lineRule="auto"/>
        <w:ind w:firstLine="720"/>
        <w:jc w:val="lowKashida"/>
        <w:rPr>
          <w:rFonts w:cs="B Nazanin"/>
          <w:b/>
          <w:bCs/>
          <w:sz w:val="28"/>
          <w:szCs w:val="28"/>
          <w:rtl/>
          <w:lang w:bidi="fa-IR"/>
        </w:rPr>
      </w:pPr>
    </w:p>
    <w:p w14:paraId="2A6F0131" w14:textId="7F8D84BF" w:rsidR="00AA1246" w:rsidRPr="00AA1246" w:rsidRDefault="00AA1246" w:rsidP="00EF090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732A8C51" w14:textId="22ECAA2E" w:rsidR="00AA1246" w:rsidRPr="00AA1246" w:rsidRDefault="00F8473E" w:rsidP="00EF090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  <w:r>
        <w:rPr>
          <w:rFonts w:cs="B Nazanin"/>
          <w:b/>
          <w:bCs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6290D250" wp14:editId="2949513C">
                <wp:simplePos x="0" y="0"/>
                <wp:positionH relativeFrom="column">
                  <wp:posOffset>2723804</wp:posOffset>
                </wp:positionH>
                <wp:positionV relativeFrom="paragraph">
                  <wp:posOffset>7563</wp:posOffset>
                </wp:positionV>
                <wp:extent cx="716280" cy="350520"/>
                <wp:effectExtent l="0" t="0" r="7620" b="0"/>
                <wp:wrapNone/>
                <wp:docPr id="205" name="Text Box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628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41AB79C" w14:textId="507E8668" w:rsidR="002F3FC5" w:rsidRPr="00AA1246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AA1246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>
            <w:pict>
              <v:shape w14:anchorId="6290D250" id="Text Box 205" o:spid="_x0000_s1228" type="#_x0000_t202" style="position:absolute;left:0;text-align:left;margin-left:214.45pt;margin-top:.6pt;width:56.4pt;height:27.6pt;z-index:252008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" fillcolor="white [3201]" stroked="f" strokeweight=".5pt">
                <v:textbox>
                  <w:txbxContent>
                    <w:p w14:paraId="041AB79C" w14:textId="507E8668" w:rsidR="002F3FC5" w:rsidRPr="00AA1246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AA1246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</w:p>
    <w:p w14:paraId="1FC5FDA2" w14:textId="5288A4F2" w:rsidR="00AA1246" w:rsidRDefault="00AA1246" w:rsidP="00F8473E">
      <w:pPr>
        <w:tabs>
          <w:tab w:val="left" w:pos="2868"/>
        </w:tabs>
        <w:bidi/>
        <w:spacing w:line="276" w:lineRule="auto"/>
        <w:jc w:val="center"/>
        <w:rPr>
          <w:rFonts w:cs="B Nazanin"/>
          <w:color w:val="FF0000"/>
          <w:sz w:val="24"/>
          <w:szCs w:val="24"/>
          <w:rtl/>
          <w:lang w:bidi="fa-IR"/>
        </w:rPr>
      </w:pPr>
      <w:bookmarkStart w:id="849" w:name="_Hlk96695229"/>
      <w:r w:rsidRPr="005A177D">
        <w:rPr>
          <w:rFonts w:cs="B Nazanin" w:hint="cs"/>
          <w:sz w:val="24"/>
          <w:szCs w:val="24"/>
          <w:rtl/>
          <w:lang w:bidi="fa-IR"/>
        </w:rPr>
        <w:t>شکل</w:t>
      </w:r>
      <w:r w:rsidR="005A177D" w:rsidRPr="005A177D">
        <w:rPr>
          <w:rFonts w:cs="B Nazanin" w:hint="cs"/>
          <w:sz w:val="24"/>
          <w:szCs w:val="24"/>
          <w:rtl/>
          <w:lang w:bidi="fa-IR"/>
        </w:rPr>
        <w:t>5-24</w:t>
      </w:r>
      <w:r w:rsidRPr="005A177D">
        <w:rPr>
          <w:rFonts w:cs="B Nazanin" w:hint="cs"/>
          <w:sz w:val="24"/>
          <w:szCs w:val="24"/>
          <w:rtl/>
          <w:lang w:bidi="fa-IR"/>
        </w:rPr>
        <w:t xml:space="preserve">: </w:t>
      </w:r>
      <w:r w:rsidRPr="00F8473E">
        <w:rPr>
          <w:rFonts w:cs="B Nazanin" w:hint="cs"/>
          <w:sz w:val="24"/>
          <w:szCs w:val="24"/>
          <w:rtl/>
          <w:lang w:bidi="fa-IR"/>
        </w:rPr>
        <w:t>کنترل ارتفاع چهارپره</w:t>
      </w:r>
    </w:p>
    <w:bookmarkEnd w:id="849"/>
    <w:p w14:paraId="5606FEA7" w14:textId="3EE0E4FE" w:rsidR="00AA1246" w:rsidRDefault="00DE6A1E" w:rsidP="00F8473E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 w:rsidRPr="005A177D">
        <w:rPr>
          <w:rFonts w:cs="B Nazanin" w:hint="cs"/>
          <w:sz w:val="28"/>
          <w:szCs w:val="28"/>
          <w:rtl/>
          <w:lang w:bidi="fa-IR"/>
        </w:rPr>
        <w:t>با توجه به شکل</w:t>
      </w:r>
      <w:r w:rsidR="005A177D" w:rsidRPr="005A177D">
        <w:rPr>
          <w:rFonts w:cs="B Nazanin" w:hint="cs"/>
          <w:sz w:val="28"/>
          <w:szCs w:val="28"/>
          <w:rtl/>
          <w:lang w:bidi="fa-IR"/>
        </w:rPr>
        <w:t>5-24</w:t>
      </w:r>
      <w:r w:rsidRPr="005A177D">
        <w:rPr>
          <w:rFonts w:cs="B Nazanin" w:hint="cs"/>
          <w:sz w:val="28"/>
          <w:szCs w:val="28"/>
          <w:rtl/>
          <w:lang w:bidi="fa-IR"/>
        </w:rPr>
        <w:t xml:space="preserve"> نتیجه‌می‌گیریم </w:t>
      </w:r>
      <w:r>
        <w:rPr>
          <w:rFonts w:cs="B Nazanin" w:hint="cs"/>
          <w:sz w:val="28"/>
          <w:szCs w:val="28"/>
          <w:rtl/>
          <w:lang w:bidi="fa-IR"/>
        </w:rPr>
        <w:t xml:space="preserve">که کنترل‌کننده </w:t>
      </w:r>
      <w:r>
        <w:rPr>
          <w:rFonts w:cs="B Nazanin"/>
          <w:sz w:val="28"/>
          <w:szCs w:val="28"/>
          <w:lang w:bidi="fa-IR"/>
        </w:rPr>
        <w:t>PID</w:t>
      </w:r>
      <w:r>
        <w:rPr>
          <w:rFonts w:cs="B Nazanin" w:hint="cs"/>
          <w:sz w:val="28"/>
          <w:szCs w:val="28"/>
          <w:rtl/>
          <w:lang w:bidi="fa-IR"/>
        </w:rPr>
        <w:t xml:space="preserve"> برای کنترل ارتفاع عملکرد مطلوبی دارد. </w:t>
      </w:r>
      <w:r w:rsidR="00D81DEF" w:rsidRPr="00D81DEF">
        <w:rPr>
          <w:rFonts w:cs="B Nazanin" w:hint="cs"/>
          <w:sz w:val="28"/>
          <w:szCs w:val="28"/>
          <w:rtl/>
          <w:lang w:bidi="fa-IR"/>
        </w:rPr>
        <w:t xml:space="preserve">با توجه به </w:t>
      </w:r>
      <w:r w:rsidR="00D81DEF" w:rsidRPr="005A177D">
        <w:rPr>
          <w:rFonts w:cs="B Nazanin" w:hint="cs"/>
          <w:sz w:val="28"/>
          <w:szCs w:val="28"/>
          <w:rtl/>
          <w:lang w:bidi="fa-IR"/>
        </w:rPr>
        <w:t>شکل</w:t>
      </w:r>
      <w:r w:rsidR="005A177D" w:rsidRPr="005A177D">
        <w:rPr>
          <w:rFonts w:cs="B Nazanin" w:hint="cs"/>
          <w:sz w:val="28"/>
          <w:szCs w:val="28"/>
          <w:rtl/>
          <w:lang w:bidi="fa-IR"/>
        </w:rPr>
        <w:t>5-25</w:t>
      </w:r>
      <w:r w:rsidR="00D81DEF" w:rsidRPr="005A177D">
        <w:rPr>
          <w:rFonts w:cs="B Nazanin" w:hint="cs"/>
          <w:sz w:val="28"/>
          <w:szCs w:val="28"/>
          <w:rtl/>
          <w:lang w:bidi="fa-IR"/>
        </w:rPr>
        <w:t xml:space="preserve"> </w:t>
      </w:r>
      <w:r w:rsidR="00D81DEF" w:rsidRPr="00D81DEF">
        <w:rPr>
          <w:rFonts w:cs="B Nazanin" w:hint="cs"/>
          <w:sz w:val="28"/>
          <w:szCs w:val="28"/>
          <w:rtl/>
          <w:lang w:bidi="fa-IR"/>
        </w:rPr>
        <w:t>نتیجه می‌شود چهارپره پس از رسیدن به ارتفاع مطلوب زاویه‌ را نیز به خوبی کنترل کرده</w:t>
      </w:r>
      <w:r w:rsidR="00D81DEF" w:rsidRPr="00D81DEF">
        <w:rPr>
          <w:rFonts w:cs="B Nazanin" w:hint="eastAsia"/>
          <w:sz w:val="28"/>
          <w:szCs w:val="28"/>
          <w:rtl/>
          <w:lang w:bidi="fa-IR"/>
        </w:rPr>
        <w:t>‌</w:t>
      </w:r>
      <w:r w:rsidR="00D81DEF" w:rsidRPr="00D81DEF">
        <w:rPr>
          <w:rFonts w:cs="B Nazanin" w:hint="cs"/>
          <w:sz w:val="28"/>
          <w:szCs w:val="28"/>
          <w:rtl/>
          <w:lang w:bidi="fa-IR"/>
        </w:rPr>
        <w:t>است.</w:t>
      </w:r>
    </w:p>
    <w:p w14:paraId="1DF2ECEC" w14:textId="4ABDABD7" w:rsidR="004636FD" w:rsidRDefault="004636FD" w:rsidP="00EF0908">
      <w:pPr>
        <w:bidi/>
        <w:spacing w:line="276" w:lineRule="auto"/>
        <w:ind w:firstLine="720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0007A140" wp14:editId="738DBA80">
                <wp:simplePos x="0" y="0"/>
                <wp:positionH relativeFrom="column">
                  <wp:posOffset>2644140</wp:posOffset>
                </wp:positionH>
                <wp:positionV relativeFrom="paragraph">
                  <wp:posOffset>5135880</wp:posOffset>
                </wp:positionV>
                <wp:extent cx="723900" cy="281940"/>
                <wp:effectExtent l="0" t="0" r="0" b="3810"/>
                <wp:wrapNone/>
                <wp:docPr id="212" name="Text Box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3900" cy="281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2A5BB43" w14:textId="698F9F80" w:rsidR="002F3FC5" w:rsidRPr="004636FD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4636FD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>
            <w:pict>
              <v:shape w14:anchorId="0007A140" id="Text Box 212" o:spid="_x0000_s1229" type="#_x0000_t202" style="position:absolute;left:0;text-align:left;margin-left:208.2pt;margin-top:404.4pt;width:57pt;height:22.2pt;z-index:252013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" fillcolor="white [3201]" stroked="f" strokeweight=".5pt">
                <v:textbox>
                  <w:txbxContent>
                    <w:p w14:paraId="52A5BB43" w14:textId="698F9F80" w:rsidR="002F3FC5" w:rsidRPr="004636FD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4636FD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3FB5D628" wp14:editId="7BA01F2F">
                <wp:simplePos x="0" y="0"/>
                <wp:positionH relativeFrom="column">
                  <wp:posOffset>-243840</wp:posOffset>
                </wp:positionH>
                <wp:positionV relativeFrom="paragraph">
                  <wp:posOffset>4107180</wp:posOffset>
                </wp:positionV>
                <wp:extent cx="1021080" cy="297180"/>
                <wp:effectExtent l="0" t="0" r="7620" b="7620"/>
                <wp:wrapNone/>
                <wp:docPr id="211" name="Text Box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21080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3AADFDC" w14:textId="4203C5A6" w:rsidR="002F3FC5" w:rsidRPr="004636FD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4636FD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Yaw(degree)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3FB5D628" id="Text Box 211" o:spid="_x0000_s1230" type="#_x0000_t202" style="position:absolute;left:0;text-align:left;margin-left:-19.2pt;margin-top:323.4pt;width:80.4pt;height:23.4pt;rotation:-90;z-index:252012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" fillcolor="white [3201]" stroked="f" strokeweight=".5pt">
                <v:textbox>
                  <w:txbxContent>
                    <w:p w14:paraId="43AADFDC" w14:textId="4203C5A6" w:rsidR="002F3FC5" w:rsidRPr="004636FD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4636FD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Yaw(degree)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08C7B2AD" wp14:editId="10E117C3">
                <wp:simplePos x="0" y="0"/>
                <wp:positionH relativeFrom="column">
                  <wp:posOffset>-243840</wp:posOffset>
                </wp:positionH>
                <wp:positionV relativeFrom="paragraph">
                  <wp:posOffset>2491740</wp:posOffset>
                </wp:positionV>
                <wp:extent cx="1074420" cy="297180"/>
                <wp:effectExtent l="7620" t="0" r="0" b="0"/>
                <wp:wrapNone/>
                <wp:docPr id="210" name="Text Box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74420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21C3881" w14:textId="05C19BFF" w:rsidR="002F3FC5" w:rsidRPr="004636FD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4636FD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Pitch(degree)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08C7B2AD" id="Text Box 210" o:spid="_x0000_s1231" type="#_x0000_t202" style="position:absolute;left:0;text-align:left;margin-left:-19.2pt;margin-top:196.2pt;width:84.6pt;height:23.4pt;rotation:-90;z-index:252011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" fillcolor="white [3201]" stroked="f" strokeweight=".5pt">
                <v:textbox>
                  <w:txbxContent>
                    <w:p w14:paraId="221C3881" w14:textId="05C19BFF" w:rsidR="002F3FC5" w:rsidRPr="004636FD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4636FD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Pitch(degree)</w:t>
                      </w:r>
                    </w:p>
                  </w:txbxContent>
                </v:textbox>
              </v:shape>
            </w:pict>
          </mc:Fallback>
        </mc:AlternateContent>
      </w:r>
    </w:p>
    <w:p w14:paraId="732BFA45" w14:textId="35507A26" w:rsidR="00F76811" w:rsidRPr="00F76811" w:rsidRDefault="00F76811" w:rsidP="00EF090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5164B28A" w14:textId="503BE2CF" w:rsidR="00F76811" w:rsidRPr="00F76811" w:rsidRDefault="00F76811" w:rsidP="00EF090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01CC4221" w14:textId="46DE1701" w:rsidR="00F76811" w:rsidRPr="00F76811" w:rsidRDefault="00DE6A1E" w:rsidP="00EF090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0CF238FE" wp14:editId="1689A206">
                <wp:simplePos x="0" y="0"/>
                <wp:positionH relativeFrom="column">
                  <wp:posOffset>267912</wp:posOffset>
                </wp:positionH>
                <wp:positionV relativeFrom="paragraph">
                  <wp:posOffset>348672</wp:posOffset>
                </wp:positionV>
                <wp:extent cx="893791" cy="242313"/>
                <wp:effectExtent l="1905" t="0" r="3810" b="3810"/>
                <wp:wrapNone/>
                <wp:docPr id="208" name="Text Box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893791" cy="2423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09233AD" w14:textId="31B8B0BE" w:rsidR="002F3FC5" w:rsidRPr="00DE6A1E" w:rsidRDefault="002F3FC5">
                            <w:pPr>
                              <w:rPr>
                                <w:rFonts w:asciiTheme="majorBidi" w:hAnsiTheme="majorBidi" w:cstheme="majorBidi"/>
                                <w:sz w:val="20"/>
                                <w:szCs w:val="20"/>
                              </w:rPr>
                            </w:pPr>
                            <w:r w:rsidRPr="00DE6A1E">
                              <w:rPr>
                                <w:rFonts w:asciiTheme="majorBidi" w:hAnsiTheme="majorBidi" w:cstheme="majorBidi"/>
                                <w:sz w:val="20"/>
                                <w:szCs w:val="20"/>
                              </w:rPr>
                              <w:t>Roll (degree)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0CF238FE" id="Text Box 208" o:spid="_x0000_s1232" type="#_x0000_t202" style="position:absolute;left:0;text-align:left;margin-left:21.1pt;margin-top:27.45pt;width:70.4pt;height:19.1pt;rotation:-90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" fillcolor="white [3201]" stroked="f" strokeweight=".5pt">
                <v:textbox>
                  <w:txbxContent>
                    <w:p w14:paraId="609233AD" w14:textId="31B8B0BE" w:rsidR="002F3FC5" w:rsidRPr="00DE6A1E" w:rsidRDefault="002F3FC5">
                      <w:pPr>
                        <w:rPr>
                          <w:rFonts w:asciiTheme="majorBidi" w:hAnsiTheme="majorBidi" w:cstheme="majorBidi"/>
                          <w:sz w:val="20"/>
                          <w:szCs w:val="20"/>
                        </w:rPr>
                      </w:pPr>
                      <w:r w:rsidRPr="00DE6A1E">
                        <w:rPr>
                          <w:rFonts w:asciiTheme="majorBidi" w:hAnsiTheme="majorBidi" w:cstheme="majorBidi"/>
                          <w:sz w:val="20"/>
                          <w:szCs w:val="20"/>
                        </w:rPr>
                        <w:t>Roll (degree)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09472" behindDoc="0" locked="0" layoutInCell="1" allowOverlap="1" wp14:anchorId="7CBA22F4" wp14:editId="7FE5C10B">
            <wp:simplePos x="0" y="0"/>
            <wp:positionH relativeFrom="margin">
              <wp:align>center</wp:align>
            </wp:positionH>
            <wp:positionV relativeFrom="paragraph">
              <wp:posOffset>-97733</wp:posOffset>
            </wp:positionV>
            <wp:extent cx="4389120" cy="3017520"/>
            <wp:effectExtent l="0" t="0" r="0" b="0"/>
            <wp:wrapNone/>
            <wp:docPr id="206" name="Picture 2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DAC408" w14:textId="3CE5619A" w:rsidR="00F76811" w:rsidRPr="00F76811" w:rsidRDefault="00F76811" w:rsidP="00EF090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6B6A8043" w14:textId="3F16C281" w:rsidR="00F76811" w:rsidRPr="00F76811" w:rsidRDefault="00F76811" w:rsidP="00EF090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5235299C" w14:textId="7BA576D4" w:rsidR="00F76811" w:rsidRPr="00F76811" w:rsidRDefault="00DE6A1E" w:rsidP="00EF090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  <w:r>
        <w:rPr>
          <w:rFonts w:cs="B Nazani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2DBA6556" wp14:editId="640715FD">
                <wp:simplePos x="0" y="0"/>
                <wp:positionH relativeFrom="page">
                  <wp:posOffset>1165371</wp:posOffset>
                </wp:positionH>
                <wp:positionV relativeFrom="paragraph">
                  <wp:posOffset>255011</wp:posOffset>
                </wp:positionV>
                <wp:extent cx="912697" cy="245571"/>
                <wp:effectExtent l="0" t="9207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912697" cy="2455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2762526" w14:textId="21B52C88" w:rsidR="002F3FC5" w:rsidRPr="00DE6A1E" w:rsidRDefault="002F3FC5">
                            <w:pPr>
                              <w:rPr>
                                <w:rFonts w:asciiTheme="majorBidi" w:hAnsiTheme="majorBidi" w:cstheme="majorBidi"/>
                                <w:sz w:val="20"/>
                                <w:szCs w:val="20"/>
                              </w:rPr>
                            </w:pPr>
                            <w:r w:rsidRPr="00DE6A1E">
                              <w:rPr>
                                <w:rFonts w:asciiTheme="majorBidi" w:hAnsiTheme="majorBidi" w:cstheme="majorBidi"/>
                                <w:sz w:val="20"/>
                                <w:szCs w:val="20"/>
                              </w:rPr>
                              <w:t>Pitch(degree)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2DBA6556" id="Text Box 23" o:spid="_x0000_s1233" type="#_x0000_t202" style="position:absolute;left:0;text-align:left;margin-left:91.75pt;margin-top:20.1pt;width:71.85pt;height:19.35pt;rotation:-90;z-index:252354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" fillcolor="white [3201]" stroked="f" strokeweight=".5pt">
                <v:textbox>
                  <w:txbxContent>
                    <w:p w14:paraId="52762526" w14:textId="21B52C88" w:rsidR="002F3FC5" w:rsidRPr="00DE6A1E" w:rsidRDefault="002F3FC5">
                      <w:pPr>
                        <w:rPr>
                          <w:rFonts w:asciiTheme="majorBidi" w:hAnsiTheme="majorBidi" w:cstheme="majorBidi"/>
                          <w:sz w:val="20"/>
                          <w:szCs w:val="20"/>
                        </w:rPr>
                      </w:pPr>
                      <w:r w:rsidRPr="00DE6A1E">
                        <w:rPr>
                          <w:rFonts w:asciiTheme="majorBidi" w:hAnsiTheme="majorBidi" w:cstheme="majorBidi"/>
                          <w:sz w:val="20"/>
                          <w:szCs w:val="20"/>
                        </w:rPr>
                        <w:t>Pitch(degree)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3940FDC3" w14:textId="59A07496" w:rsidR="00F76811" w:rsidRPr="00F76811" w:rsidRDefault="00F76811" w:rsidP="00EF090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6B2D0565" w14:textId="3934F23F" w:rsidR="00F76811" w:rsidRPr="00F76811" w:rsidRDefault="00F76811" w:rsidP="00EF090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3F3E2CC9" w14:textId="01847151" w:rsidR="00F76811" w:rsidRPr="00F76811" w:rsidRDefault="00DE6A1E" w:rsidP="00EF090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  <w:r>
        <w:rPr>
          <w:rFonts w:cs="B Nazani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3E24CB2A" wp14:editId="75F431CB">
                <wp:simplePos x="0" y="0"/>
                <wp:positionH relativeFrom="column">
                  <wp:posOffset>252788</wp:posOffset>
                </wp:positionH>
                <wp:positionV relativeFrom="paragraph">
                  <wp:posOffset>92132</wp:posOffset>
                </wp:positionV>
                <wp:extent cx="817213" cy="256629"/>
                <wp:effectExtent l="0" t="5715" r="0" b="0"/>
                <wp:wrapNone/>
                <wp:docPr id="464" name="Text Box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817213" cy="25662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B28E8A8" w14:textId="4C560C63" w:rsidR="002F3FC5" w:rsidRPr="00DE6A1E" w:rsidRDefault="002F3FC5">
                            <w:pPr>
                              <w:rPr>
                                <w:rFonts w:asciiTheme="majorBidi" w:hAnsiTheme="majorBidi" w:cstheme="majorBidi"/>
                                <w:sz w:val="20"/>
                                <w:szCs w:val="20"/>
                              </w:rPr>
                            </w:pPr>
                            <w:r w:rsidRPr="00DE6A1E">
                              <w:rPr>
                                <w:rFonts w:asciiTheme="majorBidi" w:hAnsiTheme="majorBidi" w:cstheme="majorBidi"/>
                                <w:sz w:val="20"/>
                                <w:szCs w:val="20"/>
                              </w:rPr>
                              <w:t>Yaw(degree)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3E24CB2A" id="Text Box 464" o:spid="_x0000_s1234" type="#_x0000_t202" style="position:absolute;left:0;text-align:left;margin-left:19.9pt;margin-top:7.25pt;width:64.35pt;height:20.2pt;rotation:-90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" fillcolor="white [3201]" stroked="f" strokeweight=".5pt">
                <v:textbox>
                  <w:txbxContent>
                    <w:p w14:paraId="3B28E8A8" w14:textId="4C560C63" w:rsidR="002F3FC5" w:rsidRPr="00DE6A1E" w:rsidRDefault="002F3FC5">
                      <w:pPr>
                        <w:rPr>
                          <w:rFonts w:asciiTheme="majorBidi" w:hAnsiTheme="majorBidi" w:cstheme="majorBidi"/>
                          <w:sz w:val="20"/>
                          <w:szCs w:val="20"/>
                        </w:rPr>
                      </w:pPr>
                      <w:r w:rsidRPr="00DE6A1E">
                        <w:rPr>
                          <w:rFonts w:asciiTheme="majorBidi" w:hAnsiTheme="majorBidi" w:cstheme="majorBidi"/>
                          <w:sz w:val="20"/>
                          <w:szCs w:val="20"/>
                        </w:rPr>
                        <w:t>Yaw(degree)</w:t>
                      </w:r>
                    </w:p>
                  </w:txbxContent>
                </v:textbox>
              </v:shape>
            </w:pict>
          </mc:Fallback>
        </mc:AlternateContent>
      </w:r>
    </w:p>
    <w:p w14:paraId="3A376C81" w14:textId="3178932B" w:rsidR="00F76811" w:rsidRPr="00F76811" w:rsidRDefault="00F76811" w:rsidP="00EF090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6EFB036F" w14:textId="4864DB25" w:rsidR="00F76811" w:rsidRPr="00F76811" w:rsidRDefault="00DE6A1E" w:rsidP="00EF090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  <w:r>
        <w:rPr>
          <w:rFonts w:cs="B Nazani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688BD421" wp14:editId="59AEFE63">
                <wp:simplePos x="0" y="0"/>
                <wp:positionH relativeFrom="column">
                  <wp:posOffset>2653030</wp:posOffset>
                </wp:positionH>
                <wp:positionV relativeFrom="paragraph">
                  <wp:posOffset>92075</wp:posOffset>
                </wp:positionV>
                <wp:extent cx="734291" cy="284018"/>
                <wp:effectExtent l="0" t="0" r="8890" b="1905"/>
                <wp:wrapNone/>
                <wp:docPr id="468" name="Text Box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291" cy="2840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1098D57" w14:textId="3A97AEB2" w:rsidR="002F3FC5" w:rsidRPr="00DE6A1E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DE6A1E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688BD421" id="Text Box 468" o:spid="_x0000_s1235" type="#_x0000_t202" style="position:absolute;left:0;text-align:left;margin-left:208.9pt;margin-top:7.25pt;width:57.8pt;height:22.35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" fillcolor="white [3201]" stroked="f" strokeweight=".5pt">
                <v:textbox>
                  <w:txbxContent>
                    <w:p w14:paraId="71098D57" w14:textId="3A97AEB2" w:rsidR="002F3FC5" w:rsidRPr="00DE6A1E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DE6A1E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</w:p>
    <w:p w14:paraId="1424B9A0" w14:textId="6448FCEE" w:rsidR="00F76811" w:rsidRPr="00EF0908" w:rsidRDefault="00F76811" w:rsidP="00DE6A1E">
      <w:pPr>
        <w:tabs>
          <w:tab w:val="left" w:pos="3684"/>
        </w:tabs>
        <w:bidi/>
        <w:spacing w:line="276" w:lineRule="auto"/>
        <w:jc w:val="center"/>
        <w:rPr>
          <w:rFonts w:cs="B Nazanin"/>
          <w:sz w:val="24"/>
          <w:szCs w:val="24"/>
          <w:rtl/>
          <w:lang w:bidi="fa-IR"/>
        </w:rPr>
      </w:pPr>
      <w:bookmarkStart w:id="850" w:name="_Hlk96695236"/>
      <w:r w:rsidRPr="005A177D">
        <w:rPr>
          <w:rFonts w:cs="B Nazanin" w:hint="cs"/>
          <w:sz w:val="24"/>
          <w:szCs w:val="24"/>
          <w:rtl/>
          <w:lang w:bidi="fa-IR"/>
        </w:rPr>
        <w:t>شکل</w:t>
      </w:r>
      <w:r w:rsidR="005A177D" w:rsidRPr="005A177D">
        <w:rPr>
          <w:rFonts w:cs="B Nazanin" w:hint="cs"/>
          <w:sz w:val="24"/>
          <w:szCs w:val="24"/>
          <w:rtl/>
          <w:lang w:bidi="fa-IR"/>
        </w:rPr>
        <w:t>5-25</w:t>
      </w:r>
      <w:r w:rsidRPr="005A177D">
        <w:rPr>
          <w:rFonts w:cs="B Nazanin" w:hint="cs"/>
          <w:sz w:val="24"/>
          <w:szCs w:val="24"/>
          <w:rtl/>
          <w:lang w:bidi="fa-IR"/>
        </w:rPr>
        <w:t xml:space="preserve">: </w:t>
      </w:r>
      <w:r w:rsidRPr="00EF0908">
        <w:rPr>
          <w:rFonts w:cs="B Nazanin" w:hint="cs"/>
          <w:sz w:val="24"/>
          <w:szCs w:val="24"/>
          <w:rtl/>
          <w:lang w:bidi="fa-IR"/>
        </w:rPr>
        <w:t>زاویه</w:t>
      </w:r>
      <w:r w:rsidRPr="00EF0908">
        <w:rPr>
          <w:rFonts w:cs="B Nazanin" w:hint="eastAsia"/>
          <w:sz w:val="24"/>
          <w:szCs w:val="24"/>
          <w:rtl/>
          <w:lang w:bidi="fa-IR"/>
        </w:rPr>
        <w:t>‌</w:t>
      </w:r>
      <w:r w:rsidRPr="00EF0908">
        <w:rPr>
          <w:rFonts w:cs="B Nazanin" w:hint="cs"/>
          <w:sz w:val="24"/>
          <w:szCs w:val="24"/>
          <w:rtl/>
          <w:lang w:bidi="fa-IR"/>
        </w:rPr>
        <w:t>های چهارپره در ارتفاع30 سانتی‌متر</w:t>
      </w:r>
    </w:p>
    <w:bookmarkEnd w:id="850"/>
    <w:p w14:paraId="4D9B9E10" w14:textId="022DBA03" w:rsidR="00F76811" w:rsidRDefault="00DE6A1E" w:rsidP="00EF0908">
      <w:pPr>
        <w:tabs>
          <w:tab w:val="left" w:pos="3684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 w:rsidRPr="005A177D">
        <w:rPr>
          <w:noProof/>
        </w:rPr>
        <w:drawing>
          <wp:anchor distT="0" distB="0" distL="114300" distR="114300" simplePos="0" relativeHeight="252014592" behindDoc="0" locked="0" layoutInCell="1" allowOverlap="1" wp14:anchorId="1B409BF7" wp14:editId="3AD2FE3F">
            <wp:simplePos x="0" y="0"/>
            <wp:positionH relativeFrom="margin">
              <wp:posOffset>937433</wp:posOffset>
            </wp:positionH>
            <wp:positionV relativeFrom="paragraph">
              <wp:posOffset>592974</wp:posOffset>
            </wp:positionV>
            <wp:extent cx="3858768" cy="3017520"/>
            <wp:effectExtent l="0" t="0" r="8890" b="0"/>
            <wp:wrapNone/>
            <wp:docPr id="215" name="Picture 2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6811" w:rsidRPr="005A177D">
        <w:rPr>
          <w:rFonts w:cs="B Nazanin" w:hint="cs"/>
          <w:sz w:val="28"/>
          <w:szCs w:val="28"/>
          <w:rtl/>
          <w:lang w:bidi="fa-IR"/>
        </w:rPr>
        <w:t xml:space="preserve"> در شکل</w:t>
      </w:r>
      <w:r w:rsidR="005A177D" w:rsidRPr="005A177D">
        <w:rPr>
          <w:rFonts w:cs="B Nazanin" w:hint="cs"/>
          <w:sz w:val="28"/>
          <w:szCs w:val="28"/>
          <w:rtl/>
          <w:lang w:bidi="fa-IR"/>
        </w:rPr>
        <w:t>5-26</w:t>
      </w:r>
      <w:r w:rsidR="00467370" w:rsidRPr="005A177D">
        <w:rPr>
          <w:rFonts w:cs="B Nazanin" w:hint="cs"/>
          <w:sz w:val="28"/>
          <w:szCs w:val="28"/>
          <w:rtl/>
          <w:lang w:bidi="fa-IR"/>
        </w:rPr>
        <w:t xml:space="preserve"> </w:t>
      </w:r>
      <w:r w:rsidR="00F76811">
        <w:rPr>
          <w:rFonts w:cs="B Nazanin" w:hint="cs"/>
          <w:sz w:val="28"/>
          <w:szCs w:val="28"/>
          <w:rtl/>
          <w:lang w:bidi="fa-IR"/>
        </w:rPr>
        <w:t xml:space="preserve">تغییرات ضریب تناسبی کنترل‌کننده </w:t>
      </w:r>
      <w:r w:rsidR="00F76811" w:rsidRPr="00F76811">
        <w:rPr>
          <w:rFonts w:asciiTheme="majorBidi" w:hAnsiTheme="majorBidi" w:cstheme="majorBidi"/>
          <w:sz w:val="24"/>
          <w:szCs w:val="24"/>
          <w:lang w:bidi="fa-IR"/>
        </w:rPr>
        <w:t>PID</w:t>
      </w:r>
      <w:r w:rsidR="00F76811">
        <w:rPr>
          <w:rFonts w:cs="B Nazanin" w:hint="cs"/>
          <w:sz w:val="28"/>
          <w:szCs w:val="28"/>
          <w:rtl/>
          <w:lang w:bidi="fa-IR"/>
        </w:rPr>
        <w:t xml:space="preserve"> فازی طراحی</w:t>
      </w:r>
      <w:r w:rsidR="00F76811">
        <w:rPr>
          <w:rFonts w:cs="B Nazanin" w:hint="eastAsia"/>
          <w:sz w:val="28"/>
          <w:szCs w:val="28"/>
          <w:rtl/>
          <w:lang w:bidi="fa-IR"/>
        </w:rPr>
        <w:t>‌</w:t>
      </w:r>
      <w:r w:rsidR="00F76811">
        <w:rPr>
          <w:rFonts w:cs="B Nazanin" w:hint="cs"/>
          <w:sz w:val="28"/>
          <w:szCs w:val="28"/>
          <w:rtl/>
          <w:lang w:bidi="fa-IR"/>
        </w:rPr>
        <w:t>شده برای ارتفاع را مشاهده</w:t>
      </w:r>
      <w:r w:rsidR="00F76811">
        <w:rPr>
          <w:rFonts w:cs="B Nazanin" w:hint="eastAsia"/>
          <w:sz w:val="28"/>
          <w:szCs w:val="28"/>
          <w:rtl/>
          <w:lang w:bidi="fa-IR"/>
        </w:rPr>
        <w:t>‌</w:t>
      </w:r>
      <w:r w:rsidR="00F76811">
        <w:rPr>
          <w:rFonts w:cs="B Nazanin" w:hint="cs"/>
          <w:sz w:val="28"/>
          <w:szCs w:val="28"/>
          <w:rtl/>
          <w:lang w:bidi="fa-IR"/>
        </w:rPr>
        <w:t xml:space="preserve">می‌کنید. که مقداری در بازه 6.5 </w:t>
      </w:r>
      <w:r w:rsidR="00F76811">
        <w:rPr>
          <w:rFonts w:ascii="Times New Roman" w:hAnsi="Times New Roman" w:cs="Times New Roman" w:hint="cs"/>
          <w:sz w:val="28"/>
          <w:szCs w:val="28"/>
          <w:rtl/>
          <w:lang w:bidi="fa-IR"/>
        </w:rPr>
        <w:t>–</w:t>
      </w:r>
      <w:r w:rsidR="00F76811">
        <w:rPr>
          <w:rFonts w:cs="B Nazanin" w:hint="cs"/>
          <w:sz w:val="28"/>
          <w:szCs w:val="28"/>
          <w:rtl/>
          <w:lang w:bidi="fa-IR"/>
        </w:rPr>
        <w:t xml:space="preserve"> 6 را شامل</w:t>
      </w:r>
      <w:r w:rsidR="00F76811">
        <w:rPr>
          <w:rFonts w:cs="B Nazanin" w:hint="eastAsia"/>
          <w:sz w:val="28"/>
          <w:szCs w:val="28"/>
          <w:rtl/>
          <w:lang w:bidi="fa-IR"/>
        </w:rPr>
        <w:t>‌</w:t>
      </w:r>
      <w:r w:rsidR="00F76811">
        <w:rPr>
          <w:rFonts w:cs="B Nazanin" w:hint="cs"/>
          <w:sz w:val="28"/>
          <w:szCs w:val="28"/>
          <w:rtl/>
          <w:lang w:bidi="fa-IR"/>
        </w:rPr>
        <w:t>می‌شود.</w:t>
      </w:r>
    </w:p>
    <w:p w14:paraId="7B19055B" w14:textId="2D4B0EA2" w:rsidR="00F76811" w:rsidRDefault="00F76811" w:rsidP="00EF0908">
      <w:pPr>
        <w:tabs>
          <w:tab w:val="left" w:pos="3684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75B9FE72" w14:textId="1F6A999D" w:rsidR="00F76811" w:rsidRPr="00F76811" w:rsidRDefault="00F76811" w:rsidP="00EF0908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4B85406F" w14:textId="1D28AB11" w:rsidR="00F76811" w:rsidRPr="00F76811" w:rsidRDefault="00F76811" w:rsidP="00EF0908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63833BC9" wp14:editId="221CFD9C">
                <wp:simplePos x="0" y="0"/>
                <wp:positionH relativeFrom="column">
                  <wp:posOffset>542926</wp:posOffset>
                </wp:positionH>
                <wp:positionV relativeFrom="paragraph">
                  <wp:posOffset>361199</wp:posOffset>
                </wp:positionV>
                <wp:extent cx="525780" cy="304800"/>
                <wp:effectExtent l="0" t="3810" r="3810" b="3810"/>
                <wp:wrapNone/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52578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F803A1C" w14:textId="61A0A5FA" w:rsidR="002F3FC5" w:rsidRPr="00B177CA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vertAlign w:val="subscript"/>
                                <w:lang w:bidi="fa-IR"/>
                              </w:rPr>
                            </w:pPr>
                            <w:r w:rsidRPr="00B177CA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lang w:bidi="fa-IR"/>
                              </w:rPr>
                              <w:t>K</w:t>
                            </w:r>
                            <w:r w:rsidRPr="00B177CA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vertAlign w:val="subscript"/>
                                <w:lang w:bidi="fa-IR"/>
                              </w:rPr>
                              <w:t>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63833BC9" id="Text Box 216" o:spid="_x0000_s1236" type="#_x0000_t202" style="position:absolute;left:0;text-align:left;margin-left:42.75pt;margin-top:28.45pt;width:41.4pt;height:24pt;rotation:-90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" fillcolor="white [3201]" stroked="f" strokeweight=".5pt">
                <v:textbox>
                  <w:txbxContent>
                    <w:p w14:paraId="4F803A1C" w14:textId="61A0A5FA" w:rsidR="002F3FC5" w:rsidRPr="00B177CA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  <w:vertAlign w:val="subscript"/>
                          <w:lang w:bidi="fa-IR"/>
                        </w:rPr>
                      </w:pPr>
                      <w:r w:rsidRPr="00B177CA">
                        <w:rPr>
                          <w:rFonts w:asciiTheme="majorBidi" w:hAnsiTheme="majorBidi" w:cstheme="majorBidi"/>
                          <w:sz w:val="24"/>
                          <w:szCs w:val="24"/>
                          <w:lang w:bidi="fa-IR"/>
                        </w:rPr>
                        <w:t>K</w:t>
                      </w:r>
                      <w:r w:rsidRPr="00B177CA">
                        <w:rPr>
                          <w:rFonts w:asciiTheme="majorBidi" w:hAnsiTheme="majorBidi" w:cstheme="majorBidi"/>
                          <w:sz w:val="24"/>
                          <w:szCs w:val="24"/>
                          <w:vertAlign w:val="subscript"/>
                          <w:lang w:bidi="fa-IR"/>
                        </w:rPr>
                        <w:t>p</w:t>
                      </w:r>
                    </w:p>
                  </w:txbxContent>
                </v:textbox>
              </v:shape>
            </w:pict>
          </mc:Fallback>
        </mc:AlternateContent>
      </w:r>
    </w:p>
    <w:p w14:paraId="4385EC9B" w14:textId="1CB00140" w:rsidR="00F76811" w:rsidRPr="00F76811" w:rsidRDefault="00F76811" w:rsidP="00EF0908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4C3154D3" w14:textId="2820BB5B" w:rsidR="00F76811" w:rsidRPr="00F76811" w:rsidRDefault="00F76811" w:rsidP="00EF0908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00E13C67" w14:textId="5BD6EA2C" w:rsidR="00F76811" w:rsidRPr="00F76811" w:rsidRDefault="00F76811" w:rsidP="00EF0908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5EE28103" w14:textId="361C29E5" w:rsidR="00F76811" w:rsidRPr="00F76811" w:rsidRDefault="00F76811" w:rsidP="00EF0908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220CDFB9" w14:textId="71801712" w:rsidR="00F76811" w:rsidRPr="00DE6A1E" w:rsidRDefault="00DE6A1E" w:rsidP="00DE6A1E">
      <w:pPr>
        <w:bidi/>
        <w:spacing w:line="276" w:lineRule="auto"/>
        <w:jc w:val="center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0D457B82" wp14:editId="5A02086C">
                <wp:simplePos x="0" y="0"/>
                <wp:positionH relativeFrom="margin">
                  <wp:align>center</wp:align>
                </wp:positionH>
                <wp:positionV relativeFrom="paragraph">
                  <wp:posOffset>1039</wp:posOffset>
                </wp:positionV>
                <wp:extent cx="706350" cy="274320"/>
                <wp:effectExtent l="0" t="0" r="0" b="0"/>
                <wp:wrapNone/>
                <wp:docPr id="217" name="Text Box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635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91BD5C9" w14:textId="212B0689" w:rsidR="002F3FC5" w:rsidRPr="00F76811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F76811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>
            <w:pict>
              <v:shape w14:anchorId="0D457B82" id="Text Box 217" o:spid="_x0000_s1237" type="#_x0000_t202" style="position:absolute;left:0;text-align:left;margin-left:0;margin-top:.1pt;width:55.6pt;height:21.6pt;z-index:25201664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" fillcolor="white [3201]" stroked="f" strokeweight=".5pt">
                <v:textbox>
                  <w:txbxContent>
                    <w:p w14:paraId="691BD5C9" w14:textId="212B0689" w:rsidR="002F3FC5" w:rsidRPr="00F76811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F76811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6811" w:rsidRPr="00EF0908">
        <w:rPr>
          <w:rFonts w:cs="B Nazanin" w:hint="cs"/>
          <w:sz w:val="24"/>
          <w:szCs w:val="24"/>
          <w:rtl/>
          <w:lang w:bidi="fa-IR"/>
        </w:rPr>
        <w:t>شکل:</w:t>
      </w:r>
    </w:p>
    <w:p w14:paraId="5DE27CFB" w14:textId="2065EC9C" w:rsidR="00DE6A1E" w:rsidRDefault="00DE6A1E" w:rsidP="00DE6A1E">
      <w:pPr>
        <w:bidi/>
        <w:spacing w:line="276" w:lineRule="auto"/>
        <w:ind w:firstLine="720"/>
        <w:rPr>
          <w:rFonts w:cs="B Nazanin"/>
          <w:sz w:val="28"/>
          <w:szCs w:val="28"/>
          <w:rtl/>
          <w:lang w:bidi="fa-IR"/>
        </w:rPr>
      </w:pPr>
      <w:r w:rsidRPr="005A177D">
        <w:rPr>
          <w:rFonts w:cs="B Nazanin"/>
          <w:sz w:val="24"/>
          <w:szCs w:val="24"/>
          <w:lang w:bidi="fa-IR"/>
        </w:rPr>
        <w:t xml:space="preserve">                                              </w:t>
      </w:r>
      <w:bookmarkStart w:id="851" w:name="_Hlk96695242"/>
      <w:r w:rsidRPr="005A177D">
        <w:rPr>
          <w:rFonts w:cs="B Nazanin" w:hint="cs"/>
          <w:sz w:val="24"/>
          <w:szCs w:val="24"/>
          <w:rtl/>
          <w:lang w:bidi="fa-IR"/>
        </w:rPr>
        <w:t>شکل</w:t>
      </w:r>
      <w:r w:rsidR="005A177D" w:rsidRPr="005A177D">
        <w:rPr>
          <w:rFonts w:cs="B Nazanin" w:hint="cs"/>
          <w:sz w:val="24"/>
          <w:szCs w:val="24"/>
          <w:rtl/>
          <w:lang w:bidi="fa-IR"/>
        </w:rPr>
        <w:t>5-26</w:t>
      </w:r>
      <w:r w:rsidRPr="005A177D">
        <w:rPr>
          <w:rFonts w:cs="B Nazanin" w:hint="cs"/>
          <w:sz w:val="24"/>
          <w:szCs w:val="24"/>
          <w:rtl/>
          <w:lang w:bidi="fa-IR"/>
        </w:rPr>
        <w:t xml:space="preserve">: ضریب </w:t>
      </w:r>
      <w:r>
        <w:rPr>
          <w:rFonts w:cs="B Nazanin" w:hint="cs"/>
          <w:sz w:val="24"/>
          <w:szCs w:val="24"/>
          <w:rtl/>
          <w:lang w:bidi="fa-IR"/>
        </w:rPr>
        <w:t xml:space="preserve">تناسبی کنترل‌کننده </w:t>
      </w:r>
      <w:r w:rsidR="007F40FF">
        <w:rPr>
          <w:rFonts w:cs="B Nazanin" w:hint="cs"/>
          <w:sz w:val="24"/>
          <w:szCs w:val="24"/>
          <w:rtl/>
          <w:lang w:bidi="fa-IR"/>
        </w:rPr>
        <w:t>فازی برای ارتفاع</w:t>
      </w:r>
      <w:bookmarkEnd w:id="851"/>
    </w:p>
    <w:p w14:paraId="558BF2A2" w14:textId="77777777" w:rsidR="00DE6A1E" w:rsidRDefault="00DE6A1E" w:rsidP="00DE6A1E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45C07374" w14:textId="4F79D5AB" w:rsidR="00F76811" w:rsidRDefault="00F76811" w:rsidP="00DE6A1E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2017664" behindDoc="0" locked="0" layoutInCell="1" allowOverlap="1" wp14:anchorId="414D4456" wp14:editId="117458B9">
            <wp:simplePos x="0" y="0"/>
            <wp:positionH relativeFrom="margin">
              <wp:align>center</wp:align>
            </wp:positionH>
            <wp:positionV relativeFrom="paragraph">
              <wp:posOffset>321310</wp:posOffset>
            </wp:positionV>
            <wp:extent cx="3858768" cy="3017520"/>
            <wp:effectExtent l="0" t="0" r="8890" b="0"/>
            <wp:wrapNone/>
            <wp:docPr id="218" name="Picture 2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 Nazanin" w:hint="cs"/>
          <w:sz w:val="28"/>
          <w:szCs w:val="28"/>
          <w:rtl/>
          <w:lang w:bidi="fa-IR"/>
        </w:rPr>
        <w:t>هم‌چنین ضریب مشتق‌گیر در این کنترل‌کننده مطابق شکل</w:t>
      </w:r>
      <w:r w:rsidR="005A177D">
        <w:rPr>
          <w:rFonts w:cs="B Nazanin" w:hint="cs"/>
          <w:sz w:val="28"/>
          <w:szCs w:val="28"/>
          <w:rtl/>
          <w:lang w:bidi="fa-IR"/>
        </w:rPr>
        <w:t>5-27</w:t>
      </w:r>
      <w:r>
        <w:rPr>
          <w:rFonts w:cs="B Nazanin" w:hint="cs"/>
          <w:sz w:val="28"/>
          <w:szCs w:val="28"/>
          <w:rtl/>
          <w:lang w:bidi="fa-IR"/>
        </w:rPr>
        <w:t xml:space="preserve"> می‌باشد.</w:t>
      </w:r>
    </w:p>
    <w:p w14:paraId="05681871" w14:textId="2FD85EA2" w:rsidR="00F76811" w:rsidRDefault="00F76811" w:rsidP="00EF0908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71C98062" w14:textId="6199FFED" w:rsidR="00F76811" w:rsidRPr="00F76811" w:rsidRDefault="00F76811" w:rsidP="00EF090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6BFC0E1F" w14:textId="3FB6B219" w:rsidR="00F76811" w:rsidRPr="00F76811" w:rsidRDefault="00F76811" w:rsidP="00EF090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5EDB4637" w14:textId="1AB3377C" w:rsidR="00F76811" w:rsidRPr="00F76811" w:rsidRDefault="00DE6A1E" w:rsidP="00EF090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04E1AFA6" wp14:editId="1783EC87">
                <wp:simplePos x="0" y="0"/>
                <wp:positionH relativeFrom="column">
                  <wp:posOffset>678672</wp:posOffset>
                </wp:positionH>
                <wp:positionV relativeFrom="paragraph">
                  <wp:posOffset>102379</wp:posOffset>
                </wp:positionV>
                <wp:extent cx="475355" cy="281626"/>
                <wp:effectExtent l="1587" t="0" r="2858" b="2857"/>
                <wp:wrapNone/>
                <wp:docPr id="219" name="Text Box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75355" cy="28162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40283D3" w14:textId="3A20FFE5" w:rsidR="002F3FC5" w:rsidRPr="00B177CA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vertAlign w:val="subscript"/>
                                <w:lang w:bidi="fa-IR"/>
                              </w:rPr>
                            </w:pPr>
                            <w:r w:rsidRPr="00B177CA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lang w:bidi="fa-IR"/>
                              </w:rPr>
                              <w:t>K</w:t>
                            </w:r>
                            <w:r w:rsidRPr="00B177CA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vertAlign w:val="subscript"/>
                                <w:lang w:bidi="fa-IR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04E1AFA6" id="Text Box 219" o:spid="_x0000_s1238" type="#_x0000_t202" style="position:absolute;left:0;text-align:left;margin-left:53.45pt;margin-top:8.05pt;width:37.45pt;height:22.2pt;rotation:-90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" fillcolor="white [3201]" stroked="f" strokeweight=".5pt">
                <v:textbox>
                  <w:txbxContent>
                    <w:p w14:paraId="640283D3" w14:textId="3A20FFE5" w:rsidR="002F3FC5" w:rsidRPr="00B177CA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  <w:vertAlign w:val="subscript"/>
                          <w:lang w:bidi="fa-IR"/>
                        </w:rPr>
                      </w:pPr>
                      <w:r w:rsidRPr="00B177CA">
                        <w:rPr>
                          <w:rFonts w:asciiTheme="majorBidi" w:hAnsiTheme="majorBidi" w:cstheme="majorBidi"/>
                          <w:sz w:val="24"/>
                          <w:szCs w:val="24"/>
                          <w:lang w:bidi="fa-IR"/>
                        </w:rPr>
                        <w:t>K</w:t>
                      </w:r>
                      <w:r w:rsidRPr="00B177CA">
                        <w:rPr>
                          <w:rFonts w:asciiTheme="majorBidi" w:hAnsiTheme="majorBidi" w:cstheme="majorBidi"/>
                          <w:sz w:val="24"/>
                          <w:szCs w:val="24"/>
                          <w:vertAlign w:val="subscript"/>
                          <w:lang w:bidi="fa-IR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</w:p>
    <w:p w14:paraId="2E92875C" w14:textId="465FB322" w:rsidR="00F76811" w:rsidRPr="00F76811" w:rsidRDefault="00F76811" w:rsidP="00EF090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6067E99B" w14:textId="0D79B960" w:rsidR="00F76811" w:rsidRPr="00F76811" w:rsidRDefault="00F76811" w:rsidP="00EF090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11C95817" w14:textId="74453761" w:rsidR="00F76811" w:rsidRPr="00F76811" w:rsidRDefault="00F76811" w:rsidP="00EF090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1E6A79F4" w14:textId="75D546E6" w:rsidR="00F76811" w:rsidRDefault="00F76811" w:rsidP="00EF090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120DEDC7" w14:textId="3A9C2BE7" w:rsidR="00F76811" w:rsidRDefault="00F76811" w:rsidP="00EF090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7C795C10" wp14:editId="53E84FA9">
                <wp:simplePos x="0" y="0"/>
                <wp:positionH relativeFrom="column">
                  <wp:posOffset>2664921</wp:posOffset>
                </wp:positionH>
                <wp:positionV relativeFrom="paragraph">
                  <wp:posOffset>7389</wp:posOffset>
                </wp:positionV>
                <wp:extent cx="746760" cy="274320"/>
                <wp:effectExtent l="0" t="0" r="0" b="0"/>
                <wp:wrapNone/>
                <wp:docPr id="221" name="Text Box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676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8CF6D87" w14:textId="185177FD" w:rsidR="002F3FC5" w:rsidRPr="00F76811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F76811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>
            <w:pict>
              <v:shape w14:anchorId="7C795C10" id="Text Box 221" o:spid="_x0000_s1239" type="#_x0000_t202" style="position:absolute;left:0;text-align:left;margin-left:209.85pt;margin-top:.6pt;width:58.8pt;height:21.6pt;z-index:252019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" fillcolor="white [3201]" stroked="f" strokeweight=".5pt">
                <v:textbox>
                  <w:txbxContent>
                    <w:p w14:paraId="48CF6D87" w14:textId="185177FD" w:rsidR="002F3FC5" w:rsidRPr="00F76811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F76811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</w:p>
    <w:p w14:paraId="27F26471" w14:textId="3EC1FB4E" w:rsidR="007F40FF" w:rsidRDefault="007F40FF" w:rsidP="007F40FF">
      <w:pPr>
        <w:tabs>
          <w:tab w:val="left" w:pos="3720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                                         </w:t>
      </w:r>
      <w:bookmarkStart w:id="852" w:name="_Hlk96695252"/>
      <w:r w:rsidR="00F76811" w:rsidRPr="005A177D">
        <w:rPr>
          <w:rFonts w:cs="B Nazanin" w:hint="cs"/>
          <w:sz w:val="24"/>
          <w:szCs w:val="24"/>
          <w:rtl/>
          <w:lang w:bidi="fa-IR"/>
        </w:rPr>
        <w:t>شکل</w:t>
      </w:r>
      <w:r w:rsidR="005A177D" w:rsidRPr="005A177D">
        <w:rPr>
          <w:rFonts w:cs="B Nazanin" w:hint="cs"/>
          <w:sz w:val="24"/>
          <w:szCs w:val="24"/>
          <w:rtl/>
          <w:lang w:bidi="fa-IR"/>
        </w:rPr>
        <w:t>5-27</w:t>
      </w:r>
      <w:r w:rsidR="00F76811" w:rsidRPr="005A177D">
        <w:rPr>
          <w:rFonts w:cs="B Nazanin" w:hint="cs"/>
          <w:sz w:val="24"/>
          <w:szCs w:val="24"/>
          <w:rtl/>
          <w:lang w:bidi="fa-IR"/>
        </w:rPr>
        <w:t>:</w:t>
      </w:r>
      <w:r w:rsidRPr="005A177D">
        <w:rPr>
          <w:rFonts w:cs="B Nazanin" w:hint="cs"/>
          <w:sz w:val="24"/>
          <w:szCs w:val="24"/>
          <w:rtl/>
          <w:lang w:bidi="fa-IR"/>
        </w:rPr>
        <w:t xml:space="preserve"> </w:t>
      </w:r>
      <w:r w:rsidRPr="007F40FF">
        <w:rPr>
          <w:rFonts w:cs="B Nazanin" w:hint="cs"/>
          <w:sz w:val="24"/>
          <w:szCs w:val="24"/>
          <w:rtl/>
          <w:lang w:bidi="fa-IR"/>
        </w:rPr>
        <w:t xml:space="preserve">ضریب مشتق‌گیرکنترل‌کننده فازی برای ارتفاع </w:t>
      </w:r>
      <w:bookmarkEnd w:id="852"/>
    </w:p>
    <w:p w14:paraId="38CB7A04" w14:textId="7E28A5F4" w:rsidR="00F76811" w:rsidRDefault="00804A36" w:rsidP="007F40FF">
      <w:pPr>
        <w:tabs>
          <w:tab w:val="left" w:pos="3720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2020736" behindDoc="0" locked="0" layoutInCell="1" allowOverlap="1" wp14:anchorId="28FD262C" wp14:editId="3DFA5054">
            <wp:simplePos x="0" y="0"/>
            <wp:positionH relativeFrom="margin">
              <wp:align>center</wp:align>
            </wp:positionH>
            <wp:positionV relativeFrom="paragraph">
              <wp:posOffset>387985</wp:posOffset>
            </wp:positionV>
            <wp:extent cx="3858768" cy="3017520"/>
            <wp:effectExtent l="0" t="0" r="8890" b="0"/>
            <wp:wrapNone/>
            <wp:docPr id="222" name="Picture 2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14E7">
        <w:rPr>
          <w:rFonts w:cs="B Nazanin" w:hint="cs"/>
          <w:sz w:val="28"/>
          <w:szCs w:val="28"/>
          <w:rtl/>
          <w:lang w:bidi="fa-IR"/>
        </w:rPr>
        <w:t xml:space="preserve">  هم‌چنین ضریب انتگرال‌گیر این کنترل‌کننده </w:t>
      </w:r>
      <w:r w:rsidR="000E14E7" w:rsidRPr="005A177D">
        <w:rPr>
          <w:rFonts w:cs="B Nazanin" w:hint="cs"/>
          <w:sz w:val="28"/>
          <w:szCs w:val="28"/>
          <w:rtl/>
          <w:lang w:bidi="fa-IR"/>
        </w:rPr>
        <w:t>در شکل</w:t>
      </w:r>
      <w:r w:rsidR="005A177D" w:rsidRPr="005A177D">
        <w:rPr>
          <w:rFonts w:cs="B Nazanin" w:hint="cs"/>
          <w:sz w:val="28"/>
          <w:szCs w:val="28"/>
          <w:rtl/>
          <w:lang w:bidi="fa-IR"/>
        </w:rPr>
        <w:t>5-28</w:t>
      </w:r>
      <w:r w:rsidR="000E14E7" w:rsidRPr="005A177D">
        <w:rPr>
          <w:rFonts w:cs="B Nazanin" w:hint="cs"/>
          <w:sz w:val="28"/>
          <w:szCs w:val="28"/>
          <w:rtl/>
          <w:lang w:bidi="fa-IR"/>
        </w:rPr>
        <w:t xml:space="preserve"> نشان</w:t>
      </w:r>
      <w:r w:rsidR="000E14E7" w:rsidRPr="005A177D">
        <w:rPr>
          <w:rFonts w:cs="B Nazanin" w:hint="eastAsia"/>
          <w:sz w:val="28"/>
          <w:szCs w:val="28"/>
          <w:rtl/>
          <w:lang w:bidi="fa-IR"/>
        </w:rPr>
        <w:t>‌</w:t>
      </w:r>
      <w:r w:rsidR="000E14E7" w:rsidRPr="005A177D">
        <w:rPr>
          <w:rFonts w:cs="B Nazanin" w:hint="cs"/>
          <w:sz w:val="28"/>
          <w:szCs w:val="28"/>
          <w:rtl/>
          <w:lang w:bidi="fa-IR"/>
        </w:rPr>
        <w:t>داده‌شده‌است</w:t>
      </w:r>
      <w:r w:rsidR="000E14E7">
        <w:rPr>
          <w:rFonts w:cs="B Nazanin" w:hint="cs"/>
          <w:sz w:val="28"/>
          <w:szCs w:val="28"/>
          <w:rtl/>
          <w:lang w:bidi="fa-IR"/>
        </w:rPr>
        <w:t>.</w:t>
      </w:r>
    </w:p>
    <w:p w14:paraId="3041C5C2" w14:textId="19EAA7F7" w:rsidR="000E14E7" w:rsidRDefault="000E14E7" w:rsidP="00EF0908">
      <w:pPr>
        <w:tabs>
          <w:tab w:val="left" w:pos="3720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71A6F93B" w14:textId="22F652E4" w:rsidR="000E14E7" w:rsidRPr="000E14E7" w:rsidRDefault="000E14E7" w:rsidP="00EF090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5ED6B650" w14:textId="6E1D11D2" w:rsidR="000E14E7" w:rsidRPr="000E14E7" w:rsidRDefault="000E14E7" w:rsidP="00EF090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6C41A1AB" w14:textId="5A3A717E" w:rsidR="000E14E7" w:rsidRPr="000E14E7" w:rsidRDefault="007F40FF" w:rsidP="00EF090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2FA07C85" wp14:editId="0799A8F5">
                <wp:simplePos x="0" y="0"/>
                <wp:positionH relativeFrom="leftMargin">
                  <wp:posOffset>1576070</wp:posOffset>
                </wp:positionH>
                <wp:positionV relativeFrom="paragraph">
                  <wp:posOffset>179532</wp:posOffset>
                </wp:positionV>
                <wp:extent cx="388620" cy="293370"/>
                <wp:effectExtent l="0" t="9525" r="1905" b="1905"/>
                <wp:wrapNone/>
                <wp:docPr id="223" name="Text Box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88620" cy="2933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2732988" w14:textId="6020D9C6" w:rsidR="002F3FC5" w:rsidRPr="007F40FF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vertAlign w:val="subscript"/>
                                <w:lang w:bidi="fa-IR"/>
                              </w:rPr>
                            </w:pPr>
                            <w:r w:rsidRPr="000E14E7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lang w:bidi="fa-IR"/>
                              </w:rPr>
                              <w:t>K</w:t>
                            </w:r>
                            <w: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vertAlign w:val="subscript"/>
                                <w:lang w:bidi="fa-IR"/>
                              </w:rPr>
                              <w:t>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2FA07C85" id="Text Box 223" o:spid="_x0000_s1240" type="#_x0000_t202" style="position:absolute;left:0;text-align:left;margin-left:124.1pt;margin-top:14.15pt;width:30.6pt;height:23.1pt;rotation:-90;z-index:25202176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" fillcolor="white [3201]" stroked="f" strokeweight=".5pt">
                <v:textbox>
                  <w:txbxContent>
                    <w:p w14:paraId="52732988" w14:textId="6020D9C6" w:rsidR="002F3FC5" w:rsidRPr="007F40FF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  <w:vertAlign w:val="subscript"/>
                          <w:lang w:bidi="fa-IR"/>
                        </w:rPr>
                      </w:pPr>
                      <w:r w:rsidRPr="000E14E7">
                        <w:rPr>
                          <w:rFonts w:asciiTheme="majorBidi" w:hAnsiTheme="majorBidi" w:cstheme="majorBidi"/>
                          <w:sz w:val="24"/>
                          <w:szCs w:val="24"/>
                          <w:lang w:bidi="fa-IR"/>
                        </w:rPr>
                        <w:t>K</w:t>
                      </w:r>
                      <w:r>
                        <w:rPr>
                          <w:rFonts w:asciiTheme="majorBidi" w:hAnsiTheme="majorBidi" w:cstheme="majorBidi"/>
                          <w:sz w:val="24"/>
                          <w:szCs w:val="24"/>
                          <w:vertAlign w:val="subscript"/>
                          <w:lang w:bidi="fa-IR"/>
                        </w:rPr>
                        <w:t>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3886A74" w14:textId="6368CC97" w:rsidR="000E14E7" w:rsidRPr="000E14E7" w:rsidRDefault="000E14E7" w:rsidP="00EF090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467D9EA3" w14:textId="5C3BAEA0" w:rsidR="000E14E7" w:rsidRPr="000E14E7" w:rsidRDefault="000E14E7" w:rsidP="00EF090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78A7210A" w14:textId="3EAB7292" w:rsidR="000E14E7" w:rsidRPr="000E14E7" w:rsidRDefault="000E14E7" w:rsidP="00EF090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52572148" w14:textId="73A4A39D" w:rsidR="000E14E7" w:rsidRPr="000E14E7" w:rsidRDefault="000E14E7" w:rsidP="00EF090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0E25C3C9" w14:textId="6099AFFA" w:rsidR="000E14E7" w:rsidRDefault="00804A36" w:rsidP="00EF090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5082ECEC" wp14:editId="4C8F2595">
                <wp:simplePos x="0" y="0"/>
                <wp:positionH relativeFrom="column">
                  <wp:posOffset>2720340</wp:posOffset>
                </wp:positionH>
                <wp:positionV relativeFrom="paragraph">
                  <wp:posOffset>107950</wp:posOffset>
                </wp:positionV>
                <wp:extent cx="678180" cy="266700"/>
                <wp:effectExtent l="0" t="0" r="7620" b="0"/>
                <wp:wrapNone/>
                <wp:docPr id="224" name="Text Box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818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6331DF0" w14:textId="2016460B" w:rsidR="002F3FC5" w:rsidRPr="000E14E7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0E14E7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>
            <w:pict>
              <v:shape w14:anchorId="5082ECEC" id="Text Box 224" o:spid="_x0000_s1241" type="#_x0000_t202" style="position:absolute;left:0;text-align:left;margin-left:214.2pt;margin-top:8.5pt;width:53.4pt;height:21pt;z-index:2520227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" fillcolor="white [3201]" stroked="f" strokeweight=".5pt">
                <v:textbox>
                  <w:txbxContent>
                    <w:p w14:paraId="06331DF0" w14:textId="2016460B" w:rsidR="002F3FC5" w:rsidRPr="000E14E7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0E14E7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</w:p>
    <w:p w14:paraId="6899BB01" w14:textId="75105A33" w:rsidR="000E14E7" w:rsidRPr="00EF0908" w:rsidRDefault="000E14E7" w:rsidP="007F40FF">
      <w:pPr>
        <w:tabs>
          <w:tab w:val="left" w:pos="3588"/>
        </w:tabs>
        <w:bidi/>
        <w:spacing w:line="276" w:lineRule="auto"/>
        <w:jc w:val="center"/>
        <w:rPr>
          <w:rFonts w:cs="B Nazanin"/>
          <w:sz w:val="24"/>
          <w:szCs w:val="24"/>
          <w:rtl/>
          <w:lang w:bidi="fa-IR"/>
        </w:rPr>
      </w:pPr>
      <w:bookmarkStart w:id="853" w:name="_Hlk96695259"/>
      <w:r w:rsidRPr="005A177D">
        <w:rPr>
          <w:rFonts w:cs="B Nazanin" w:hint="cs"/>
          <w:sz w:val="24"/>
          <w:szCs w:val="24"/>
          <w:rtl/>
          <w:lang w:bidi="fa-IR"/>
        </w:rPr>
        <w:t>شکل</w:t>
      </w:r>
      <w:r w:rsidR="005A177D" w:rsidRPr="005A177D">
        <w:rPr>
          <w:rFonts w:cs="B Nazanin" w:hint="cs"/>
          <w:sz w:val="24"/>
          <w:szCs w:val="24"/>
          <w:rtl/>
          <w:lang w:bidi="fa-IR"/>
        </w:rPr>
        <w:t>5-28</w:t>
      </w:r>
      <w:r w:rsidRPr="005A177D">
        <w:rPr>
          <w:rFonts w:cs="B Nazanin" w:hint="cs"/>
          <w:sz w:val="24"/>
          <w:szCs w:val="24"/>
          <w:rtl/>
          <w:lang w:bidi="fa-IR"/>
        </w:rPr>
        <w:t xml:space="preserve">: </w:t>
      </w:r>
      <w:r w:rsidRPr="00EF0908">
        <w:rPr>
          <w:rFonts w:cs="B Nazanin" w:hint="cs"/>
          <w:sz w:val="24"/>
          <w:szCs w:val="24"/>
          <w:rtl/>
          <w:lang w:bidi="fa-IR"/>
        </w:rPr>
        <w:t>ضریب انتگر</w:t>
      </w:r>
      <w:r w:rsidR="00804A36" w:rsidRPr="00EF0908">
        <w:rPr>
          <w:rFonts w:cs="B Nazanin" w:hint="cs"/>
          <w:sz w:val="24"/>
          <w:szCs w:val="24"/>
          <w:rtl/>
          <w:lang w:bidi="fa-IR"/>
        </w:rPr>
        <w:t>ا</w:t>
      </w:r>
      <w:r w:rsidRPr="00EF0908">
        <w:rPr>
          <w:rFonts w:cs="B Nazanin" w:hint="cs"/>
          <w:sz w:val="24"/>
          <w:szCs w:val="24"/>
          <w:rtl/>
          <w:lang w:bidi="fa-IR"/>
        </w:rPr>
        <w:t>ل‌گیر</w:t>
      </w:r>
      <w:r w:rsidR="007F40FF" w:rsidRPr="007F40FF">
        <w:rPr>
          <w:rFonts w:cs="B Nazanin" w:hint="cs"/>
          <w:sz w:val="24"/>
          <w:szCs w:val="24"/>
          <w:rtl/>
          <w:lang w:bidi="fa-IR"/>
        </w:rPr>
        <w:t>کنترل‌کننده فازی برای ارتفاع</w:t>
      </w:r>
    </w:p>
    <w:bookmarkEnd w:id="853"/>
    <w:p w14:paraId="39142462" w14:textId="14CCB74D" w:rsidR="00804A36" w:rsidRDefault="00804A36" w:rsidP="00EF0908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ضرایب کنترل‌کننده فازی طراحی‌شده برای زاویه </w:t>
      </w:r>
      <w:r w:rsidRPr="005A177D">
        <w:rPr>
          <w:rFonts w:cs="B Nazanin" w:hint="cs"/>
          <w:sz w:val="28"/>
          <w:szCs w:val="28"/>
          <w:rtl/>
          <w:lang w:bidi="fa-IR"/>
        </w:rPr>
        <w:t>رول مطابق شکل</w:t>
      </w:r>
      <w:r w:rsidR="005A177D" w:rsidRPr="005A177D">
        <w:rPr>
          <w:rFonts w:cs="B Nazanin" w:hint="cs"/>
          <w:sz w:val="28"/>
          <w:szCs w:val="28"/>
          <w:rtl/>
          <w:lang w:bidi="fa-IR"/>
        </w:rPr>
        <w:t xml:space="preserve"> 5-29</w:t>
      </w:r>
      <w:r w:rsidRPr="005A177D">
        <w:rPr>
          <w:rFonts w:cs="B Nazanin" w:hint="cs"/>
          <w:sz w:val="28"/>
          <w:szCs w:val="28"/>
          <w:rtl/>
          <w:lang w:bidi="fa-IR"/>
        </w:rPr>
        <w:t>و شکل</w:t>
      </w:r>
      <w:r w:rsidR="005A177D" w:rsidRPr="005A177D">
        <w:rPr>
          <w:rFonts w:cs="B Nazanin" w:hint="cs"/>
          <w:sz w:val="28"/>
          <w:szCs w:val="28"/>
          <w:rtl/>
          <w:lang w:bidi="fa-IR"/>
        </w:rPr>
        <w:t>5-30</w:t>
      </w:r>
      <w:r w:rsidRPr="005A177D">
        <w:rPr>
          <w:rFonts w:cs="B Nazanin" w:hint="cs"/>
          <w:sz w:val="28"/>
          <w:szCs w:val="28"/>
          <w:rtl/>
          <w:lang w:bidi="fa-IR"/>
        </w:rPr>
        <w:t xml:space="preserve"> می باشد.</w:t>
      </w:r>
    </w:p>
    <w:p w14:paraId="67DAB118" w14:textId="2CC5B419" w:rsidR="00804A36" w:rsidRDefault="007F40FF" w:rsidP="00EF0908">
      <w:pPr>
        <w:bidi/>
        <w:spacing w:line="276" w:lineRule="auto"/>
        <w:ind w:firstLine="720"/>
        <w:jc w:val="lowKashida"/>
        <w:rPr>
          <w:noProof/>
        </w:rPr>
      </w:pPr>
      <w:r>
        <w:rPr>
          <w:noProof/>
        </w:rPr>
        <w:drawing>
          <wp:anchor distT="0" distB="0" distL="114300" distR="114300" simplePos="0" relativeHeight="252357632" behindDoc="0" locked="0" layoutInCell="1" allowOverlap="1" wp14:anchorId="65A73B5B" wp14:editId="76DA9764">
            <wp:simplePos x="0" y="0"/>
            <wp:positionH relativeFrom="column">
              <wp:posOffset>1136073</wp:posOffset>
            </wp:positionH>
            <wp:positionV relativeFrom="paragraph">
              <wp:posOffset>0</wp:posOffset>
            </wp:positionV>
            <wp:extent cx="3858768" cy="3017520"/>
            <wp:effectExtent l="0" t="0" r="8890" b="0"/>
            <wp:wrapNone/>
            <wp:docPr id="225" name="Picture 2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39D062" w14:textId="45432F94" w:rsidR="00804A36" w:rsidRPr="00EF0908" w:rsidRDefault="00804A36" w:rsidP="00EF0908">
      <w:pPr>
        <w:tabs>
          <w:tab w:val="left" w:pos="3192"/>
        </w:tabs>
        <w:bidi/>
        <w:spacing w:line="276" w:lineRule="auto"/>
        <w:jc w:val="lowKashida"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sz w:val="28"/>
          <w:szCs w:val="28"/>
          <w:rtl/>
          <w:lang w:bidi="fa-IR"/>
        </w:rPr>
        <w:tab/>
      </w:r>
      <w:r w:rsidRPr="00EF0908">
        <w:rPr>
          <w:rFonts w:cs="B Nazanin" w:hint="cs"/>
          <w:sz w:val="24"/>
          <w:szCs w:val="24"/>
          <w:rtl/>
          <w:lang w:bidi="fa-IR"/>
        </w:rPr>
        <w:t>شکل:</w:t>
      </w:r>
    </w:p>
    <w:p w14:paraId="658004AA" w14:textId="7B3FCDE3" w:rsidR="00804A36" w:rsidRDefault="00804A36" w:rsidP="00EF0908">
      <w:pPr>
        <w:tabs>
          <w:tab w:val="left" w:pos="3192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59CA7F64" w14:textId="56859613" w:rsidR="00804A36" w:rsidRDefault="007F40FF" w:rsidP="00EF0908">
      <w:pPr>
        <w:tabs>
          <w:tab w:val="left" w:pos="3192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0BD06664" wp14:editId="66D51EC0">
                <wp:simplePos x="0" y="0"/>
                <wp:positionH relativeFrom="margin">
                  <wp:posOffset>286645</wp:posOffset>
                </wp:positionH>
                <wp:positionV relativeFrom="paragraph">
                  <wp:posOffset>104114</wp:posOffset>
                </wp:positionV>
                <wp:extent cx="1393130" cy="304800"/>
                <wp:effectExtent l="0" t="8572" r="8572" b="8573"/>
                <wp:wrapNone/>
                <wp:docPr id="226" name="Text Box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39313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D4CDC6D" w14:textId="64B82B62" w:rsidR="002F3FC5" w:rsidRPr="00804A36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lang w:bidi="fa-IR"/>
                              </w:rPr>
                            </w:pPr>
                            <w:r w:rsidRPr="00804A36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lang w:bidi="fa-IR"/>
                              </w:rPr>
                              <w:t>K</w:t>
                            </w:r>
                            <w: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vertAlign w:val="subscript"/>
                                <w:lang w:bidi="fa-IR"/>
                              </w:rPr>
                              <w:t>p</w:t>
                            </w:r>
                            <w:r w:rsidRPr="00804A36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lang w:bidi="fa-IR"/>
                              </w:rPr>
                              <w:t xml:space="preserve"> for roll (degree)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0BD06664" id="Text Box 226" o:spid="_x0000_s1242" type="#_x0000_t202" style="position:absolute;left:0;text-align:left;margin-left:22.55pt;margin-top:8.2pt;width:109.7pt;height:24pt;rotation:-90;z-index:252023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" fillcolor="white [3201]" stroked="f" strokeweight=".5pt">
                <v:textbox>
                  <w:txbxContent>
                    <w:p w14:paraId="0D4CDC6D" w14:textId="64B82B62" w:rsidR="002F3FC5" w:rsidRPr="00804A36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  <w:lang w:bidi="fa-IR"/>
                        </w:rPr>
                      </w:pPr>
                      <w:r w:rsidRPr="00804A36">
                        <w:rPr>
                          <w:rFonts w:asciiTheme="majorBidi" w:hAnsiTheme="majorBidi" w:cstheme="majorBidi"/>
                          <w:sz w:val="24"/>
                          <w:szCs w:val="24"/>
                          <w:lang w:bidi="fa-IR"/>
                        </w:rPr>
                        <w:t>K</w:t>
                      </w:r>
                      <w:r>
                        <w:rPr>
                          <w:rFonts w:asciiTheme="majorBidi" w:hAnsiTheme="majorBidi" w:cstheme="majorBidi"/>
                          <w:sz w:val="24"/>
                          <w:szCs w:val="24"/>
                          <w:vertAlign w:val="subscript"/>
                          <w:lang w:bidi="fa-IR"/>
                        </w:rPr>
                        <w:t>p</w:t>
                      </w:r>
                      <w:r w:rsidRPr="00804A36">
                        <w:rPr>
                          <w:rFonts w:asciiTheme="majorBidi" w:hAnsiTheme="majorBidi" w:cstheme="majorBidi"/>
                          <w:sz w:val="24"/>
                          <w:szCs w:val="24"/>
                          <w:lang w:bidi="fa-IR"/>
                        </w:rPr>
                        <w:t xml:space="preserve"> for roll (degree)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77109CB" w14:textId="7A9AC234" w:rsidR="00F859E9" w:rsidRPr="00F859E9" w:rsidRDefault="00F859E9" w:rsidP="00EF090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5A6CD7FE" w14:textId="1E97092D" w:rsidR="00F859E9" w:rsidRPr="00F859E9" w:rsidRDefault="00F859E9" w:rsidP="00EF090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52786D4C" w14:textId="7105D0D3" w:rsidR="00F859E9" w:rsidRPr="00F859E9" w:rsidRDefault="00F859E9" w:rsidP="00EF090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07293527" w14:textId="59D2E0D1" w:rsidR="00F859E9" w:rsidRPr="00F859E9" w:rsidRDefault="00F859E9" w:rsidP="00EF090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4844A482" w14:textId="379AF042" w:rsidR="00F859E9" w:rsidRPr="00F859E9" w:rsidRDefault="007F40FF" w:rsidP="00EF090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5A8462D1" wp14:editId="35DA50C7">
                <wp:simplePos x="0" y="0"/>
                <wp:positionH relativeFrom="column">
                  <wp:posOffset>2800119</wp:posOffset>
                </wp:positionH>
                <wp:positionV relativeFrom="paragraph">
                  <wp:posOffset>83820</wp:posOffset>
                </wp:positionV>
                <wp:extent cx="701040" cy="251460"/>
                <wp:effectExtent l="0" t="0" r="3810" b="0"/>
                <wp:wrapNone/>
                <wp:docPr id="227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104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6CCD0FB" w14:textId="5EBDE647" w:rsidR="002F3FC5" w:rsidRPr="00804A36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804A36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>
            <w:pict>
              <v:shape w14:anchorId="5A8462D1" id="Text Box 227" o:spid="_x0000_s1243" type="#_x0000_t202" style="position:absolute;left:0;text-align:left;margin-left:220.5pt;margin-top:6.6pt;width:55.2pt;height:19.8pt;z-index:2520248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" fillcolor="white [3201]" stroked="f" strokeweight=".5pt">
                <v:textbox>
                  <w:txbxContent>
                    <w:p w14:paraId="66CCD0FB" w14:textId="5EBDE647" w:rsidR="002F3FC5" w:rsidRPr="00804A36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804A36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</w:p>
    <w:p w14:paraId="0BC0A7B1" w14:textId="249DC6F9" w:rsidR="00F859E9" w:rsidRPr="007F40FF" w:rsidRDefault="007F40FF" w:rsidP="007F40FF">
      <w:pPr>
        <w:bidi/>
        <w:spacing w:line="276" w:lineRule="auto"/>
        <w:jc w:val="center"/>
        <w:rPr>
          <w:rFonts w:cs="B Nazanin"/>
          <w:sz w:val="24"/>
          <w:szCs w:val="24"/>
          <w:lang w:bidi="fa-IR"/>
        </w:rPr>
      </w:pPr>
      <w:bookmarkStart w:id="854" w:name="_Hlk96695266"/>
      <w:r w:rsidRPr="005A177D">
        <w:rPr>
          <w:rFonts w:cs="B Nazanin" w:hint="cs"/>
          <w:sz w:val="24"/>
          <w:szCs w:val="24"/>
          <w:rtl/>
          <w:lang w:bidi="fa-IR"/>
        </w:rPr>
        <w:t>شکل</w:t>
      </w:r>
      <w:r w:rsidR="005A177D" w:rsidRPr="005A177D">
        <w:rPr>
          <w:rFonts w:cs="B Nazanin" w:hint="cs"/>
          <w:sz w:val="24"/>
          <w:szCs w:val="24"/>
          <w:rtl/>
          <w:lang w:bidi="fa-IR"/>
        </w:rPr>
        <w:t>5-29</w:t>
      </w:r>
      <w:r w:rsidRPr="005A177D">
        <w:rPr>
          <w:rFonts w:cs="B Nazanin" w:hint="cs"/>
          <w:sz w:val="24"/>
          <w:szCs w:val="24"/>
          <w:rtl/>
          <w:lang w:bidi="fa-IR"/>
        </w:rPr>
        <w:t xml:space="preserve">: ضریب </w:t>
      </w:r>
      <w:r w:rsidRPr="007F40FF">
        <w:rPr>
          <w:rFonts w:cs="B Nazanin" w:hint="cs"/>
          <w:sz w:val="24"/>
          <w:szCs w:val="24"/>
          <w:rtl/>
          <w:lang w:bidi="fa-IR"/>
        </w:rPr>
        <w:t>تناسبی کنترل‌کننده فازی زاویه رول</w:t>
      </w:r>
    </w:p>
    <w:bookmarkEnd w:id="854"/>
    <w:p w14:paraId="5BE6DB83" w14:textId="5B866FB2" w:rsidR="00F859E9" w:rsidRPr="00F859E9" w:rsidRDefault="007F40FF" w:rsidP="00EF090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  <w:r>
        <w:rPr>
          <w:noProof/>
        </w:rPr>
        <w:drawing>
          <wp:anchor distT="0" distB="0" distL="114300" distR="114300" simplePos="0" relativeHeight="252025856" behindDoc="0" locked="0" layoutInCell="1" allowOverlap="1" wp14:anchorId="7FEDDF30" wp14:editId="4EF9D1E5">
            <wp:simplePos x="0" y="0"/>
            <wp:positionH relativeFrom="margin">
              <wp:posOffset>1097222</wp:posOffset>
            </wp:positionH>
            <wp:positionV relativeFrom="paragraph">
              <wp:posOffset>279688</wp:posOffset>
            </wp:positionV>
            <wp:extent cx="3858768" cy="3017520"/>
            <wp:effectExtent l="0" t="0" r="8890" b="0"/>
            <wp:wrapNone/>
            <wp:docPr id="247" name="Picture 2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2DD7D6" w14:textId="6D203A49" w:rsidR="00F859E9" w:rsidRDefault="00F859E9" w:rsidP="00EF090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4A57050F" w14:textId="637109F7" w:rsidR="00F859E9" w:rsidRDefault="00F859E9" w:rsidP="00EF090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03D27BA1" w14:textId="5A289CD2" w:rsidR="00F859E9" w:rsidRPr="00457402" w:rsidRDefault="00F859E9" w:rsidP="00EF0908">
      <w:pPr>
        <w:tabs>
          <w:tab w:val="left" w:pos="3684"/>
        </w:tabs>
        <w:bidi/>
        <w:spacing w:line="276" w:lineRule="auto"/>
        <w:jc w:val="lowKashida"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sz w:val="28"/>
          <w:szCs w:val="28"/>
          <w:rtl/>
          <w:lang w:bidi="fa-IR"/>
        </w:rPr>
        <w:tab/>
      </w:r>
      <w:r w:rsidRPr="00457402">
        <w:rPr>
          <w:rFonts w:cs="B Nazanin" w:hint="cs"/>
          <w:sz w:val="24"/>
          <w:szCs w:val="24"/>
          <w:rtl/>
          <w:lang w:bidi="fa-IR"/>
        </w:rPr>
        <w:t>شکل:</w:t>
      </w:r>
    </w:p>
    <w:p w14:paraId="5E69AA31" w14:textId="63151461" w:rsidR="007F40FF" w:rsidRDefault="007F40FF" w:rsidP="00EF0908">
      <w:pPr>
        <w:tabs>
          <w:tab w:val="left" w:pos="3684"/>
        </w:tabs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F5CC5CF" wp14:editId="27ACC3DB">
                <wp:simplePos x="0" y="0"/>
                <wp:positionH relativeFrom="page">
                  <wp:posOffset>1115437</wp:posOffset>
                </wp:positionH>
                <wp:positionV relativeFrom="paragraph">
                  <wp:posOffset>95624</wp:posOffset>
                </wp:positionV>
                <wp:extent cx="1430021" cy="272415"/>
                <wp:effectExtent l="7302" t="0" r="6033" b="6032"/>
                <wp:wrapNone/>
                <wp:docPr id="267" name="Text Box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430021" cy="2724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264C4FE" w14:textId="16A808CC" w:rsidR="002F3FC5" w:rsidRPr="00F859E9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F859E9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K</w:t>
                            </w:r>
                            <w: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vertAlign w:val="subscript"/>
                              </w:rPr>
                              <w:t>d</w:t>
                            </w:r>
                            <w:r w:rsidRPr="00F859E9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for roll (degree)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2F5CC5CF" id="Text Box 267" o:spid="_x0000_s1244" type="#_x0000_t202" style="position:absolute;left:0;text-align:left;margin-left:87.85pt;margin-top:7.55pt;width:112.6pt;height:21.45pt;rotation:-90;z-index:252027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" fillcolor="white [3201]" stroked="f" strokeweight=".5pt">
                <v:textbox>
                  <w:txbxContent>
                    <w:p w14:paraId="2264C4FE" w14:textId="16A808CC" w:rsidR="002F3FC5" w:rsidRPr="00F859E9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F859E9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K</w:t>
                      </w:r>
                      <w:r>
                        <w:rPr>
                          <w:rFonts w:asciiTheme="majorBidi" w:hAnsiTheme="majorBidi" w:cstheme="majorBidi"/>
                          <w:sz w:val="24"/>
                          <w:szCs w:val="24"/>
                          <w:vertAlign w:val="subscript"/>
                        </w:rPr>
                        <w:t>d</w:t>
                      </w:r>
                      <w:r w:rsidRPr="00F859E9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for roll (degree)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5523D850" w14:textId="184C198B" w:rsidR="007F40FF" w:rsidRDefault="007F40FF" w:rsidP="007F40FF">
      <w:pPr>
        <w:tabs>
          <w:tab w:val="left" w:pos="3684"/>
        </w:tabs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19DAEE00" w14:textId="5B4116F7" w:rsidR="007F40FF" w:rsidRDefault="007F40FF" w:rsidP="007F40FF">
      <w:pPr>
        <w:tabs>
          <w:tab w:val="left" w:pos="3684"/>
        </w:tabs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51BDE0EE" w14:textId="493BA771" w:rsidR="007F40FF" w:rsidRDefault="007F40FF" w:rsidP="007F40FF">
      <w:pPr>
        <w:tabs>
          <w:tab w:val="left" w:pos="3684"/>
        </w:tabs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2F3A87D0" w14:textId="5B41584D" w:rsidR="007F40FF" w:rsidRDefault="007F40FF" w:rsidP="007F40FF">
      <w:pPr>
        <w:tabs>
          <w:tab w:val="left" w:pos="3684"/>
        </w:tabs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795ACE4A" w14:textId="74E57343" w:rsidR="007F40FF" w:rsidRDefault="007F40FF" w:rsidP="007F40FF">
      <w:pPr>
        <w:tabs>
          <w:tab w:val="left" w:pos="3684"/>
        </w:tabs>
        <w:bidi/>
        <w:spacing w:line="276" w:lineRule="auto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318EB999" wp14:editId="3933E65D">
                <wp:simplePos x="0" y="0"/>
                <wp:positionH relativeFrom="column">
                  <wp:posOffset>2710007</wp:posOffset>
                </wp:positionH>
                <wp:positionV relativeFrom="paragraph">
                  <wp:posOffset>103044</wp:posOffset>
                </wp:positionV>
                <wp:extent cx="685800" cy="304800"/>
                <wp:effectExtent l="0" t="0" r="0" b="0"/>
                <wp:wrapNone/>
                <wp:docPr id="266" name="Text Box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FBBB199" w14:textId="6EBFEDA5" w:rsidR="002F3FC5" w:rsidRPr="00F859E9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F859E9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>
            <w:pict>
              <v:shape w14:anchorId="318EB999" id="Text Box 266" o:spid="_x0000_s1245" type="#_x0000_t202" style="position:absolute;left:0;text-align:left;margin-left:213.4pt;margin-top:8.1pt;width:54pt;height:24pt;z-index:252026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" fillcolor="white [3201]" stroked="f" strokeweight=".5pt">
                <v:textbox>
                  <w:txbxContent>
                    <w:p w14:paraId="1FBBB199" w14:textId="6EBFEDA5" w:rsidR="002F3FC5" w:rsidRPr="00F859E9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F859E9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</w:p>
    <w:p w14:paraId="66F6BB9E" w14:textId="524C3161" w:rsidR="007F40FF" w:rsidRDefault="007F40FF" w:rsidP="007F40FF">
      <w:pPr>
        <w:tabs>
          <w:tab w:val="left" w:pos="3684"/>
        </w:tabs>
        <w:bidi/>
        <w:spacing w:line="276" w:lineRule="auto"/>
        <w:jc w:val="center"/>
        <w:rPr>
          <w:rFonts w:cs="B Nazanin"/>
          <w:sz w:val="28"/>
          <w:szCs w:val="28"/>
          <w:lang w:bidi="fa-IR"/>
        </w:rPr>
      </w:pPr>
      <w:bookmarkStart w:id="855" w:name="_Hlk96695272"/>
      <w:r w:rsidRPr="005A177D">
        <w:rPr>
          <w:rFonts w:cs="B Nazanin" w:hint="cs"/>
          <w:sz w:val="24"/>
          <w:szCs w:val="24"/>
          <w:rtl/>
          <w:lang w:bidi="fa-IR"/>
        </w:rPr>
        <w:lastRenderedPageBreak/>
        <w:t>شکل</w:t>
      </w:r>
      <w:r w:rsidR="005A177D" w:rsidRPr="005A177D">
        <w:rPr>
          <w:rFonts w:cs="B Nazanin" w:hint="cs"/>
          <w:sz w:val="24"/>
          <w:szCs w:val="24"/>
          <w:rtl/>
          <w:lang w:bidi="fa-IR"/>
        </w:rPr>
        <w:t>5-30</w:t>
      </w:r>
      <w:r w:rsidRPr="005A177D">
        <w:rPr>
          <w:rFonts w:cs="B Nazanin" w:hint="cs"/>
          <w:sz w:val="24"/>
          <w:szCs w:val="24"/>
          <w:rtl/>
          <w:lang w:bidi="fa-IR"/>
        </w:rPr>
        <w:t xml:space="preserve">: </w:t>
      </w:r>
      <w:r w:rsidRPr="007F40FF">
        <w:rPr>
          <w:rFonts w:cs="B Nazanin" w:hint="cs"/>
          <w:sz w:val="24"/>
          <w:szCs w:val="24"/>
          <w:rtl/>
          <w:lang w:bidi="fa-IR"/>
        </w:rPr>
        <w:t xml:space="preserve">ضریب </w:t>
      </w:r>
      <w:r>
        <w:rPr>
          <w:rFonts w:cs="B Nazanin" w:hint="cs"/>
          <w:sz w:val="24"/>
          <w:szCs w:val="24"/>
          <w:rtl/>
          <w:lang w:bidi="fa-IR"/>
        </w:rPr>
        <w:t>مشتق‌گیر</w:t>
      </w:r>
      <w:r w:rsidRPr="007F40FF">
        <w:rPr>
          <w:rFonts w:cs="B Nazanin" w:hint="cs"/>
          <w:sz w:val="24"/>
          <w:szCs w:val="24"/>
          <w:rtl/>
          <w:lang w:bidi="fa-IR"/>
        </w:rPr>
        <w:t>کنترل‌کننده فازی زاویه رول</w:t>
      </w:r>
    </w:p>
    <w:bookmarkEnd w:id="855"/>
    <w:p w14:paraId="6CEF9CFF" w14:textId="77777777" w:rsidR="007F40FF" w:rsidRDefault="007F40FF" w:rsidP="007F40FF">
      <w:pPr>
        <w:tabs>
          <w:tab w:val="left" w:pos="3684"/>
        </w:tabs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65E308D6" w14:textId="77777777" w:rsidR="007F40FF" w:rsidRDefault="007F40FF" w:rsidP="007F40FF">
      <w:pPr>
        <w:tabs>
          <w:tab w:val="left" w:pos="3684"/>
        </w:tabs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7755F18C" w14:textId="0E90292C" w:rsidR="00457402" w:rsidRDefault="00457402" w:rsidP="007F40FF">
      <w:pPr>
        <w:tabs>
          <w:tab w:val="left" w:pos="3684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ضرایب کنترل‌کننده فازی طراحی‌شده برای زاویه پیچ </w:t>
      </w:r>
      <w:r w:rsidRPr="005A177D">
        <w:rPr>
          <w:rFonts w:cs="B Nazanin" w:hint="cs"/>
          <w:sz w:val="28"/>
          <w:szCs w:val="28"/>
          <w:rtl/>
          <w:lang w:bidi="fa-IR"/>
        </w:rPr>
        <w:t>مطابق شکل</w:t>
      </w:r>
      <w:r w:rsidR="005A177D" w:rsidRPr="005A177D">
        <w:rPr>
          <w:rFonts w:cs="B Nazanin" w:hint="cs"/>
          <w:sz w:val="28"/>
          <w:szCs w:val="28"/>
          <w:rtl/>
          <w:lang w:bidi="fa-IR"/>
        </w:rPr>
        <w:t>5-31</w:t>
      </w:r>
      <w:r w:rsidRPr="005A177D">
        <w:rPr>
          <w:rFonts w:cs="B Nazanin" w:hint="cs"/>
          <w:sz w:val="28"/>
          <w:szCs w:val="28"/>
          <w:rtl/>
          <w:lang w:bidi="fa-IR"/>
        </w:rPr>
        <w:t xml:space="preserve"> و شکل</w:t>
      </w:r>
      <w:r w:rsidR="005A177D" w:rsidRPr="005A177D">
        <w:rPr>
          <w:rFonts w:cs="B Nazanin" w:hint="cs"/>
          <w:sz w:val="28"/>
          <w:szCs w:val="28"/>
          <w:rtl/>
          <w:lang w:bidi="fa-IR"/>
        </w:rPr>
        <w:t>5-32</w:t>
      </w:r>
      <w:r w:rsidRPr="005A177D">
        <w:rPr>
          <w:rFonts w:cs="B Nazanin" w:hint="cs"/>
          <w:sz w:val="28"/>
          <w:szCs w:val="28"/>
          <w:rtl/>
          <w:lang w:bidi="fa-IR"/>
        </w:rPr>
        <w:t xml:space="preserve"> می باشد.</w:t>
      </w:r>
    </w:p>
    <w:p w14:paraId="714C72AF" w14:textId="257F1458" w:rsidR="00457402" w:rsidRDefault="007F40FF" w:rsidP="00EF0908">
      <w:pPr>
        <w:tabs>
          <w:tab w:val="left" w:pos="3684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2028928" behindDoc="0" locked="0" layoutInCell="1" allowOverlap="1" wp14:anchorId="76A8B9D8" wp14:editId="0C6A9D7F">
            <wp:simplePos x="0" y="0"/>
            <wp:positionH relativeFrom="column">
              <wp:posOffset>1199111</wp:posOffset>
            </wp:positionH>
            <wp:positionV relativeFrom="paragraph">
              <wp:posOffset>45027</wp:posOffset>
            </wp:positionV>
            <wp:extent cx="3858768" cy="3017520"/>
            <wp:effectExtent l="0" t="0" r="8890" b="0"/>
            <wp:wrapNone/>
            <wp:docPr id="268" name="Picture 2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FF804B" w14:textId="21EA3FDD" w:rsidR="00457402" w:rsidRPr="00457402" w:rsidRDefault="00457402" w:rsidP="00EF090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32A0B716" w14:textId="5A9C8A80" w:rsidR="00457402" w:rsidRPr="00457402" w:rsidRDefault="00457402" w:rsidP="00EF090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427A4397" w14:textId="5390414E" w:rsidR="00457402" w:rsidRPr="00457402" w:rsidRDefault="007F40FF" w:rsidP="00EF090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  <w:r>
        <w:rPr>
          <w:rFonts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67D8D9FF" wp14:editId="31E569D8">
                <wp:simplePos x="0" y="0"/>
                <wp:positionH relativeFrom="column">
                  <wp:posOffset>300643</wp:posOffset>
                </wp:positionH>
                <wp:positionV relativeFrom="paragraph">
                  <wp:posOffset>200517</wp:posOffset>
                </wp:positionV>
                <wp:extent cx="1469332" cy="317589"/>
                <wp:effectExtent l="4128" t="0" r="2222" b="2223"/>
                <wp:wrapNone/>
                <wp:docPr id="270" name="Text Box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469332" cy="3175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D3B6793" w14:textId="01A8977A" w:rsidR="002F3FC5" w:rsidRPr="00457402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457402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K</w:t>
                            </w:r>
                            <w: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vertAlign w:val="subscript"/>
                              </w:rPr>
                              <w:t>p</w:t>
                            </w:r>
                            <w:r w:rsidRPr="00457402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for pitch (degree)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67D8D9FF" id="Text Box 270" o:spid="_x0000_s1246" type="#_x0000_t202" style="position:absolute;left:0;text-align:left;margin-left:23.65pt;margin-top:15.8pt;width:115.7pt;height:25pt;rotation:-90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" fillcolor="white [3201]" stroked="f" strokeweight=".5pt">
                <v:textbox>
                  <w:txbxContent>
                    <w:p w14:paraId="3D3B6793" w14:textId="01A8977A" w:rsidR="002F3FC5" w:rsidRPr="00457402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457402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K</w:t>
                      </w:r>
                      <w:r>
                        <w:rPr>
                          <w:rFonts w:asciiTheme="majorBidi" w:hAnsiTheme="majorBidi" w:cstheme="majorBidi"/>
                          <w:sz w:val="24"/>
                          <w:szCs w:val="24"/>
                          <w:vertAlign w:val="subscript"/>
                        </w:rPr>
                        <w:t>p</w:t>
                      </w:r>
                      <w:r w:rsidRPr="00457402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for pitch (degree)</w:t>
                      </w:r>
                    </w:p>
                  </w:txbxContent>
                </v:textbox>
              </v:shape>
            </w:pict>
          </mc:Fallback>
        </mc:AlternateContent>
      </w:r>
    </w:p>
    <w:p w14:paraId="2D9C6B56" w14:textId="64CE9BA1" w:rsidR="00457402" w:rsidRPr="00457402" w:rsidRDefault="00457402" w:rsidP="00EF090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65356413" w14:textId="4C4D1F05" w:rsidR="00457402" w:rsidRPr="00457402" w:rsidRDefault="00457402" w:rsidP="00EF090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45ABCECB" w14:textId="6B2922A0" w:rsidR="00457402" w:rsidRPr="00457402" w:rsidRDefault="00457402" w:rsidP="00EF090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24224F02" w14:textId="533DD55E" w:rsidR="00457402" w:rsidRPr="00457402" w:rsidRDefault="00457402" w:rsidP="00EF090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062F6898" w14:textId="173C32D6" w:rsidR="00457402" w:rsidRDefault="007F40FF" w:rsidP="00EF090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  <w:r>
        <w:rPr>
          <w:rFonts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AD3BCE5" wp14:editId="4ECAD350">
                <wp:simplePos x="0" y="0"/>
                <wp:positionH relativeFrom="column">
                  <wp:posOffset>2916382</wp:posOffset>
                </wp:positionH>
                <wp:positionV relativeFrom="paragraph">
                  <wp:posOffset>112799</wp:posOffset>
                </wp:positionV>
                <wp:extent cx="685800" cy="266700"/>
                <wp:effectExtent l="0" t="0" r="0" b="0"/>
                <wp:wrapNone/>
                <wp:docPr id="271" name="Text Box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94F6691" w14:textId="2437161A" w:rsidR="002F3FC5" w:rsidRPr="00457402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457402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5AD3BCE5" id="Text Box 271" o:spid="_x0000_s1247" type="#_x0000_t202" style="position:absolute;left:0;text-align:left;margin-left:229.65pt;margin-top:8.9pt;width:54pt;height:21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" fillcolor="white [3201]" stroked="f" strokeweight=".5pt">
                <v:textbox>
                  <w:txbxContent>
                    <w:p w14:paraId="094F6691" w14:textId="2437161A" w:rsidR="002F3FC5" w:rsidRPr="00457402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457402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</w:p>
    <w:p w14:paraId="400C8453" w14:textId="740BB97F" w:rsidR="00457402" w:rsidRDefault="007F40FF" w:rsidP="007F40FF">
      <w:pPr>
        <w:tabs>
          <w:tab w:val="left" w:pos="3972"/>
        </w:tabs>
        <w:bidi/>
        <w:spacing w:line="276" w:lineRule="auto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lang w:bidi="fa-IR"/>
        </w:rPr>
        <w:t xml:space="preserve">                                         </w:t>
      </w:r>
      <w:bookmarkStart w:id="856" w:name="_Hlk96695279"/>
      <w:r w:rsidR="00457402" w:rsidRPr="00457402">
        <w:rPr>
          <w:rFonts w:cs="B Nazanin" w:hint="cs"/>
          <w:sz w:val="24"/>
          <w:szCs w:val="24"/>
          <w:rtl/>
          <w:lang w:bidi="fa-IR"/>
        </w:rPr>
        <w:t>شکل</w:t>
      </w:r>
      <w:r w:rsidR="005A177D">
        <w:rPr>
          <w:rFonts w:cs="B Nazanin" w:hint="cs"/>
          <w:sz w:val="24"/>
          <w:szCs w:val="24"/>
          <w:rtl/>
          <w:lang w:bidi="fa-IR"/>
        </w:rPr>
        <w:t>5-31</w:t>
      </w:r>
      <w:r w:rsidR="00457402" w:rsidRPr="00457402">
        <w:rPr>
          <w:rFonts w:cs="B Nazanin" w:hint="cs"/>
          <w:sz w:val="24"/>
          <w:szCs w:val="24"/>
          <w:rtl/>
          <w:lang w:bidi="fa-IR"/>
        </w:rPr>
        <w:t>:</w:t>
      </w:r>
      <w:r w:rsidRPr="007F40FF">
        <w:rPr>
          <w:rFonts w:cs="B Nazanin" w:hint="cs"/>
          <w:sz w:val="24"/>
          <w:szCs w:val="24"/>
          <w:rtl/>
          <w:lang w:bidi="fa-IR"/>
        </w:rPr>
        <w:t xml:space="preserve"> ضریب تناسبی کنترل‌کننده فازی زاویه </w:t>
      </w:r>
      <w:r>
        <w:rPr>
          <w:rFonts w:cs="B Nazanin" w:hint="cs"/>
          <w:sz w:val="24"/>
          <w:szCs w:val="24"/>
          <w:rtl/>
          <w:lang w:bidi="fa-IR"/>
        </w:rPr>
        <w:t>پیچ</w:t>
      </w:r>
    </w:p>
    <w:bookmarkEnd w:id="856"/>
    <w:p w14:paraId="34E808D2" w14:textId="03D5A8F8" w:rsidR="00457402" w:rsidRDefault="00457402" w:rsidP="00EF0908">
      <w:pPr>
        <w:tabs>
          <w:tab w:val="left" w:pos="2964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2032000" behindDoc="0" locked="0" layoutInCell="1" allowOverlap="1" wp14:anchorId="36BFF531" wp14:editId="6A827623">
            <wp:simplePos x="0" y="0"/>
            <wp:positionH relativeFrom="column">
              <wp:posOffset>1198245</wp:posOffset>
            </wp:positionH>
            <wp:positionV relativeFrom="paragraph">
              <wp:posOffset>245918</wp:posOffset>
            </wp:positionV>
            <wp:extent cx="3858768" cy="3017520"/>
            <wp:effectExtent l="0" t="0" r="8890" b="0"/>
            <wp:wrapNone/>
            <wp:docPr id="272" name="Picture 2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94397C" w14:textId="03B70A2D" w:rsidR="00457402" w:rsidRDefault="00457402" w:rsidP="00EF0908">
      <w:pPr>
        <w:tabs>
          <w:tab w:val="left" w:pos="2964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rtl/>
          <w:lang w:bidi="fa-IR"/>
        </w:rPr>
        <w:tab/>
      </w:r>
    </w:p>
    <w:p w14:paraId="04262CC5" w14:textId="47904680" w:rsidR="00457402" w:rsidRPr="00457402" w:rsidRDefault="00457402" w:rsidP="00EF090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04ED7A8A" w14:textId="1642EE5B" w:rsidR="00457402" w:rsidRPr="00457402" w:rsidRDefault="00457402" w:rsidP="00EF090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21F4DC10" w14:textId="385A18BA" w:rsidR="00457402" w:rsidRPr="00457402" w:rsidRDefault="007F40FF" w:rsidP="00EF090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  <w:r>
        <w:rPr>
          <w:rFonts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1C649E73" wp14:editId="4137883B">
                <wp:simplePos x="0" y="0"/>
                <wp:positionH relativeFrom="column">
                  <wp:posOffset>296545</wp:posOffset>
                </wp:positionH>
                <wp:positionV relativeFrom="paragraph">
                  <wp:posOffset>3175</wp:posOffset>
                </wp:positionV>
                <wp:extent cx="1506855" cy="274320"/>
                <wp:effectExtent l="6668" t="0" r="4762" b="4763"/>
                <wp:wrapNone/>
                <wp:docPr id="273" name="Text Box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506855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FFFC585" w14:textId="4B3A42D9" w:rsidR="002F3FC5" w:rsidRPr="00457402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457402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K</w:t>
                            </w:r>
                            <w: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vertAlign w:val="subscript"/>
                              </w:rPr>
                              <w:t>d</w:t>
                            </w:r>
                            <w:r w:rsidRPr="00457402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for pitch (degree)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1C649E73" id="Text Box 273" o:spid="_x0000_s1248" type="#_x0000_t202" style="position:absolute;left:0;text-align:left;margin-left:23.35pt;margin-top:.25pt;width:118.65pt;height:21.6pt;rotation:-90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" fillcolor="white [3201]" stroked="f" strokeweight=".5pt">
                <v:textbox>
                  <w:txbxContent>
                    <w:p w14:paraId="4FFFC585" w14:textId="4B3A42D9" w:rsidR="002F3FC5" w:rsidRPr="00457402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457402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K</w:t>
                      </w:r>
                      <w:r>
                        <w:rPr>
                          <w:rFonts w:asciiTheme="majorBidi" w:hAnsiTheme="majorBidi" w:cstheme="majorBidi"/>
                          <w:sz w:val="24"/>
                          <w:szCs w:val="24"/>
                          <w:vertAlign w:val="subscript"/>
                        </w:rPr>
                        <w:t>d</w:t>
                      </w:r>
                      <w:r w:rsidRPr="00457402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for pitch (degree)</w:t>
                      </w:r>
                    </w:p>
                  </w:txbxContent>
                </v:textbox>
              </v:shape>
            </w:pict>
          </mc:Fallback>
        </mc:AlternateContent>
      </w:r>
    </w:p>
    <w:p w14:paraId="425E0964" w14:textId="2C9B0A4F" w:rsidR="00457402" w:rsidRPr="00457402" w:rsidRDefault="00457402" w:rsidP="00EF090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52E74F64" w14:textId="0EDD8F3D" w:rsidR="00457402" w:rsidRPr="00457402" w:rsidRDefault="00457402" w:rsidP="00EF090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64CCDDD1" w14:textId="22667FC8" w:rsidR="00457402" w:rsidRPr="00457402" w:rsidRDefault="00457402" w:rsidP="00EF090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5140E1DD" w14:textId="4125BCB1" w:rsidR="00457402" w:rsidRPr="00457402" w:rsidRDefault="00457402" w:rsidP="00EF090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5FC4B13C" w14:textId="200E243C" w:rsidR="00457402" w:rsidRPr="00457402" w:rsidRDefault="007F40FF" w:rsidP="00EF090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  <w:r>
        <w:rPr>
          <w:rFonts w:cs="B Nazanin"/>
          <w:noProof/>
          <w:sz w:val="28"/>
          <w:szCs w:val="28"/>
          <w:rtl/>
        </w:rPr>
        <w:lastRenderedPageBreak/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6446B846" wp14:editId="248DA032">
                <wp:simplePos x="0" y="0"/>
                <wp:positionH relativeFrom="column">
                  <wp:posOffset>2875511</wp:posOffset>
                </wp:positionH>
                <wp:positionV relativeFrom="paragraph">
                  <wp:posOffset>285866</wp:posOffset>
                </wp:positionV>
                <wp:extent cx="701040" cy="274320"/>
                <wp:effectExtent l="0" t="0" r="3810" b="0"/>
                <wp:wrapNone/>
                <wp:docPr id="274" name="Text Box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104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5512B40" w14:textId="4B53E13C" w:rsidR="002F3FC5" w:rsidRPr="00457402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457402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>
            <w:pict>
              <v:shape w14:anchorId="6446B846" id="Text Box 274" o:spid="_x0000_s1249" type="#_x0000_t202" style="position:absolute;left:0;text-align:left;margin-left:226.4pt;margin-top:22.5pt;width:55.2pt;height:21.6pt;z-index:252034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" fillcolor="white [3201]" stroked="f" strokeweight=".5pt">
                <v:textbox>
                  <w:txbxContent>
                    <w:p w14:paraId="75512B40" w14:textId="4B53E13C" w:rsidR="002F3FC5" w:rsidRPr="00457402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457402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</w:p>
    <w:p w14:paraId="16DC86AC" w14:textId="77777777" w:rsidR="007F40FF" w:rsidRDefault="007F40FF" w:rsidP="007F40FF">
      <w:pPr>
        <w:tabs>
          <w:tab w:val="left" w:pos="3264"/>
        </w:tabs>
        <w:bidi/>
        <w:spacing w:line="276" w:lineRule="auto"/>
        <w:jc w:val="center"/>
        <w:rPr>
          <w:rFonts w:cs="B Nazanin"/>
          <w:sz w:val="28"/>
          <w:szCs w:val="28"/>
          <w:lang w:bidi="fa-IR"/>
        </w:rPr>
      </w:pPr>
    </w:p>
    <w:p w14:paraId="0015FE83" w14:textId="1AC7AAD6" w:rsidR="007F40FF" w:rsidRDefault="007F40FF" w:rsidP="007F40FF">
      <w:pPr>
        <w:tabs>
          <w:tab w:val="left" w:pos="3684"/>
        </w:tabs>
        <w:bidi/>
        <w:spacing w:line="276" w:lineRule="auto"/>
        <w:jc w:val="center"/>
        <w:rPr>
          <w:rFonts w:cs="B Nazanin"/>
          <w:sz w:val="28"/>
          <w:szCs w:val="28"/>
          <w:lang w:bidi="fa-IR"/>
        </w:rPr>
      </w:pPr>
      <w:bookmarkStart w:id="857" w:name="_Hlk96695284"/>
      <w:r w:rsidRPr="005A177D">
        <w:rPr>
          <w:rFonts w:cs="B Nazanin" w:hint="cs"/>
          <w:sz w:val="24"/>
          <w:szCs w:val="24"/>
          <w:rtl/>
          <w:lang w:bidi="fa-IR"/>
        </w:rPr>
        <w:t>شکل</w:t>
      </w:r>
      <w:r w:rsidR="005A177D" w:rsidRPr="005A177D">
        <w:rPr>
          <w:rFonts w:cs="B Nazanin" w:hint="cs"/>
          <w:sz w:val="24"/>
          <w:szCs w:val="24"/>
          <w:rtl/>
          <w:lang w:bidi="fa-IR"/>
        </w:rPr>
        <w:t>5-32</w:t>
      </w:r>
      <w:r w:rsidRPr="005A177D">
        <w:rPr>
          <w:rFonts w:cs="B Nazanin" w:hint="cs"/>
          <w:sz w:val="24"/>
          <w:szCs w:val="24"/>
          <w:rtl/>
          <w:lang w:bidi="fa-IR"/>
        </w:rPr>
        <w:t xml:space="preserve">: ضریب </w:t>
      </w:r>
      <w:r>
        <w:rPr>
          <w:rFonts w:cs="B Nazanin" w:hint="cs"/>
          <w:sz w:val="24"/>
          <w:szCs w:val="24"/>
          <w:rtl/>
          <w:lang w:bidi="fa-IR"/>
        </w:rPr>
        <w:t>مشتق‌گیر</w:t>
      </w:r>
      <w:r w:rsidRPr="007F40FF">
        <w:rPr>
          <w:rFonts w:cs="B Nazanin" w:hint="cs"/>
          <w:sz w:val="24"/>
          <w:szCs w:val="24"/>
          <w:rtl/>
          <w:lang w:bidi="fa-IR"/>
        </w:rPr>
        <w:t xml:space="preserve">کنترل‌کننده فازی زاویه </w:t>
      </w:r>
      <w:r>
        <w:rPr>
          <w:rFonts w:cs="B Nazanin" w:hint="cs"/>
          <w:sz w:val="24"/>
          <w:szCs w:val="24"/>
          <w:rtl/>
          <w:lang w:bidi="fa-IR"/>
        </w:rPr>
        <w:t>پیچ</w:t>
      </w:r>
    </w:p>
    <w:bookmarkEnd w:id="857"/>
    <w:p w14:paraId="6E8102B2" w14:textId="4735F676" w:rsidR="00457402" w:rsidRDefault="00457402" w:rsidP="00EF0908">
      <w:pPr>
        <w:tabs>
          <w:tab w:val="left" w:pos="3264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2035072" behindDoc="0" locked="0" layoutInCell="1" allowOverlap="1" wp14:anchorId="4C32F49F" wp14:editId="6B906446">
            <wp:simplePos x="0" y="0"/>
            <wp:positionH relativeFrom="margin">
              <wp:posOffset>1246043</wp:posOffset>
            </wp:positionH>
            <wp:positionV relativeFrom="paragraph">
              <wp:posOffset>364663</wp:posOffset>
            </wp:positionV>
            <wp:extent cx="3858768" cy="3017520"/>
            <wp:effectExtent l="0" t="0" r="8890" b="0"/>
            <wp:wrapNone/>
            <wp:docPr id="321" name="Picture 3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 Nazanin" w:hint="cs"/>
          <w:sz w:val="28"/>
          <w:szCs w:val="28"/>
          <w:rtl/>
          <w:lang w:bidi="fa-IR"/>
        </w:rPr>
        <w:t xml:space="preserve">        </w:t>
      </w:r>
      <w:r w:rsidRPr="00457402">
        <w:rPr>
          <w:rFonts w:cs="B Nazanin" w:hint="cs"/>
          <w:sz w:val="28"/>
          <w:szCs w:val="28"/>
          <w:rtl/>
          <w:lang w:bidi="fa-IR"/>
        </w:rPr>
        <w:t xml:space="preserve">سیگنال‌کنترلی‌های مربوط به ارتفاع و زوایا مطابق </w:t>
      </w:r>
      <w:r w:rsidRPr="005A177D">
        <w:rPr>
          <w:rFonts w:cs="B Nazanin" w:hint="cs"/>
          <w:sz w:val="28"/>
          <w:szCs w:val="28"/>
          <w:rtl/>
          <w:lang w:bidi="fa-IR"/>
        </w:rPr>
        <w:t>شکل</w:t>
      </w:r>
      <w:r w:rsidR="005A177D" w:rsidRPr="005A177D">
        <w:rPr>
          <w:rFonts w:cs="B Nazanin" w:hint="cs"/>
          <w:sz w:val="28"/>
          <w:szCs w:val="28"/>
          <w:rtl/>
          <w:lang w:bidi="fa-IR"/>
        </w:rPr>
        <w:t>5-33</w:t>
      </w:r>
      <w:r w:rsidRPr="005A177D">
        <w:rPr>
          <w:rFonts w:cs="B Nazanin" w:hint="cs"/>
          <w:sz w:val="28"/>
          <w:szCs w:val="28"/>
          <w:rtl/>
          <w:lang w:bidi="fa-IR"/>
        </w:rPr>
        <w:t>، شکل</w:t>
      </w:r>
      <w:r w:rsidR="005A177D" w:rsidRPr="005A177D">
        <w:rPr>
          <w:rFonts w:cs="B Nazanin" w:hint="cs"/>
          <w:sz w:val="28"/>
          <w:szCs w:val="28"/>
          <w:rtl/>
          <w:lang w:bidi="fa-IR"/>
        </w:rPr>
        <w:t>5-34</w:t>
      </w:r>
      <w:r w:rsidR="003C712D" w:rsidRPr="005A177D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5A177D">
        <w:rPr>
          <w:rFonts w:cs="B Nazanin" w:hint="cs"/>
          <w:sz w:val="28"/>
          <w:szCs w:val="28"/>
          <w:rtl/>
          <w:lang w:bidi="fa-IR"/>
        </w:rPr>
        <w:t>و شکل</w:t>
      </w:r>
      <w:r w:rsidR="005A177D" w:rsidRPr="005A177D">
        <w:rPr>
          <w:rFonts w:cs="B Nazanin" w:hint="cs"/>
          <w:sz w:val="28"/>
          <w:szCs w:val="28"/>
          <w:rtl/>
          <w:lang w:bidi="fa-IR"/>
        </w:rPr>
        <w:t>5-35</w:t>
      </w:r>
      <w:r w:rsidRPr="005A177D">
        <w:rPr>
          <w:rFonts w:cs="B Nazanin" w:hint="cs"/>
          <w:sz w:val="28"/>
          <w:szCs w:val="28"/>
          <w:rtl/>
          <w:lang w:bidi="fa-IR"/>
        </w:rPr>
        <w:t xml:space="preserve"> می‌باشند.</w:t>
      </w:r>
    </w:p>
    <w:p w14:paraId="0D1DEE5D" w14:textId="6D0CF88E" w:rsidR="00457402" w:rsidRDefault="00457402" w:rsidP="00EF0908">
      <w:pPr>
        <w:tabs>
          <w:tab w:val="left" w:pos="3264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36C5C3DB" w14:textId="19120611" w:rsidR="00457402" w:rsidRPr="00457402" w:rsidRDefault="00457402" w:rsidP="00EF090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637F876D" w14:textId="2E7B44DA" w:rsidR="00457402" w:rsidRPr="00457402" w:rsidRDefault="00457402" w:rsidP="00EF090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4A0D3A62" w14:textId="25A86290" w:rsidR="00457402" w:rsidRPr="00457402" w:rsidRDefault="00DE0A10" w:rsidP="00EF090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  <w:r>
        <w:rPr>
          <w:rFonts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58EEDC89" wp14:editId="53A14368">
                <wp:simplePos x="0" y="0"/>
                <wp:positionH relativeFrom="column">
                  <wp:posOffset>675410</wp:posOffset>
                </wp:positionH>
                <wp:positionV relativeFrom="paragraph">
                  <wp:posOffset>95134</wp:posOffset>
                </wp:positionV>
                <wp:extent cx="1143000" cy="350520"/>
                <wp:effectExtent l="0" t="3810" r="0" b="0"/>
                <wp:wrapNone/>
                <wp:docPr id="322" name="Text Box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14300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0F0180D" w14:textId="7EDC815A" w:rsidR="002F3FC5" w:rsidRPr="00B177CA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B177CA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U1(N)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58EEDC89" id="Text Box 322" o:spid="_x0000_s1250" type="#_x0000_t202" style="position:absolute;left:0;text-align:left;margin-left:53.2pt;margin-top:7.5pt;width:90pt;height:27.6pt;rotation:-90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" fillcolor="white [3201]" stroked="f" strokeweight=".5pt">
                <v:textbox>
                  <w:txbxContent>
                    <w:p w14:paraId="10F0180D" w14:textId="7EDC815A" w:rsidR="002F3FC5" w:rsidRPr="00B177CA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B177CA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U1(N)</w:t>
                      </w:r>
                    </w:p>
                  </w:txbxContent>
                </v:textbox>
              </v:shape>
            </w:pict>
          </mc:Fallback>
        </mc:AlternateContent>
      </w:r>
    </w:p>
    <w:p w14:paraId="38FC6BF9" w14:textId="46C70480" w:rsidR="00457402" w:rsidRPr="00457402" w:rsidRDefault="00457402" w:rsidP="00EF090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5C04828F" w14:textId="34117C8B" w:rsidR="00457402" w:rsidRPr="00457402" w:rsidRDefault="00457402" w:rsidP="00EF090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1DE3BD1C" w14:textId="44DAA221" w:rsidR="00457402" w:rsidRPr="00457402" w:rsidRDefault="00457402" w:rsidP="00EF090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128AA65B" w14:textId="025A5510" w:rsidR="00457402" w:rsidRDefault="00DE0A10" w:rsidP="00EF090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  <w:r>
        <w:rPr>
          <w:rFonts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147DD549" wp14:editId="63BBAAD8">
                <wp:simplePos x="0" y="0"/>
                <wp:positionH relativeFrom="column">
                  <wp:posOffset>2958638</wp:posOffset>
                </wp:positionH>
                <wp:positionV relativeFrom="paragraph">
                  <wp:posOffset>312939</wp:posOffset>
                </wp:positionV>
                <wp:extent cx="731520" cy="266700"/>
                <wp:effectExtent l="0" t="0" r="0" b="0"/>
                <wp:wrapNone/>
                <wp:docPr id="323" name="Text Box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7626CF7" w14:textId="0DA73CAD" w:rsidR="002F3FC5" w:rsidRPr="00457402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457402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147DD549" id="Text Box 323" o:spid="_x0000_s1251" type="#_x0000_t202" style="position:absolute;left:0;text-align:left;margin-left:232.95pt;margin-top:24.65pt;width:57.6pt;height:21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" fillcolor="white [3201]" stroked="f" strokeweight=".5pt">
                <v:textbox>
                  <w:txbxContent>
                    <w:p w14:paraId="37626CF7" w14:textId="0DA73CAD" w:rsidR="002F3FC5" w:rsidRPr="00457402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457402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</w:p>
    <w:p w14:paraId="22372990" w14:textId="39424A29" w:rsidR="00457402" w:rsidRDefault="00457402" w:rsidP="00EF090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3F23E05C" w14:textId="19BC46A6" w:rsidR="00457402" w:rsidRDefault="00DE0A10" w:rsidP="00EF0908">
      <w:pPr>
        <w:tabs>
          <w:tab w:val="left" w:pos="3816"/>
        </w:tabs>
        <w:bidi/>
        <w:spacing w:line="276" w:lineRule="auto"/>
        <w:jc w:val="lowKashida"/>
        <w:rPr>
          <w:rFonts w:cs="B Nazanin"/>
          <w:color w:val="FF0000"/>
          <w:sz w:val="24"/>
          <w:szCs w:val="24"/>
          <w:lang w:bidi="fa-IR"/>
        </w:rPr>
      </w:pPr>
      <w:r w:rsidRPr="005A177D">
        <w:rPr>
          <w:rFonts w:cs="B Nazanin"/>
          <w:sz w:val="28"/>
          <w:szCs w:val="28"/>
          <w:lang w:bidi="fa-IR"/>
        </w:rPr>
        <w:t xml:space="preserve">                                                 </w:t>
      </w:r>
      <w:bookmarkStart w:id="858" w:name="_Hlk96695290"/>
      <w:r w:rsidR="00457402" w:rsidRPr="005A177D">
        <w:rPr>
          <w:rFonts w:cs="B Nazanin" w:hint="cs"/>
          <w:sz w:val="24"/>
          <w:szCs w:val="24"/>
          <w:rtl/>
          <w:lang w:bidi="fa-IR"/>
        </w:rPr>
        <w:t>شکل</w:t>
      </w:r>
      <w:r w:rsidR="005A177D" w:rsidRPr="005A177D">
        <w:rPr>
          <w:rFonts w:cs="B Nazanin" w:hint="cs"/>
          <w:sz w:val="24"/>
          <w:szCs w:val="24"/>
          <w:rtl/>
          <w:lang w:bidi="fa-IR"/>
        </w:rPr>
        <w:t>5-33</w:t>
      </w:r>
      <w:r w:rsidR="00457402" w:rsidRPr="005A177D">
        <w:rPr>
          <w:rFonts w:cs="B Nazanin" w:hint="cs"/>
          <w:sz w:val="24"/>
          <w:szCs w:val="24"/>
          <w:rtl/>
          <w:lang w:bidi="fa-IR"/>
        </w:rPr>
        <w:t>:</w:t>
      </w:r>
      <w:r w:rsidRPr="005A177D">
        <w:rPr>
          <w:rFonts w:cs="B Nazanin" w:hint="cs"/>
          <w:sz w:val="24"/>
          <w:szCs w:val="24"/>
          <w:rtl/>
          <w:lang w:bidi="fa-IR"/>
        </w:rPr>
        <w:t xml:space="preserve"> سیگنال کنترلی </w:t>
      </w:r>
      <w:r w:rsidRPr="00DE0A10">
        <w:rPr>
          <w:rFonts w:cs="B Nazanin"/>
          <w:sz w:val="24"/>
          <w:szCs w:val="24"/>
          <w:lang w:bidi="fa-IR"/>
        </w:rPr>
        <w:t>U1</w:t>
      </w:r>
      <w:bookmarkEnd w:id="858"/>
    </w:p>
    <w:p w14:paraId="6ADB7178" w14:textId="607D1643" w:rsidR="00457402" w:rsidRDefault="00DE0A10" w:rsidP="00EF0908">
      <w:pPr>
        <w:tabs>
          <w:tab w:val="left" w:pos="3816"/>
        </w:tabs>
        <w:bidi/>
        <w:spacing w:line="276" w:lineRule="auto"/>
        <w:jc w:val="lowKashida"/>
        <w:rPr>
          <w:rFonts w:cs="B Nazanin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2038144" behindDoc="0" locked="0" layoutInCell="1" allowOverlap="1" wp14:anchorId="6F9B733D" wp14:editId="0E37B267">
            <wp:simplePos x="0" y="0"/>
            <wp:positionH relativeFrom="column">
              <wp:posOffset>1396539</wp:posOffset>
            </wp:positionH>
            <wp:positionV relativeFrom="paragraph">
              <wp:posOffset>252845</wp:posOffset>
            </wp:positionV>
            <wp:extent cx="3858768" cy="3017520"/>
            <wp:effectExtent l="0" t="0" r="8890" b="0"/>
            <wp:wrapNone/>
            <wp:docPr id="324" name="Picture 3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60D4E9" w14:textId="4FD4D153" w:rsidR="0030345E" w:rsidRPr="0030345E" w:rsidRDefault="0030345E" w:rsidP="00EF090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326F3F76" w14:textId="70E25154" w:rsidR="0030345E" w:rsidRPr="0030345E" w:rsidRDefault="0030345E" w:rsidP="00EF090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3556FDF3" w14:textId="48951F5F" w:rsidR="0030345E" w:rsidRPr="0030345E" w:rsidRDefault="0030345E" w:rsidP="00EF090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28053681" w14:textId="40599EEA" w:rsidR="0030345E" w:rsidRPr="0030345E" w:rsidRDefault="00DE0A10" w:rsidP="00EF090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  <w:r>
        <w:rPr>
          <w:rFonts w:cs="B Nazanin" w:hint="c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367C78CA" wp14:editId="3717C2FB">
                <wp:simplePos x="0" y="0"/>
                <wp:positionH relativeFrom="column">
                  <wp:posOffset>778452</wp:posOffset>
                </wp:positionH>
                <wp:positionV relativeFrom="paragraph">
                  <wp:posOffset>206837</wp:posOffset>
                </wp:positionV>
                <wp:extent cx="929640" cy="312420"/>
                <wp:effectExtent l="3810" t="0" r="7620" b="7620"/>
                <wp:wrapNone/>
                <wp:docPr id="326" name="Text Box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929640" cy="3124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79B6E92" w14:textId="77EE2ECF" w:rsidR="002F3FC5" w:rsidRPr="00B177CA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B177CA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U2(N)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367C78CA" id="Text Box 326" o:spid="_x0000_s1252" type="#_x0000_t202" style="position:absolute;left:0;text-align:left;margin-left:61.3pt;margin-top:16.3pt;width:73.2pt;height:24.6pt;rotation:-90;z-index:252040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" fillcolor="white [3201]" stroked="f" strokeweight=".5pt">
                <v:textbox>
                  <w:txbxContent>
                    <w:p w14:paraId="379B6E92" w14:textId="77EE2ECF" w:rsidR="002F3FC5" w:rsidRPr="00B177CA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B177CA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U2(N)</w:t>
                      </w:r>
                    </w:p>
                  </w:txbxContent>
                </v:textbox>
              </v:shape>
            </w:pict>
          </mc:Fallback>
        </mc:AlternateContent>
      </w:r>
    </w:p>
    <w:p w14:paraId="4A1538E9" w14:textId="6DA07948" w:rsidR="0030345E" w:rsidRPr="0030345E" w:rsidRDefault="0030345E" w:rsidP="00EF090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2E7E9F23" w14:textId="4AABC0BB" w:rsidR="0030345E" w:rsidRPr="0030345E" w:rsidRDefault="0030345E" w:rsidP="00EF090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3A0D968F" w14:textId="3655B082" w:rsidR="0030345E" w:rsidRPr="0030345E" w:rsidRDefault="0030345E" w:rsidP="00EF090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10614CC9" w14:textId="7FCB8186" w:rsidR="0030345E" w:rsidRPr="0030345E" w:rsidRDefault="0030345E" w:rsidP="00EF090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3D34EEF6" w14:textId="32C021D1" w:rsidR="0030345E" w:rsidRPr="0030345E" w:rsidRDefault="0030345E" w:rsidP="00EF090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0FDE2F96" w14:textId="25C1A353" w:rsidR="0030345E" w:rsidRDefault="00DE0A10" w:rsidP="00EF090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30EE39C6" wp14:editId="0C3E2767">
                <wp:simplePos x="0" y="0"/>
                <wp:positionH relativeFrom="column">
                  <wp:posOffset>2962795</wp:posOffset>
                </wp:positionH>
                <wp:positionV relativeFrom="paragraph">
                  <wp:posOffset>14143</wp:posOffset>
                </wp:positionV>
                <wp:extent cx="685800" cy="281940"/>
                <wp:effectExtent l="0" t="0" r="0" b="3810"/>
                <wp:wrapNone/>
                <wp:docPr id="325" name="Text Box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81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8EE194B" w14:textId="36BD61D7" w:rsidR="002F3FC5" w:rsidRPr="0030345E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30345E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30EE39C6" id="Text Box 325" o:spid="_x0000_s1253" type="#_x0000_t202" style="position:absolute;left:0;text-align:left;margin-left:233.3pt;margin-top:1.1pt;width:54pt;height:22.2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" fillcolor="white [3201]" stroked="f" strokeweight=".5pt">
                <v:textbox>
                  <w:txbxContent>
                    <w:p w14:paraId="28EE194B" w14:textId="36BD61D7" w:rsidR="002F3FC5" w:rsidRPr="0030345E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30345E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</w:p>
    <w:p w14:paraId="2CC7014B" w14:textId="477A4234" w:rsidR="0030345E" w:rsidRPr="005A177D" w:rsidRDefault="00DE0A10" w:rsidP="00EF0908">
      <w:pPr>
        <w:tabs>
          <w:tab w:val="left" w:pos="3996"/>
        </w:tabs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  <w:r w:rsidRPr="005A177D">
        <w:rPr>
          <w:rFonts w:cs="B Nazanin"/>
          <w:sz w:val="24"/>
          <w:szCs w:val="24"/>
          <w:lang w:bidi="fa-IR"/>
        </w:rPr>
        <w:t xml:space="preserve">                                                      </w:t>
      </w:r>
      <w:bookmarkStart w:id="859" w:name="_Hlk96695298"/>
      <w:r w:rsidR="0030345E" w:rsidRPr="005A177D">
        <w:rPr>
          <w:rFonts w:cs="B Nazanin" w:hint="cs"/>
          <w:sz w:val="24"/>
          <w:szCs w:val="24"/>
          <w:rtl/>
          <w:lang w:bidi="fa-IR"/>
        </w:rPr>
        <w:t>شکل</w:t>
      </w:r>
      <w:r w:rsidR="005A177D" w:rsidRPr="005A177D">
        <w:rPr>
          <w:rFonts w:cs="B Nazanin" w:hint="cs"/>
          <w:sz w:val="24"/>
          <w:szCs w:val="24"/>
          <w:rtl/>
          <w:lang w:bidi="fa-IR"/>
        </w:rPr>
        <w:t>5-34</w:t>
      </w:r>
      <w:r w:rsidR="0030345E" w:rsidRPr="005A177D">
        <w:rPr>
          <w:rFonts w:cs="B Nazanin" w:hint="cs"/>
          <w:sz w:val="24"/>
          <w:szCs w:val="24"/>
          <w:rtl/>
          <w:lang w:bidi="fa-IR"/>
        </w:rPr>
        <w:t>:</w:t>
      </w:r>
      <w:r w:rsidRPr="005A177D">
        <w:rPr>
          <w:rFonts w:cs="B Nazanin" w:hint="cs"/>
          <w:sz w:val="24"/>
          <w:szCs w:val="24"/>
          <w:rtl/>
          <w:lang w:bidi="fa-IR"/>
        </w:rPr>
        <w:t xml:space="preserve"> سیگنال کنترلی</w:t>
      </w:r>
      <w:r w:rsidRPr="005A177D">
        <w:rPr>
          <w:rFonts w:cs="B Nazanin"/>
          <w:sz w:val="24"/>
          <w:szCs w:val="24"/>
          <w:lang w:bidi="fa-IR"/>
        </w:rPr>
        <w:t xml:space="preserve">U2 </w:t>
      </w:r>
      <w:bookmarkEnd w:id="859"/>
    </w:p>
    <w:p w14:paraId="187E8846" w14:textId="0B85331A" w:rsidR="0030345E" w:rsidRDefault="0030345E" w:rsidP="00EF090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21FA2801" w14:textId="6ADC975E" w:rsidR="0030345E" w:rsidRDefault="00DE0A10" w:rsidP="00EF0908">
      <w:pPr>
        <w:bidi/>
        <w:spacing w:line="276" w:lineRule="auto"/>
        <w:jc w:val="lowKashida"/>
        <w:rPr>
          <w:rFonts w:cs="B Nazanin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2041216" behindDoc="0" locked="0" layoutInCell="1" allowOverlap="1" wp14:anchorId="754C2809" wp14:editId="3D40B8EA">
            <wp:simplePos x="0" y="0"/>
            <wp:positionH relativeFrom="column">
              <wp:posOffset>1196340</wp:posOffset>
            </wp:positionH>
            <wp:positionV relativeFrom="paragraph">
              <wp:posOffset>-346</wp:posOffset>
            </wp:positionV>
            <wp:extent cx="3858768" cy="3017520"/>
            <wp:effectExtent l="0" t="0" r="8890" b="0"/>
            <wp:wrapNone/>
            <wp:docPr id="327" name="Picture 3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56DF30" w14:textId="293B1D69" w:rsidR="0030345E" w:rsidRPr="0030345E" w:rsidRDefault="0030345E" w:rsidP="00EF090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5BE3FF10" w14:textId="7035E589" w:rsidR="0030345E" w:rsidRPr="0030345E" w:rsidRDefault="0030345E" w:rsidP="00EF090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6FA8B74F" w14:textId="244B99C5" w:rsidR="0030345E" w:rsidRPr="0030345E" w:rsidRDefault="0030345E" w:rsidP="00EF090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63E29B63" w14:textId="0356D47D" w:rsidR="0030345E" w:rsidRPr="0030345E" w:rsidRDefault="00DE0A10" w:rsidP="00EF090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  <w:r>
        <w:rPr>
          <w:rFonts w:cs="B Nazani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119D534B" wp14:editId="0E2E6640">
                <wp:simplePos x="0" y="0"/>
                <wp:positionH relativeFrom="column">
                  <wp:posOffset>730828</wp:posOffset>
                </wp:positionH>
                <wp:positionV relativeFrom="paragraph">
                  <wp:posOffset>70601</wp:posOffset>
                </wp:positionV>
                <wp:extent cx="624840" cy="281940"/>
                <wp:effectExtent l="0" t="0" r="3810" b="3810"/>
                <wp:wrapNone/>
                <wp:docPr id="329" name="Text Box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624840" cy="281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67E9CE1" w14:textId="0AC272D0" w:rsidR="002F3FC5" w:rsidRPr="00B177CA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B177CA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U3(N)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119D534B" id="Text Box 329" o:spid="_x0000_s1254" type="#_x0000_t202" style="position:absolute;left:0;text-align:left;margin-left:57.55pt;margin-top:5.55pt;width:49.2pt;height:22.2pt;rotation:-90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" fillcolor="white [3201]" stroked="f" strokeweight=".5pt">
                <v:textbox>
                  <w:txbxContent>
                    <w:p w14:paraId="567E9CE1" w14:textId="0AC272D0" w:rsidR="002F3FC5" w:rsidRPr="00B177CA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B177CA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U3(N)</w:t>
                      </w:r>
                    </w:p>
                  </w:txbxContent>
                </v:textbox>
              </v:shape>
            </w:pict>
          </mc:Fallback>
        </mc:AlternateContent>
      </w:r>
    </w:p>
    <w:p w14:paraId="7337E0D6" w14:textId="41B95B3E" w:rsidR="0030345E" w:rsidRPr="0030345E" w:rsidRDefault="0030345E" w:rsidP="00EF090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7EEE29C5" w14:textId="11C55904" w:rsidR="0030345E" w:rsidRPr="0030345E" w:rsidRDefault="0030345E" w:rsidP="00EF090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5AF49809" w14:textId="74798A33" w:rsidR="0030345E" w:rsidRPr="0030345E" w:rsidRDefault="0030345E" w:rsidP="00EF090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14CDDE32" w14:textId="38D1E5A7" w:rsidR="0030345E" w:rsidRDefault="0030345E" w:rsidP="00EF090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0F80852B" w14:textId="2BA7E5D0" w:rsidR="00DE0A10" w:rsidRDefault="00DE0A10" w:rsidP="00EF0908">
      <w:pPr>
        <w:tabs>
          <w:tab w:val="left" w:pos="3888"/>
        </w:tabs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  <w:r>
        <w:rPr>
          <w:rFonts w:cs="B Nazanin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18A635B1" wp14:editId="3D51DADE">
                <wp:simplePos x="0" y="0"/>
                <wp:positionH relativeFrom="column">
                  <wp:posOffset>2874703</wp:posOffset>
                </wp:positionH>
                <wp:positionV relativeFrom="paragraph">
                  <wp:posOffset>86129</wp:posOffset>
                </wp:positionV>
                <wp:extent cx="706582" cy="274320"/>
                <wp:effectExtent l="0" t="0" r="0" b="0"/>
                <wp:wrapNone/>
                <wp:docPr id="328" name="Text Box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6582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CC74B6B" w14:textId="3A0BFFB7" w:rsidR="002F3FC5" w:rsidRPr="0030345E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30345E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18A635B1" id="Text Box 328" o:spid="_x0000_s1255" type="#_x0000_t202" style="position:absolute;left:0;text-align:left;margin-left:226.35pt;margin-top:6.8pt;width:55.65pt;height:21.6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" fillcolor="white [3201]" stroked="f" strokeweight=".5pt">
                <v:textbox>
                  <w:txbxContent>
                    <w:p w14:paraId="1CC74B6B" w14:textId="3A0BFFB7" w:rsidR="002F3FC5" w:rsidRPr="0030345E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30345E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  <w:r w:rsidR="0030345E">
        <w:rPr>
          <w:rFonts w:cs="B Nazanin"/>
          <w:sz w:val="24"/>
          <w:szCs w:val="24"/>
          <w:rtl/>
          <w:lang w:bidi="fa-IR"/>
        </w:rPr>
        <w:tab/>
      </w:r>
    </w:p>
    <w:p w14:paraId="1F87753B" w14:textId="1ABCBB55" w:rsidR="00DE0A10" w:rsidRDefault="00DE0A10" w:rsidP="00DE0A10">
      <w:pPr>
        <w:tabs>
          <w:tab w:val="left" w:pos="3888"/>
        </w:tabs>
        <w:bidi/>
        <w:spacing w:line="276" w:lineRule="auto"/>
        <w:rPr>
          <w:rFonts w:cs="B Nazanin"/>
          <w:sz w:val="24"/>
          <w:szCs w:val="24"/>
          <w:lang w:bidi="fa-IR"/>
        </w:rPr>
      </w:pPr>
      <w:r>
        <w:rPr>
          <w:rFonts w:cs="B Nazanin"/>
          <w:sz w:val="24"/>
          <w:szCs w:val="24"/>
          <w:lang w:bidi="fa-IR"/>
        </w:rPr>
        <w:t xml:space="preserve">                                                            </w:t>
      </w:r>
      <w:bookmarkStart w:id="860" w:name="_Hlk96695304"/>
      <w:r w:rsidR="0030345E">
        <w:rPr>
          <w:rFonts w:cs="B Nazanin" w:hint="cs"/>
          <w:sz w:val="24"/>
          <w:szCs w:val="24"/>
          <w:rtl/>
          <w:lang w:bidi="fa-IR"/>
        </w:rPr>
        <w:t>شکل</w:t>
      </w:r>
      <w:r w:rsidR="005A177D">
        <w:rPr>
          <w:rFonts w:cs="B Nazanin" w:hint="cs"/>
          <w:sz w:val="24"/>
          <w:szCs w:val="24"/>
          <w:rtl/>
          <w:lang w:bidi="fa-IR"/>
        </w:rPr>
        <w:t>5-35</w:t>
      </w:r>
      <w:r w:rsidR="0030345E">
        <w:rPr>
          <w:rFonts w:cs="B Nazanin" w:hint="cs"/>
          <w:sz w:val="24"/>
          <w:szCs w:val="24"/>
          <w:rtl/>
          <w:lang w:bidi="fa-IR"/>
        </w:rPr>
        <w:t>:</w:t>
      </w:r>
      <w:r>
        <w:rPr>
          <w:rFonts w:cs="B Nazanin"/>
          <w:sz w:val="24"/>
          <w:szCs w:val="24"/>
          <w:lang w:bidi="fa-IR"/>
        </w:rPr>
        <w:t xml:space="preserve"> </w:t>
      </w:r>
      <w:r w:rsidRPr="00DE0A10">
        <w:rPr>
          <w:rFonts w:cs="B Nazanin" w:hint="cs"/>
          <w:sz w:val="24"/>
          <w:szCs w:val="24"/>
          <w:rtl/>
          <w:lang w:bidi="fa-IR"/>
        </w:rPr>
        <w:t xml:space="preserve">سیگنال کنترلی </w:t>
      </w:r>
      <w:r w:rsidRPr="00DE0A10">
        <w:rPr>
          <w:rFonts w:cs="B Nazanin"/>
          <w:sz w:val="24"/>
          <w:szCs w:val="24"/>
          <w:lang w:bidi="fa-IR"/>
        </w:rPr>
        <w:t>U</w:t>
      </w:r>
      <w:r>
        <w:rPr>
          <w:rFonts w:cs="B Nazanin"/>
          <w:sz w:val="24"/>
          <w:szCs w:val="24"/>
          <w:lang w:bidi="fa-IR"/>
        </w:rPr>
        <w:t>3</w:t>
      </w:r>
      <w:bookmarkEnd w:id="860"/>
    </w:p>
    <w:p w14:paraId="106DF8A6" w14:textId="31F61719" w:rsidR="0030345E" w:rsidRPr="005A177D" w:rsidRDefault="00453EEC" w:rsidP="00DE0A10">
      <w:pPr>
        <w:tabs>
          <w:tab w:val="left" w:pos="3888"/>
        </w:tabs>
        <w:bidi/>
        <w:spacing w:line="276" w:lineRule="auto"/>
        <w:jc w:val="lowKashida"/>
        <w:rPr>
          <w:rFonts w:cs="B Nazanin"/>
          <w:sz w:val="24"/>
          <w:szCs w:val="24"/>
          <w:rtl/>
          <w:lang w:bidi="fa-IR"/>
        </w:rPr>
      </w:pPr>
      <w:r w:rsidRPr="005A177D">
        <w:rPr>
          <w:rFonts w:cs="B Nazanin" w:hint="cs"/>
          <w:sz w:val="28"/>
          <w:szCs w:val="28"/>
          <w:rtl/>
          <w:lang w:bidi="fa-IR"/>
        </w:rPr>
        <w:t xml:space="preserve"> سیگنال مدولاسیون پهنای پالس برای هرموتور در شکل </w:t>
      </w:r>
      <w:r w:rsidR="005A177D" w:rsidRPr="005A177D">
        <w:rPr>
          <w:rFonts w:cs="B Nazanin" w:hint="cs"/>
          <w:sz w:val="28"/>
          <w:szCs w:val="28"/>
          <w:rtl/>
          <w:lang w:bidi="fa-IR"/>
        </w:rPr>
        <w:t>5-36، شکل5-37،شکل5-38و</w:t>
      </w:r>
      <w:r w:rsidRPr="005A177D">
        <w:rPr>
          <w:rFonts w:cs="B Nazanin" w:hint="cs"/>
          <w:sz w:val="28"/>
          <w:szCs w:val="28"/>
          <w:rtl/>
          <w:lang w:bidi="fa-IR"/>
        </w:rPr>
        <w:t>شکل</w:t>
      </w:r>
      <w:r w:rsidR="005A177D" w:rsidRPr="005A177D">
        <w:rPr>
          <w:rFonts w:cs="B Nazanin" w:hint="cs"/>
          <w:sz w:val="28"/>
          <w:szCs w:val="28"/>
          <w:rtl/>
          <w:lang w:bidi="fa-IR"/>
        </w:rPr>
        <w:t xml:space="preserve">5-39 </w:t>
      </w:r>
      <w:r w:rsidRPr="005A177D">
        <w:rPr>
          <w:rFonts w:cs="B Nazanin" w:hint="cs"/>
          <w:sz w:val="28"/>
          <w:szCs w:val="28"/>
          <w:rtl/>
          <w:lang w:bidi="fa-IR"/>
        </w:rPr>
        <w:t>نشان</w:t>
      </w:r>
      <w:r w:rsidRPr="005A177D">
        <w:rPr>
          <w:rFonts w:cs="B Nazanin" w:hint="eastAsia"/>
          <w:sz w:val="28"/>
          <w:szCs w:val="28"/>
          <w:rtl/>
          <w:lang w:bidi="fa-IR"/>
        </w:rPr>
        <w:t>‌</w:t>
      </w:r>
      <w:r w:rsidRPr="005A177D">
        <w:rPr>
          <w:rFonts w:cs="B Nazanin" w:hint="cs"/>
          <w:sz w:val="28"/>
          <w:szCs w:val="28"/>
          <w:rtl/>
          <w:lang w:bidi="fa-IR"/>
        </w:rPr>
        <w:t>داده‌شده‌است.</w:t>
      </w:r>
    </w:p>
    <w:p w14:paraId="51C30530" w14:textId="1A7B385B" w:rsidR="00453EEC" w:rsidRDefault="00DE0A10" w:rsidP="00EF0908">
      <w:pPr>
        <w:tabs>
          <w:tab w:val="left" w:pos="3888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2044288" behindDoc="0" locked="0" layoutInCell="1" allowOverlap="1" wp14:anchorId="31BFD05D" wp14:editId="368EEEE3">
            <wp:simplePos x="0" y="0"/>
            <wp:positionH relativeFrom="margin">
              <wp:posOffset>1224395</wp:posOffset>
            </wp:positionH>
            <wp:positionV relativeFrom="paragraph">
              <wp:posOffset>202904</wp:posOffset>
            </wp:positionV>
            <wp:extent cx="3858768" cy="3017520"/>
            <wp:effectExtent l="0" t="0" r="8890" b="0"/>
            <wp:wrapNone/>
            <wp:docPr id="330" name="Picture 3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9CCB1B" w14:textId="617AC944" w:rsidR="00453EEC" w:rsidRPr="00453EEC" w:rsidRDefault="00453EEC" w:rsidP="00EF090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3E88336F" w14:textId="0A29FB39" w:rsidR="00453EEC" w:rsidRPr="00453EEC" w:rsidRDefault="00453EEC" w:rsidP="00EF090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079781A4" w14:textId="6AC04CA0" w:rsidR="00453EEC" w:rsidRPr="00453EEC" w:rsidRDefault="00DE0A10" w:rsidP="00EF090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  <w:r>
        <w:rPr>
          <w:rFonts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6C8FFD22" wp14:editId="68FCA7B0">
                <wp:simplePos x="0" y="0"/>
                <wp:positionH relativeFrom="column">
                  <wp:posOffset>435034</wp:posOffset>
                </wp:positionH>
                <wp:positionV relativeFrom="paragraph">
                  <wp:posOffset>166254</wp:posOffset>
                </wp:positionV>
                <wp:extent cx="1341120" cy="274320"/>
                <wp:effectExtent l="0" t="0" r="0" b="0"/>
                <wp:wrapNone/>
                <wp:docPr id="331" name="Text Box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34112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96D98DA" w14:textId="6D358276" w:rsidR="002F3FC5" w:rsidRPr="00453EEC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453EEC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PWM motor1 (%)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6C8FFD22" id="Text Box 331" o:spid="_x0000_s1256" type="#_x0000_t202" style="position:absolute;left:0;text-align:left;margin-left:34.25pt;margin-top:13.1pt;width:105.6pt;height:21.6pt;rotation:-90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" fillcolor="white [3201]" stroked="f" strokeweight=".5pt">
                <v:textbox>
                  <w:txbxContent>
                    <w:p w14:paraId="796D98DA" w14:textId="6D358276" w:rsidR="002F3FC5" w:rsidRPr="00453EEC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453EEC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PWM motor1 (%)</w:t>
                      </w:r>
                    </w:p>
                  </w:txbxContent>
                </v:textbox>
              </v:shape>
            </w:pict>
          </mc:Fallback>
        </mc:AlternateContent>
      </w:r>
    </w:p>
    <w:p w14:paraId="117CE5EE" w14:textId="7F8D9CDF" w:rsidR="00453EEC" w:rsidRPr="00453EEC" w:rsidRDefault="00453EEC" w:rsidP="00EF090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76C806CD" w14:textId="72B9E6F9" w:rsidR="00453EEC" w:rsidRPr="00453EEC" w:rsidRDefault="00453EEC" w:rsidP="00EF090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60DECC13" w14:textId="5E47EB36" w:rsidR="00453EEC" w:rsidRPr="00453EEC" w:rsidRDefault="00453EEC" w:rsidP="00EF090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08176F8E" w14:textId="061F5482" w:rsidR="00453EEC" w:rsidRPr="00453EEC" w:rsidRDefault="00453EEC" w:rsidP="00EF090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7AF9C25C" w14:textId="514BA214" w:rsidR="00453EEC" w:rsidRDefault="00453EEC" w:rsidP="00EF090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583E036D" w14:textId="5D95ADC9" w:rsidR="00DE0A10" w:rsidRDefault="00DE0A10" w:rsidP="00DE0A10">
      <w:pPr>
        <w:tabs>
          <w:tab w:val="left" w:pos="3876"/>
        </w:tabs>
        <w:bidi/>
        <w:spacing w:line="276" w:lineRule="auto"/>
        <w:rPr>
          <w:rFonts w:cs="B Nazanin"/>
          <w:sz w:val="24"/>
          <w:szCs w:val="24"/>
          <w:lang w:bidi="fa-IR"/>
        </w:rPr>
      </w:pPr>
      <w:r>
        <w:rPr>
          <w:rFonts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60812005" wp14:editId="0CC0F9E4">
                <wp:simplePos x="0" y="0"/>
                <wp:positionH relativeFrom="column">
                  <wp:posOffset>2935605</wp:posOffset>
                </wp:positionH>
                <wp:positionV relativeFrom="paragraph">
                  <wp:posOffset>7620</wp:posOffset>
                </wp:positionV>
                <wp:extent cx="693420" cy="266700"/>
                <wp:effectExtent l="0" t="0" r="0" b="0"/>
                <wp:wrapNone/>
                <wp:docPr id="332" name="Text Box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42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363AD75" w14:textId="2A2AE522" w:rsidR="002F3FC5" w:rsidRPr="00453EEC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453EEC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60812005" id="Text Box 332" o:spid="_x0000_s1257" type="#_x0000_t202" style="position:absolute;left:0;text-align:left;margin-left:231.15pt;margin-top:.6pt;width:54.6pt;height:21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" fillcolor="white [3201]" stroked="f" strokeweight=".5pt">
                <v:textbox>
                  <w:txbxContent>
                    <w:p w14:paraId="1363AD75" w14:textId="2A2AE522" w:rsidR="002F3FC5" w:rsidRPr="00453EEC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453EEC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</w:p>
    <w:p w14:paraId="652BDDA9" w14:textId="56C3931E" w:rsidR="00453EEC" w:rsidRDefault="00DE0A10" w:rsidP="00DE0A10">
      <w:pPr>
        <w:tabs>
          <w:tab w:val="left" w:pos="3876"/>
        </w:tabs>
        <w:bidi/>
        <w:spacing w:line="276" w:lineRule="auto"/>
        <w:rPr>
          <w:rFonts w:cs="B Nazanin"/>
          <w:sz w:val="24"/>
          <w:szCs w:val="24"/>
          <w:rtl/>
          <w:lang w:bidi="fa-IR"/>
        </w:rPr>
      </w:pPr>
      <w:r w:rsidRPr="005A177D">
        <w:rPr>
          <w:rFonts w:cs="B Nazanin"/>
          <w:sz w:val="24"/>
          <w:szCs w:val="24"/>
          <w:lang w:bidi="fa-IR"/>
        </w:rPr>
        <w:t xml:space="preserve">                                             </w:t>
      </w:r>
      <w:bookmarkStart w:id="861" w:name="_Hlk96695311"/>
      <w:r w:rsidR="00453EEC" w:rsidRPr="005A177D">
        <w:rPr>
          <w:rFonts w:cs="B Nazanin" w:hint="cs"/>
          <w:sz w:val="24"/>
          <w:szCs w:val="24"/>
          <w:rtl/>
          <w:lang w:bidi="fa-IR"/>
        </w:rPr>
        <w:t>شکل</w:t>
      </w:r>
      <w:r w:rsidR="005A177D" w:rsidRPr="005A177D">
        <w:rPr>
          <w:rFonts w:cs="B Nazanin" w:hint="cs"/>
          <w:sz w:val="24"/>
          <w:szCs w:val="24"/>
          <w:rtl/>
          <w:lang w:bidi="fa-IR"/>
        </w:rPr>
        <w:t>5-36</w:t>
      </w:r>
      <w:r w:rsidR="00453EEC" w:rsidRPr="005A177D">
        <w:rPr>
          <w:rFonts w:cs="B Nazanin" w:hint="cs"/>
          <w:sz w:val="24"/>
          <w:szCs w:val="24"/>
          <w:rtl/>
          <w:lang w:bidi="fa-IR"/>
        </w:rPr>
        <w:t>:</w:t>
      </w:r>
      <w:r w:rsidRPr="005A177D">
        <w:rPr>
          <w:rFonts w:cs="B Nazanin" w:hint="cs"/>
          <w:sz w:val="28"/>
          <w:szCs w:val="28"/>
          <w:rtl/>
          <w:lang w:bidi="fa-IR"/>
        </w:rPr>
        <w:t xml:space="preserve"> سیگنال </w:t>
      </w:r>
      <w:r w:rsidRPr="00453EEC">
        <w:rPr>
          <w:rFonts w:cs="B Nazanin" w:hint="cs"/>
          <w:sz w:val="28"/>
          <w:szCs w:val="28"/>
          <w:rtl/>
          <w:lang w:bidi="fa-IR"/>
        </w:rPr>
        <w:t>مدولاسیون پهنای پالس</w:t>
      </w:r>
      <w:r>
        <w:rPr>
          <w:rFonts w:cs="B Nazanin" w:hint="cs"/>
          <w:sz w:val="28"/>
          <w:szCs w:val="28"/>
          <w:rtl/>
          <w:lang w:bidi="fa-IR"/>
        </w:rPr>
        <w:t xml:space="preserve"> موتور1</w:t>
      </w:r>
      <w:bookmarkEnd w:id="861"/>
    </w:p>
    <w:p w14:paraId="29CD47F5" w14:textId="2160AF39" w:rsidR="00453EEC" w:rsidRDefault="00453EEC" w:rsidP="00EF0908">
      <w:pPr>
        <w:tabs>
          <w:tab w:val="left" w:pos="3876"/>
        </w:tabs>
        <w:bidi/>
        <w:spacing w:line="276" w:lineRule="auto"/>
        <w:jc w:val="lowKashida"/>
        <w:rPr>
          <w:rFonts w:cs="B Nazanin"/>
          <w:sz w:val="24"/>
          <w:szCs w:val="24"/>
          <w:rtl/>
          <w:lang w:bidi="fa-IR"/>
        </w:rPr>
      </w:pPr>
    </w:p>
    <w:p w14:paraId="06FD66AD" w14:textId="33CB98B8" w:rsidR="00453EEC" w:rsidRPr="00453EEC" w:rsidRDefault="00DE0A10" w:rsidP="00EF090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  <w:r>
        <w:rPr>
          <w:noProof/>
        </w:rPr>
        <w:drawing>
          <wp:anchor distT="0" distB="0" distL="114300" distR="114300" simplePos="0" relativeHeight="252047360" behindDoc="0" locked="0" layoutInCell="1" allowOverlap="1" wp14:anchorId="1ACC7B2D" wp14:editId="175F2E81">
            <wp:simplePos x="0" y="0"/>
            <wp:positionH relativeFrom="column">
              <wp:posOffset>1158471</wp:posOffset>
            </wp:positionH>
            <wp:positionV relativeFrom="paragraph">
              <wp:posOffset>-68811</wp:posOffset>
            </wp:positionV>
            <wp:extent cx="3858768" cy="3017520"/>
            <wp:effectExtent l="0" t="0" r="8890" b="0"/>
            <wp:wrapNone/>
            <wp:docPr id="333" name="Picture 3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EC9D76" w14:textId="3311252A" w:rsidR="00453EEC" w:rsidRPr="00453EEC" w:rsidRDefault="00453EEC" w:rsidP="00EF090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05D58FD5" w14:textId="12826312" w:rsidR="00453EEC" w:rsidRPr="00453EEC" w:rsidRDefault="00453EEC" w:rsidP="00EF090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0BF30AD5" w14:textId="2F1F6C9A" w:rsidR="00453EEC" w:rsidRPr="00453EEC" w:rsidRDefault="00DE0A10" w:rsidP="00EF090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  <w:r>
        <w:rPr>
          <w:rFonts w:cs="B Nazanin"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1F453ED8" wp14:editId="323C289B">
                <wp:simplePos x="0" y="0"/>
                <wp:positionH relativeFrom="column">
                  <wp:posOffset>339379</wp:posOffset>
                </wp:positionH>
                <wp:positionV relativeFrom="paragraph">
                  <wp:posOffset>279746</wp:posOffset>
                </wp:positionV>
                <wp:extent cx="1303020" cy="266700"/>
                <wp:effectExtent l="3810" t="0" r="0" b="0"/>
                <wp:wrapNone/>
                <wp:docPr id="334" name="Text Box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30302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7204BF5" w14:textId="04D8522E" w:rsidR="002F3FC5" w:rsidRPr="00453EEC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lang w:bidi="fa-IR"/>
                              </w:rPr>
                            </w:pPr>
                            <w:r w:rsidRPr="00453EEC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lang w:bidi="fa-IR"/>
                              </w:rPr>
                              <w:t>PWM motor2 (%)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1F453ED8" id="Text Box 334" o:spid="_x0000_s1258" type="#_x0000_t202" style="position:absolute;left:0;text-align:left;margin-left:26.7pt;margin-top:22.05pt;width:102.6pt;height:21pt;rotation:-90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" fillcolor="white [3201]" stroked="f" strokeweight=".5pt">
                <v:textbox>
                  <w:txbxContent>
                    <w:p w14:paraId="27204BF5" w14:textId="04D8522E" w:rsidR="002F3FC5" w:rsidRPr="00453EEC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  <w:lang w:bidi="fa-IR"/>
                        </w:rPr>
                      </w:pPr>
                      <w:r w:rsidRPr="00453EEC">
                        <w:rPr>
                          <w:rFonts w:asciiTheme="majorBidi" w:hAnsiTheme="majorBidi" w:cstheme="majorBidi"/>
                          <w:sz w:val="24"/>
                          <w:szCs w:val="24"/>
                          <w:lang w:bidi="fa-IR"/>
                        </w:rPr>
                        <w:t>PWM motor2 (%)</w:t>
                      </w:r>
                    </w:p>
                  </w:txbxContent>
                </v:textbox>
              </v:shape>
            </w:pict>
          </mc:Fallback>
        </mc:AlternateContent>
      </w:r>
    </w:p>
    <w:p w14:paraId="5E62765E" w14:textId="0263F002" w:rsidR="00453EEC" w:rsidRPr="00453EEC" w:rsidRDefault="00453EEC" w:rsidP="00EF090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4EFB39DE" w14:textId="16E7DBE2" w:rsidR="00453EEC" w:rsidRPr="00453EEC" w:rsidRDefault="00453EEC" w:rsidP="00EF090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57EB3C99" w14:textId="7680AF11" w:rsidR="00453EEC" w:rsidRPr="00453EEC" w:rsidRDefault="00453EEC" w:rsidP="00EF090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41C9182F" w14:textId="5AB1AA66" w:rsidR="00453EEC" w:rsidRPr="00453EEC" w:rsidRDefault="00453EEC" w:rsidP="00EF090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6CE2F766" w14:textId="5A39F6EB" w:rsidR="00453EEC" w:rsidRDefault="00453EEC" w:rsidP="00EF090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7CC280BD" w14:textId="04A152B7" w:rsidR="00453EEC" w:rsidRDefault="00DE0A10" w:rsidP="00EF090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  <w:r>
        <w:rPr>
          <w:rFonts w:cs="B Nazani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58656" behindDoc="0" locked="0" layoutInCell="1" allowOverlap="1" wp14:anchorId="3BEEDD72" wp14:editId="0B5FFA45">
                <wp:simplePos x="0" y="0"/>
                <wp:positionH relativeFrom="column">
                  <wp:posOffset>2812011</wp:posOffset>
                </wp:positionH>
                <wp:positionV relativeFrom="paragraph">
                  <wp:posOffset>76315</wp:posOffset>
                </wp:positionV>
                <wp:extent cx="706582" cy="277091"/>
                <wp:effectExtent l="0" t="0" r="0" b="8890"/>
                <wp:wrapNone/>
                <wp:docPr id="469" name="Text Box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6582" cy="2770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2C5E386" w14:textId="3959CF4F" w:rsidR="002F3FC5" w:rsidRPr="000E4F6E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0E4F6E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3BEEDD72" id="Text Box 469" o:spid="_x0000_s1259" type="#_x0000_t202" style="position:absolute;left:0;text-align:left;margin-left:221.4pt;margin-top:6pt;width:55.65pt;height:21.8pt;z-index:2523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" fillcolor="white [3201]" stroked="f" strokeweight=".5pt">
                <v:textbox>
                  <w:txbxContent>
                    <w:p w14:paraId="52C5E386" w14:textId="3959CF4F" w:rsidR="002F3FC5" w:rsidRPr="000E4F6E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0E4F6E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</w:p>
    <w:p w14:paraId="375621CD" w14:textId="11E5BA39" w:rsidR="000E4F6E" w:rsidRDefault="000E4F6E" w:rsidP="000E4F6E">
      <w:pPr>
        <w:tabs>
          <w:tab w:val="left" w:pos="3876"/>
        </w:tabs>
        <w:bidi/>
        <w:spacing w:line="276" w:lineRule="auto"/>
        <w:rPr>
          <w:rFonts w:cs="B Nazanin"/>
          <w:sz w:val="24"/>
          <w:szCs w:val="24"/>
          <w:rtl/>
          <w:lang w:bidi="fa-IR"/>
        </w:rPr>
      </w:pPr>
      <w:r w:rsidRPr="005A177D">
        <w:rPr>
          <w:rFonts w:cs="B Nazanin" w:hint="cs"/>
          <w:sz w:val="24"/>
          <w:szCs w:val="24"/>
          <w:rtl/>
          <w:lang w:bidi="fa-IR"/>
        </w:rPr>
        <w:t xml:space="preserve">                                             </w:t>
      </w:r>
      <w:bookmarkStart w:id="862" w:name="_Hlk96695318"/>
      <w:r w:rsidRPr="005A177D">
        <w:rPr>
          <w:rFonts w:cs="B Nazanin" w:hint="cs"/>
          <w:sz w:val="24"/>
          <w:szCs w:val="24"/>
          <w:rtl/>
          <w:lang w:bidi="fa-IR"/>
        </w:rPr>
        <w:t>شکل</w:t>
      </w:r>
      <w:r w:rsidR="005A177D" w:rsidRPr="005A177D">
        <w:rPr>
          <w:rFonts w:cs="B Nazanin" w:hint="cs"/>
          <w:sz w:val="24"/>
          <w:szCs w:val="24"/>
          <w:rtl/>
          <w:lang w:bidi="fa-IR"/>
        </w:rPr>
        <w:t>5-37</w:t>
      </w:r>
      <w:r w:rsidRPr="005A177D">
        <w:rPr>
          <w:rFonts w:cs="B Nazanin" w:hint="cs"/>
          <w:sz w:val="24"/>
          <w:szCs w:val="24"/>
          <w:rtl/>
          <w:lang w:bidi="fa-IR"/>
        </w:rPr>
        <w:t>:</w:t>
      </w:r>
      <w:r w:rsidRPr="005A177D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453EEC">
        <w:rPr>
          <w:rFonts w:cs="B Nazanin" w:hint="cs"/>
          <w:sz w:val="28"/>
          <w:szCs w:val="28"/>
          <w:rtl/>
          <w:lang w:bidi="fa-IR"/>
        </w:rPr>
        <w:t>سیگنال مدولاسیون پهنای پالس</w:t>
      </w:r>
      <w:r>
        <w:rPr>
          <w:rFonts w:cs="B Nazanin" w:hint="cs"/>
          <w:sz w:val="28"/>
          <w:szCs w:val="28"/>
          <w:rtl/>
          <w:lang w:bidi="fa-IR"/>
        </w:rPr>
        <w:t xml:space="preserve"> موتور2</w:t>
      </w:r>
    </w:p>
    <w:bookmarkEnd w:id="862"/>
    <w:p w14:paraId="2A3F86B0" w14:textId="72E37B5A" w:rsidR="00453EEC" w:rsidRDefault="000E4F6E" w:rsidP="000E4F6E">
      <w:pPr>
        <w:tabs>
          <w:tab w:val="left" w:pos="3876"/>
        </w:tabs>
        <w:bidi/>
        <w:spacing w:line="276" w:lineRule="auto"/>
        <w:jc w:val="lowKashida"/>
        <w:rPr>
          <w:rFonts w:cs="B Nazanin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2050432" behindDoc="0" locked="0" layoutInCell="1" allowOverlap="1" wp14:anchorId="37100BEB" wp14:editId="7E5A6A9F">
            <wp:simplePos x="0" y="0"/>
            <wp:positionH relativeFrom="margin">
              <wp:posOffset>1171171</wp:posOffset>
            </wp:positionH>
            <wp:positionV relativeFrom="paragraph">
              <wp:posOffset>292215</wp:posOffset>
            </wp:positionV>
            <wp:extent cx="3858768" cy="3017520"/>
            <wp:effectExtent l="0" t="0" r="8890" b="0"/>
            <wp:wrapNone/>
            <wp:docPr id="336" name="Picture 3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3EA628" w14:textId="4D91F150" w:rsidR="00453EEC" w:rsidRDefault="00453EEC" w:rsidP="00EF0908">
      <w:pPr>
        <w:tabs>
          <w:tab w:val="left" w:pos="3876"/>
        </w:tabs>
        <w:bidi/>
        <w:spacing w:line="276" w:lineRule="auto"/>
        <w:jc w:val="lowKashida"/>
        <w:rPr>
          <w:rFonts w:cs="B Nazanin"/>
          <w:sz w:val="24"/>
          <w:szCs w:val="24"/>
          <w:rtl/>
          <w:lang w:bidi="fa-IR"/>
        </w:rPr>
      </w:pPr>
    </w:p>
    <w:p w14:paraId="7999470C" w14:textId="7C9E3345" w:rsidR="00453EEC" w:rsidRDefault="00453EEC" w:rsidP="00EF0908">
      <w:pPr>
        <w:tabs>
          <w:tab w:val="left" w:pos="3876"/>
        </w:tabs>
        <w:bidi/>
        <w:spacing w:line="276" w:lineRule="auto"/>
        <w:jc w:val="lowKashida"/>
        <w:rPr>
          <w:rFonts w:cs="B Nazanin"/>
          <w:sz w:val="24"/>
          <w:szCs w:val="24"/>
          <w:rtl/>
          <w:lang w:bidi="fa-IR"/>
        </w:rPr>
      </w:pPr>
    </w:p>
    <w:p w14:paraId="7443D09B" w14:textId="29643805" w:rsidR="00453EEC" w:rsidRPr="00453EEC" w:rsidRDefault="00453EEC" w:rsidP="00EF090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18B7D2BB" w14:textId="5F1C0D73" w:rsidR="00453EEC" w:rsidRPr="00453EEC" w:rsidRDefault="00453EEC" w:rsidP="00EF090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523CD37C" w14:textId="5C21DFC4" w:rsidR="00453EEC" w:rsidRPr="00453EEC" w:rsidRDefault="000E4F6E" w:rsidP="00EF090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13B8A1D1" wp14:editId="1A427FC2">
                <wp:simplePos x="0" y="0"/>
                <wp:positionH relativeFrom="column">
                  <wp:posOffset>366452</wp:posOffset>
                </wp:positionH>
                <wp:positionV relativeFrom="paragraph">
                  <wp:posOffset>25112</wp:posOffset>
                </wp:positionV>
                <wp:extent cx="1287780" cy="281940"/>
                <wp:effectExtent l="7620" t="0" r="0" b="0"/>
                <wp:wrapNone/>
                <wp:docPr id="337" name="Text Box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287780" cy="281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13C466A" w14:textId="1BC0A87E" w:rsidR="002F3FC5" w:rsidRPr="00453EEC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453EEC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PWM motor3(%)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13B8A1D1" id="Text Box 337" o:spid="_x0000_s1260" type="#_x0000_t202" style="position:absolute;left:0;text-align:left;margin-left:28.85pt;margin-top:2pt;width:101.4pt;height:22.2pt;rotation:-90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" fillcolor="white [3201]" stroked="f" strokeweight=".5pt">
                <v:textbox>
                  <w:txbxContent>
                    <w:p w14:paraId="313C466A" w14:textId="1BC0A87E" w:rsidR="002F3FC5" w:rsidRPr="00453EEC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453EEC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PWM motor3(%)</w:t>
                      </w:r>
                    </w:p>
                  </w:txbxContent>
                </v:textbox>
              </v:shape>
            </w:pict>
          </mc:Fallback>
        </mc:AlternateContent>
      </w:r>
    </w:p>
    <w:p w14:paraId="09E04FD3" w14:textId="7D6311DD" w:rsidR="00453EEC" w:rsidRPr="00453EEC" w:rsidRDefault="00453EEC" w:rsidP="00EF090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5CB155AB" w14:textId="1A305E8F" w:rsidR="00453EEC" w:rsidRPr="00453EEC" w:rsidRDefault="00453EEC" w:rsidP="00EF090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4CA85AD5" w14:textId="71B170C5" w:rsidR="00453EEC" w:rsidRPr="00453EEC" w:rsidRDefault="00453EEC" w:rsidP="00EF090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3F403C23" w14:textId="1E4FED3F" w:rsidR="00453EEC" w:rsidRPr="00453EEC" w:rsidRDefault="00453EEC" w:rsidP="00EF090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7B4D5E41" w14:textId="6080B0D7" w:rsidR="00453EEC" w:rsidRPr="00453EEC" w:rsidRDefault="000E4F6E" w:rsidP="00EF090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329BA86F" wp14:editId="7E1F3EC8">
                <wp:simplePos x="0" y="0"/>
                <wp:positionH relativeFrom="column">
                  <wp:posOffset>2878282</wp:posOffset>
                </wp:positionH>
                <wp:positionV relativeFrom="paragraph">
                  <wp:posOffset>39197</wp:posOffset>
                </wp:positionV>
                <wp:extent cx="731520" cy="312420"/>
                <wp:effectExtent l="0" t="0" r="0" b="0"/>
                <wp:wrapNone/>
                <wp:docPr id="338" name="Text Box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3124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B2B9509" w14:textId="4F646E7D" w:rsidR="002F3FC5" w:rsidRPr="00453EEC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453EEC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329BA86F" id="Text Box 338" o:spid="_x0000_s1261" type="#_x0000_t202" style="position:absolute;left:0;text-align:left;margin-left:226.65pt;margin-top:3.1pt;width:57.6pt;height:24.6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" fillcolor="white [3201]" stroked="f" strokeweight=".5pt">
                <v:textbox>
                  <w:txbxContent>
                    <w:p w14:paraId="3B2B9509" w14:textId="4F646E7D" w:rsidR="002F3FC5" w:rsidRPr="00453EEC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453EEC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</w:p>
    <w:p w14:paraId="0CC0F182" w14:textId="60CC4F0F" w:rsidR="00453EEC" w:rsidRDefault="00453EEC" w:rsidP="000E4F6E">
      <w:pPr>
        <w:tabs>
          <w:tab w:val="left" w:pos="3468"/>
        </w:tabs>
        <w:bidi/>
        <w:spacing w:line="276" w:lineRule="auto"/>
        <w:jc w:val="lowKashida"/>
        <w:rPr>
          <w:rFonts w:cs="B Nazanin"/>
          <w:sz w:val="24"/>
          <w:szCs w:val="24"/>
          <w:rtl/>
          <w:lang w:bidi="fa-IR"/>
        </w:rPr>
      </w:pPr>
      <w:r w:rsidRPr="005A177D">
        <w:rPr>
          <w:rFonts w:cs="B Nazanin" w:hint="cs"/>
          <w:sz w:val="24"/>
          <w:szCs w:val="24"/>
          <w:rtl/>
          <w:lang w:bidi="fa-IR"/>
        </w:rPr>
        <w:t xml:space="preserve">  </w:t>
      </w:r>
      <w:r w:rsidR="000E4F6E" w:rsidRPr="005A177D">
        <w:rPr>
          <w:rFonts w:cs="B Nazanin" w:hint="cs"/>
          <w:sz w:val="24"/>
          <w:szCs w:val="24"/>
          <w:rtl/>
          <w:lang w:bidi="fa-IR"/>
        </w:rPr>
        <w:t xml:space="preserve">                                           </w:t>
      </w:r>
      <w:bookmarkStart w:id="863" w:name="_Hlk96695326"/>
      <w:r w:rsidR="000E4F6E" w:rsidRPr="005A177D">
        <w:rPr>
          <w:rFonts w:cs="B Nazanin" w:hint="cs"/>
          <w:sz w:val="24"/>
          <w:szCs w:val="24"/>
          <w:rtl/>
          <w:lang w:bidi="fa-IR"/>
        </w:rPr>
        <w:t>شکل</w:t>
      </w:r>
      <w:r w:rsidR="005A177D" w:rsidRPr="005A177D">
        <w:rPr>
          <w:rFonts w:cs="B Nazanin" w:hint="cs"/>
          <w:sz w:val="24"/>
          <w:szCs w:val="24"/>
          <w:rtl/>
          <w:lang w:bidi="fa-IR"/>
        </w:rPr>
        <w:t>5-38</w:t>
      </w:r>
      <w:r w:rsidR="000E4F6E" w:rsidRPr="005A177D">
        <w:rPr>
          <w:rFonts w:cs="B Nazanin" w:hint="cs"/>
          <w:sz w:val="24"/>
          <w:szCs w:val="24"/>
          <w:rtl/>
          <w:lang w:bidi="fa-IR"/>
        </w:rPr>
        <w:t>:</w:t>
      </w:r>
      <w:r w:rsidR="000E4F6E" w:rsidRPr="005A177D">
        <w:rPr>
          <w:rFonts w:cs="B Nazanin" w:hint="cs"/>
          <w:sz w:val="28"/>
          <w:szCs w:val="28"/>
          <w:rtl/>
          <w:lang w:bidi="fa-IR"/>
        </w:rPr>
        <w:t xml:space="preserve"> سیگنال </w:t>
      </w:r>
      <w:r w:rsidR="000E4F6E" w:rsidRPr="00453EEC">
        <w:rPr>
          <w:rFonts w:cs="B Nazanin" w:hint="cs"/>
          <w:sz w:val="28"/>
          <w:szCs w:val="28"/>
          <w:rtl/>
          <w:lang w:bidi="fa-IR"/>
        </w:rPr>
        <w:t>مدولاسیون پهنای پالس</w:t>
      </w:r>
      <w:r w:rsidR="000E4F6E">
        <w:rPr>
          <w:rFonts w:cs="B Nazanin" w:hint="cs"/>
          <w:sz w:val="28"/>
          <w:szCs w:val="28"/>
          <w:rtl/>
          <w:lang w:bidi="fa-IR"/>
        </w:rPr>
        <w:t xml:space="preserve"> موتور3</w:t>
      </w:r>
      <w:bookmarkEnd w:id="863"/>
    </w:p>
    <w:p w14:paraId="4FC17BBF" w14:textId="531BF0D6" w:rsidR="00453EEC" w:rsidRDefault="00453EEC" w:rsidP="00EF0908">
      <w:pPr>
        <w:tabs>
          <w:tab w:val="left" w:pos="3468"/>
        </w:tabs>
        <w:bidi/>
        <w:spacing w:line="276" w:lineRule="auto"/>
        <w:jc w:val="lowKashida"/>
        <w:rPr>
          <w:rFonts w:cs="B Nazanin"/>
          <w:sz w:val="24"/>
          <w:szCs w:val="24"/>
          <w:rtl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71999D14" wp14:editId="58CAACA3">
                <wp:simplePos x="0" y="0"/>
                <wp:positionH relativeFrom="column">
                  <wp:posOffset>2644140</wp:posOffset>
                </wp:positionH>
                <wp:positionV relativeFrom="paragraph">
                  <wp:posOffset>3232785</wp:posOffset>
                </wp:positionV>
                <wp:extent cx="723900" cy="274320"/>
                <wp:effectExtent l="0" t="0" r="0" b="0"/>
                <wp:wrapNone/>
                <wp:docPr id="341" name="Text Box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390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F1CFBCE" w14:textId="76649B4D" w:rsidR="002F3FC5" w:rsidRPr="00453EEC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453EEC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71999D14" id="Text Box 341" o:spid="_x0000_s1262" type="#_x0000_t202" style="position:absolute;left:0;text-align:left;margin-left:208.2pt;margin-top:254.55pt;width:57pt;height:21.6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" fillcolor="white [3201]" stroked="f" strokeweight=".5pt">
                <v:textbox>
                  <w:txbxContent>
                    <w:p w14:paraId="2F1CFBCE" w14:textId="76649B4D" w:rsidR="002F3FC5" w:rsidRPr="00453EEC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453EEC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</w:p>
    <w:p w14:paraId="2C986C2C" w14:textId="6DBDA8EB" w:rsidR="00453EEC" w:rsidRPr="00453EEC" w:rsidRDefault="005A177D" w:rsidP="00EF090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  <w:r>
        <w:rPr>
          <w:noProof/>
        </w:rPr>
        <w:drawing>
          <wp:anchor distT="0" distB="0" distL="114300" distR="114300" simplePos="0" relativeHeight="252053504" behindDoc="0" locked="0" layoutInCell="1" allowOverlap="1" wp14:anchorId="7D1E4680" wp14:editId="3FA54818">
            <wp:simplePos x="0" y="0"/>
            <wp:positionH relativeFrom="column">
              <wp:posOffset>1152409</wp:posOffset>
            </wp:positionH>
            <wp:positionV relativeFrom="paragraph">
              <wp:posOffset>-2540</wp:posOffset>
            </wp:positionV>
            <wp:extent cx="3858768" cy="3017520"/>
            <wp:effectExtent l="0" t="0" r="8890" b="0"/>
            <wp:wrapNone/>
            <wp:docPr id="339" name="Picture 3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4FC638" w14:textId="3C504040" w:rsidR="00453EEC" w:rsidRPr="00453EEC" w:rsidRDefault="00453EEC" w:rsidP="00EF090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13F387C4" w14:textId="012B0A38" w:rsidR="00453EEC" w:rsidRPr="00453EEC" w:rsidRDefault="00453EEC" w:rsidP="00EF090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699064A0" w14:textId="7414B7B1" w:rsidR="00453EEC" w:rsidRPr="00453EEC" w:rsidRDefault="00453EEC" w:rsidP="00EF090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0B3BBC26" w14:textId="2F5504FC" w:rsidR="00453EEC" w:rsidRPr="00453EEC" w:rsidRDefault="000E4F6E" w:rsidP="00EF090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1BF7952C" wp14:editId="68A37E98">
                <wp:simplePos x="0" y="0"/>
                <wp:positionH relativeFrom="column">
                  <wp:posOffset>270887</wp:posOffset>
                </wp:positionH>
                <wp:positionV relativeFrom="paragraph">
                  <wp:posOffset>169054</wp:posOffset>
                </wp:positionV>
                <wp:extent cx="1356360" cy="331412"/>
                <wp:effectExtent l="0" t="1588" r="0" b="0"/>
                <wp:wrapNone/>
                <wp:docPr id="340" name="Text Box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356360" cy="3314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01AAAC3" w14:textId="59494454" w:rsidR="002F3FC5" w:rsidRPr="00453EEC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453EEC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PWM motor4(%)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1BF7952C" id="Text Box 340" o:spid="_x0000_s1263" type="#_x0000_t202" style="position:absolute;left:0;text-align:left;margin-left:21.35pt;margin-top:13.3pt;width:106.8pt;height:26.1pt;rotation:-90;z-index:252054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" fillcolor="white [3201]" stroked="f" strokeweight=".5pt">
                <v:textbox>
                  <w:txbxContent>
                    <w:p w14:paraId="601AAAC3" w14:textId="59494454" w:rsidR="002F3FC5" w:rsidRPr="00453EEC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453EEC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PWM motor4(%)</w:t>
                      </w:r>
                    </w:p>
                  </w:txbxContent>
                </v:textbox>
              </v:shape>
            </w:pict>
          </mc:Fallback>
        </mc:AlternateContent>
      </w:r>
    </w:p>
    <w:p w14:paraId="5C45DF84" w14:textId="5A66C655" w:rsidR="00453EEC" w:rsidRPr="00453EEC" w:rsidRDefault="00453EEC" w:rsidP="00EF090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38E0809B" w14:textId="0FE1C728" w:rsidR="00453EEC" w:rsidRPr="00453EEC" w:rsidRDefault="00453EEC" w:rsidP="00EF090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390CC5ED" w14:textId="3A11E366" w:rsidR="00453EEC" w:rsidRPr="00453EEC" w:rsidRDefault="00453EEC" w:rsidP="00EF090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5B4D92C6" w14:textId="3A094A94" w:rsidR="00453EEC" w:rsidRDefault="00453EEC" w:rsidP="00EF090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4DAA834A" w14:textId="77777777" w:rsidR="005A177D" w:rsidRDefault="005A177D" w:rsidP="005A177D">
      <w:pPr>
        <w:bidi/>
        <w:spacing w:line="276" w:lineRule="auto"/>
        <w:jc w:val="lowKashida"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06A2945E" wp14:editId="3299854C">
                <wp:simplePos x="0" y="0"/>
                <wp:positionH relativeFrom="column">
                  <wp:posOffset>2811376</wp:posOffset>
                </wp:positionH>
                <wp:positionV relativeFrom="paragraph">
                  <wp:posOffset>52070</wp:posOffset>
                </wp:positionV>
                <wp:extent cx="678873" cy="270163"/>
                <wp:effectExtent l="0" t="0" r="6985" b="0"/>
                <wp:wrapNone/>
                <wp:docPr id="470" name="Text Box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8873" cy="2701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247AB15" w14:textId="19734112" w:rsidR="002F3FC5" w:rsidRPr="000E4F6E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0E4F6E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06A2945E" id="Text Box 470" o:spid="_x0000_s1264" type="#_x0000_t202" style="position:absolute;left:0;text-align:left;margin-left:221.35pt;margin-top:4.1pt;width:53.45pt;height:21.2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" fillcolor="white [3201]" stroked="f" strokeweight=".5pt">
                <v:textbox>
                  <w:txbxContent>
                    <w:p w14:paraId="6247AB15" w14:textId="19734112" w:rsidR="002F3FC5" w:rsidRPr="000E4F6E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0E4F6E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</w:p>
    <w:p w14:paraId="0107A360" w14:textId="5EFDE797" w:rsidR="002466B9" w:rsidRPr="005A177D" w:rsidRDefault="000E4F6E" w:rsidP="005A177D">
      <w:pPr>
        <w:bidi/>
        <w:spacing w:line="276" w:lineRule="auto"/>
        <w:jc w:val="lowKashida"/>
        <w:rPr>
          <w:rFonts w:cs="B Nazanin"/>
          <w:sz w:val="24"/>
          <w:szCs w:val="24"/>
          <w:rtl/>
          <w:lang w:bidi="fa-IR"/>
        </w:rPr>
      </w:pPr>
      <w:r w:rsidRPr="005A177D">
        <w:rPr>
          <w:rFonts w:cs="B Nazanin"/>
          <w:sz w:val="24"/>
          <w:szCs w:val="24"/>
          <w:lang w:bidi="fa-IR"/>
        </w:rPr>
        <w:t xml:space="preserve">                                           </w:t>
      </w:r>
      <w:bookmarkStart w:id="864" w:name="_Hlk96695333"/>
      <w:r w:rsidRPr="005A177D">
        <w:rPr>
          <w:rFonts w:cs="B Nazanin" w:hint="cs"/>
          <w:sz w:val="24"/>
          <w:szCs w:val="24"/>
          <w:rtl/>
          <w:lang w:bidi="fa-IR"/>
        </w:rPr>
        <w:t>شکل</w:t>
      </w:r>
      <w:r w:rsidR="005A177D" w:rsidRPr="005A177D">
        <w:rPr>
          <w:rFonts w:cs="B Nazanin" w:hint="cs"/>
          <w:sz w:val="24"/>
          <w:szCs w:val="24"/>
          <w:rtl/>
          <w:lang w:bidi="fa-IR"/>
        </w:rPr>
        <w:t>5-39</w:t>
      </w:r>
      <w:r w:rsidRPr="005A177D">
        <w:rPr>
          <w:rFonts w:cs="B Nazanin" w:hint="cs"/>
          <w:sz w:val="24"/>
          <w:szCs w:val="24"/>
          <w:rtl/>
          <w:lang w:bidi="fa-IR"/>
        </w:rPr>
        <w:t>:</w:t>
      </w:r>
      <w:r w:rsidRPr="005A177D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453EEC">
        <w:rPr>
          <w:rFonts w:cs="B Nazanin" w:hint="cs"/>
          <w:sz w:val="28"/>
          <w:szCs w:val="28"/>
          <w:rtl/>
          <w:lang w:bidi="fa-IR"/>
        </w:rPr>
        <w:t>سیگنال مدولاسیون پهنای پالس</w:t>
      </w:r>
      <w:r>
        <w:rPr>
          <w:rFonts w:cs="B Nazanin" w:hint="cs"/>
          <w:sz w:val="28"/>
          <w:szCs w:val="28"/>
          <w:rtl/>
          <w:lang w:bidi="fa-IR"/>
        </w:rPr>
        <w:t xml:space="preserve"> موتور4</w:t>
      </w:r>
      <w:bookmarkEnd w:id="864"/>
    </w:p>
    <w:p w14:paraId="2EC787FD" w14:textId="308AFAD1" w:rsidR="000E4F6E" w:rsidRDefault="00941F68" w:rsidP="000E4F6E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2360704" behindDoc="0" locked="0" layoutInCell="1" allowOverlap="1" wp14:anchorId="2E1DA548" wp14:editId="33A618E3">
            <wp:simplePos x="0" y="0"/>
            <wp:positionH relativeFrom="margin">
              <wp:align>center</wp:align>
            </wp:positionH>
            <wp:positionV relativeFrom="paragraph">
              <wp:posOffset>865794</wp:posOffset>
            </wp:positionV>
            <wp:extent cx="3858768" cy="3017520"/>
            <wp:effectExtent l="0" t="0" r="8890" b="0"/>
            <wp:wrapNone/>
            <wp:docPr id="471" name="Picture 4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4F6E">
        <w:rPr>
          <w:rFonts w:cs="B Nazanin" w:hint="cs"/>
          <w:sz w:val="28"/>
          <w:szCs w:val="28"/>
          <w:rtl/>
          <w:lang w:bidi="fa-IR"/>
        </w:rPr>
        <w:t>به منظور مقایسه کنترل‌کننده</w:t>
      </w:r>
      <w:r w:rsidR="000E4F6E">
        <w:rPr>
          <w:rFonts w:cs="B Nazanin" w:hint="eastAsia"/>
          <w:sz w:val="28"/>
          <w:szCs w:val="28"/>
          <w:rtl/>
          <w:lang w:bidi="fa-IR"/>
        </w:rPr>
        <w:t>‌</w:t>
      </w:r>
      <w:r w:rsidR="000E4F6E">
        <w:rPr>
          <w:rFonts w:cs="B Nazanin" w:hint="cs"/>
          <w:sz w:val="28"/>
          <w:szCs w:val="28"/>
          <w:rtl/>
          <w:lang w:bidi="fa-IR"/>
        </w:rPr>
        <w:t xml:space="preserve">ها بار دیگر ارتفاع و زوایا را به کمک کنترل‌کننده </w:t>
      </w:r>
      <w:r w:rsidR="000E4F6E">
        <w:rPr>
          <w:rFonts w:cs="B Nazanin"/>
          <w:sz w:val="28"/>
          <w:szCs w:val="28"/>
          <w:lang w:bidi="fa-IR"/>
        </w:rPr>
        <w:t>PID</w:t>
      </w:r>
      <w:r w:rsidR="000E4F6E">
        <w:rPr>
          <w:rFonts w:cs="B Nazanin" w:hint="cs"/>
          <w:sz w:val="28"/>
          <w:szCs w:val="28"/>
          <w:rtl/>
          <w:lang w:bidi="fa-IR"/>
        </w:rPr>
        <w:t xml:space="preserve"> فازی کنترل‌کردیم. در این قسمت ارتفاع مطلوب 25 سانتی‌متر در نظرگرفته‌شده‌است و در </w:t>
      </w:r>
      <w:r w:rsidR="000E4F6E" w:rsidRPr="005A177D">
        <w:rPr>
          <w:rFonts w:cs="B Nazanin" w:hint="cs"/>
          <w:sz w:val="28"/>
          <w:szCs w:val="28"/>
          <w:rtl/>
          <w:lang w:bidi="fa-IR"/>
        </w:rPr>
        <w:t>شکل</w:t>
      </w:r>
      <w:r w:rsidR="005A177D">
        <w:rPr>
          <w:rFonts w:cs="B Nazanin" w:hint="cs"/>
          <w:sz w:val="28"/>
          <w:szCs w:val="28"/>
          <w:rtl/>
          <w:lang w:bidi="fa-IR"/>
        </w:rPr>
        <w:t>5-40</w:t>
      </w:r>
      <w:r w:rsidR="000E4F6E">
        <w:rPr>
          <w:rFonts w:cs="B Nazanin" w:hint="cs"/>
          <w:sz w:val="28"/>
          <w:szCs w:val="28"/>
          <w:rtl/>
          <w:lang w:bidi="fa-IR"/>
        </w:rPr>
        <w:t>مشاهده‌می</w:t>
      </w:r>
      <w:r w:rsidR="000E4F6E">
        <w:rPr>
          <w:rFonts w:cs="B Nazanin" w:hint="eastAsia"/>
          <w:sz w:val="28"/>
          <w:szCs w:val="28"/>
          <w:rtl/>
          <w:lang w:bidi="fa-IR"/>
        </w:rPr>
        <w:t>‌‌</w:t>
      </w:r>
      <w:r w:rsidR="000E4F6E">
        <w:rPr>
          <w:rFonts w:cs="B Nazanin" w:hint="cs"/>
          <w:sz w:val="28"/>
          <w:szCs w:val="28"/>
          <w:rtl/>
          <w:lang w:bidi="fa-IR"/>
        </w:rPr>
        <w:t>شود که چهارپره به خوبی در ارتفاع موردنظر</w:t>
      </w:r>
      <w:r w:rsidR="008201E9">
        <w:rPr>
          <w:rFonts w:cs="B Nazanin" w:hint="cs"/>
          <w:sz w:val="28"/>
          <w:szCs w:val="28"/>
          <w:rtl/>
          <w:lang w:bidi="fa-IR"/>
        </w:rPr>
        <w:t xml:space="preserve"> </w:t>
      </w:r>
      <w:r w:rsidR="000E4F6E">
        <w:rPr>
          <w:rFonts w:cs="B Nazanin" w:hint="cs"/>
          <w:sz w:val="28"/>
          <w:szCs w:val="28"/>
          <w:rtl/>
          <w:lang w:bidi="fa-IR"/>
        </w:rPr>
        <w:t>قرارگرفته‌است.</w:t>
      </w:r>
    </w:p>
    <w:p w14:paraId="64493D14" w14:textId="5FE283B4" w:rsidR="00941F68" w:rsidRDefault="00941F68" w:rsidP="00941F68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0D386306" w14:textId="7DDAF62B" w:rsidR="00941F68" w:rsidRDefault="00941F68" w:rsidP="00941F68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566AE933" w14:textId="5422C555" w:rsidR="00941F68" w:rsidRDefault="00941F68" w:rsidP="00941F68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8B89FB0" wp14:editId="2F7B4330">
                <wp:simplePos x="0" y="0"/>
                <wp:positionH relativeFrom="column">
                  <wp:posOffset>610062</wp:posOffset>
                </wp:positionH>
                <wp:positionV relativeFrom="paragraph">
                  <wp:posOffset>140912</wp:posOffset>
                </wp:positionV>
                <wp:extent cx="547255" cy="284018"/>
                <wp:effectExtent l="0" t="1905" r="3810" b="3810"/>
                <wp:wrapNone/>
                <wp:docPr id="472" name="Text Box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547255" cy="2840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31765B9" w14:textId="237D72BE" w:rsidR="002F3FC5" w:rsidRPr="00941F68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941F68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Z(m)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>
            <w:pict>
              <v:shape w14:anchorId="38B89FB0" id="Text Box 472" o:spid="_x0000_s1265" type="#_x0000_t202" style="position:absolute;left:0;text-align:left;margin-left:48.05pt;margin-top:11.1pt;width:43.1pt;height:22.35pt;rotation:-90;z-index:252361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" fillcolor="white [3201]" stroked="f" strokeweight=".5pt">
                <v:textbox>
                  <w:txbxContent>
                    <w:p w14:paraId="031765B9" w14:textId="237D72BE" w:rsidR="002F3FC5" w:rsidRPr="00941F68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941F68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Z(m)</w:t>
                      </w:r>
                    </w:p>
                  </w:txbxContent>
                </v:textbox>
              </v:shape>
            </w:pict>
          </mc:Fallback>
        </mc:AlternateContent>
      </w:r>
    </w:p>
    <w:p w14:paraId="1A4529B0" w14:textId="6A5CF8DC" w:rsidR="00941F68" w:rsidRDefault="00941F68" w:rsidP="00941F68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0BC40B68" w14:textId="7AF65571" w:rsidR="00941F68" w:rsidRDefault="00941F68" w:rsidP="00941F68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5738C6E3" w14:textId="3832CF9A" w:rsidR="00941F68" w:rsidRDefault="00941F68" w:rsidP="00941F68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10531852" w14:textId="5ED8BF4E" w:rsidR="00941F68" w:rsidRDefault="00941F68" w:rsidP="00941F68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10C841C6" w14:textId="55394035" w:rsidR="005A177D" w:rsidRDefault="005A177D" w:rsidP="005A177D">
      <w:pPr>
        <w:bidi/>
        <w:spacing w:line="276" w:lineRule="auto"/>
        <w:jc w:val="lowKashida"/>
        <w:rPr>
          <w:rFonts w:cs="B Nazanin"/>
          <w:color w:val="FF0000"/>
          <w:sz w:val="24"/>
          <w:szCs w:val="24"/>
          <w:rtl/>
          <w:lang w:bidi="fa-IR"/>
        </w:rPr>
      </w:pPr>
      <w:r>
        <w:rPr>
          <w:rFonts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1DE00694" wp14:editId="4FCD7537">
                <wp:simplePos x="0" y="0"/>
                <wp:positionH relativeFrom="column">
                  <wp:posOffset>2652568</wp:posOffset>
                </wp:positionH>
                <wp:positionV relativeFrom="paragraph">
                  <wp:posOffset>58767</wp:posOffset>
                </wp:positionV>
                <wp:extent cx="734291" cy="279862"/>
                <wp:effectExtent l="0" t="0" r="8890" b="6350"/>
                <wp:wrapNone/>
                <wp:docPr id="473" name="Text Box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291" cy="2798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AF621CB" w14:textId="44A65E60" w:rsidR="002F3FC5" w:rsidRPr="00941F68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941F68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>
            <w:pict>
              <v:shape w14:anchorId="1DE00694" id="Text Box 473" o:spid="_x0000_s1266" type="#_x0000_t202" style="position:absolute;left:0;text-align:left;margin-left:208.85pt;margin-top:4.65pt;width:57.8pt;height:22.05pt;z-index:252362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" fillcolor="white [3201]" stroked="f" strokeweight=".5pt">
                <v:textbox>
                  <w:txbxContent>
                    <w:p w14:paraId="5AF621CB" w14:textId="44A65E60" w:rsidR="002F3FC5" w:rsidRPr="00941F68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941F68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</w:p>
    <w:p w14:paraId="1E263272" w14:textId="20166850" w:rsidR="005A177D" w:rsidRDefault="00941F68" w:rsidP="005A177D">
      <w:pPr>
        <w:bidi/>
        <w:spacing w:line="276" w:lineRule="auto"/>
        <w:jc w:val="center"/>
        <w:rPr>
          <w:rFonts w:cs="B Nazanin"/>
          <w:sz w:val="28"/>
          <w:szCs w:val="28"/>
          <w:rtl/>
          <w:lang w:bidi="fa-IR"/>
        </w:rPr>
      </w:pPr>
      <w:bookmarkStart w:id="865" w:name="_Hlk96695340"/>
      <w:r w:rsidRPr="005A177D">
        <w:rPr>
          <w:rFonts w:cs="B Nazanin" w:hint="cs"/>
          <w:sz w:val="24"/>
          <w:szCs w:val="24"/>
          <w:rtl/>
          <w:lang w:bidi="fa-IR"/>
        </w:rPr>
        <w:t>شکل</w:t>
      </w:r>
      <w:r w:rsidR="005A177D" w:rsidRPr="005A177D">
        <w:rPr>
          <w:rFonts w:cs="B Nazanin" w:hint="cs"/>
          <w:sz w:val="24"/>
          <w:szCs w:val="24"/>
          <w:rtl/>
          <w:lang w:bidi="fa-IR"/>
        </w:rPr>
        <w:t>5-40</w:t>
      </w:r>
      <w:r w:rsidRPr="005A177D">
        <w:rPr>
          <w:rFonts w:cs="B Nazanin" w:hint="cs"/>
          <w:sz w:val="24"/>
          <w:szCs w:val="24"/>
          <w:rtl/>
          <w:lang w:bidi="fa-IR"/>
        </w:rPr>
        <w:t xml:space="preserve">: کنترل </w:t>
      </w:r>
      <w:r w:rsidRPr="00F8473E">
        <w:rPr>
          <w:rFonts w:cs="B Nazanin" w:hint="cs"/>
          <w:sz w:val="24"/>
          <w:szCs w:val="24"/>
          <w:rtl/>
          <w:lang w:bidi="fa-IR"/>
        </w:rPr>
        <w:t>ارتفاع چهارپره</w:t>
      </w:r>
    </w:p>
    <w:bookmarkEnd w:id="865"/>
    <w:p w14:paraId="6A36847B" w14:textId="6DE50B94" w:rsidR="004F0D06" w:rsidRDefault="00E17439" w:rsidP="005A177D">
      <w:pPr>
        <w:tabs>
          <w:tab w:val="left" w:pos="3684"/>
        </w:tabs>
        <w:bidi/>
        <w:spacing w:line="276" w:lineRule="auto"/>
        <w:jc w:val="lowKashida"/>
        <w:rPr>
          <w:rFonts w:cs="B Nazanin"/>
          <w:color w:val="FF0000"/>
          <w:sz w:val="28"/>
          <w:szCs w:val="2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2431360" behindDoc="0" locked="0" layoutInCell="1" allowOverlap="1" wp14:anchorId="57A9C884" wp14:editId="30BE4D31">
            <wp:simplePos x="0" y="0"/>
            <wp:positionH relativeFrom="margin">
              <wp:posOffset>953943</wp:posOffset>
            </wp:positionH>
            <wp:positionV relativeFrom="paragraph">
              <wp:posOffset>393758</wp:posOffset>
            </wp:positionV>
            <wp:extent cx="3858768" cy="3017520"/>
            <wp:effectExtent l="0" t="0" r="8890" b="0"/>
            <wp:wrapNone/>
            <wp:docPr id="531" name="Picture 5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17439">
        <w:rPr>
          <w:rFonts w:cs="B Nazanin" w:hint="cs"/>
          <w:sz w:val="28"/>
          <w:szCs w:val="28"/>
          <w:rtl/>
          <w:lang w:bidi="fa-IR"/>
        </w:rPr>
        <w:t>زاویه رول</w:t>
      </w:r>
      <w:r w:rsidR="00BD0DE9">
        <w:rPr>
          <w:rFonts w:cs="B Nazanin" w:hint="cs"/>
          <w:sz w:val="28"/>
          <w:szCs w:val="28"/>
          <w:rtl/>
          <w:lang w:bidi="fa-IR"/>
        </w:rPr>
        <w:t xml:space="preserve"> وپیچ</w:t>
      </w:r>
      <w:r w:rsidRPr="00E17439">
        <w:rPr>
          <w:rFonts w:cs="B Nazanin" w:hint="cs"/>
          <w:sz w:val="28"/>
          <w:szCs w:val="28"/>
          <w:rtl/>
          <w:lang w:bidi="fa-IR"/>
        </w:rPr>
        <w:t xml:space="preserve"> </w:t>
      </w:r>
      <w:r w:rsidR="00F42E4E">
        <w:rPr>
          <w:rFonts w:cs="B Nazanin" w:hint="cs"/>
          <w:sz w:val="28"/>
          <w:szCs w:val="28"/>
          <w:rtl/>
          <w:lang w:bidi="fa-IR"/>
        </w:rPr>
        <w:t xml:space="preserve">مرجع صفر در نظرگرفته شده‌است که </w:t>
      </w:r>
      <w:r w:rsidR="00F42E4E" w:rsidRPr="00BD0DE9">
        <w:rPr>
          <w:rFonts w:cs="B Nazanin" w:hint="cs"/>
          <w:sz w:val="28"/>
          <w:szCs w:val="28"/>
          <w:rtl/>
          <w:lang w:bidi="fa-IR"/>
        </w:rPr>
        <w:t>در</w:t>
      </w:r>
      <w:r w:rsidRPr="00BD0DE9">
        <w:rPr>
          <w:rFonts w:cs="B Nazanin" w:hint="cs"/>
          <w:sz w:val="28"/>
          <w:szCs w:val="28"/>
          <w:rtl/>
          <w:lang w:bidi="fa-IR"/>
        </w:rPr>
        <w:t>شکل</w:t>
      </w:r>
      <w:r w:rsidR="00BD0DE9" w:rsidRPr="00BD0DE9">
        <w:rPr>
          <w:rFonts w:cs="B Nazanin" w:hint="cs"/>
          <w:sz w:val="28"/>
          <w:szCs w:val="28"/>
          <w:rtl/>
          <w:lang w:bidi="fa-IR"/>
        </w:rPr>
        <w:t>5-41</w:t>
      </w:r>
      <w:r w:rsidR="00BD0DE9">
        <w:rPr>
          <w:rFonts w:cs="B Nazanin" w:hint="cs"/>
          <w:sz w:val="28"/>
          <w:szCs w:val="28"/>
          <w:rtl/>
          <w:lang w:bidi="fa-IR"/>
        </w:rPr>
        <w:t xml:space="preserve"> وشکل5-42</w:t>
      </w:r>
      <w:r w:rsidRPr="00BD0DE9">
        <w:rPr>
          <w:rFonts w:cs="B Nazanin" w:hint="cs"/>
          <w:sz w:val="28"/>
          <w:szCs w:val="28"/>
          <w:rtl/>
          <w:lang w:bidi="fa-IR"/>
        </w:rPr>
        <w:t xml:space="preserve"> </w:t>
      </w:r>
      <w:r w:rsidR="00F42E4E">
        <w:rPr>
          <w:rFonts w:cs="B Nazanin" w:hint="cs"/>
          <w:sz w:val="28"/>
          <w:szCs w:val="28"/>
          <w:rtl/>
          <w:lang w:bidi="fa-IR"/>
        </w:rPr>
        <w:t>نتیجه را مشاهده‌می‌کنید</w:t>
      </w:r>
      <w:r w:rsidRPr="00E17439">
        <w:rPr>
          <w:rFonts w:cs="B Nazanin" w:hint="cs"/>
          <w:sz w:val="28"/>
          <w:szCs w:val="28"/>
          <w:rtl/>
          <w:lang w:bidi="fa-IR"/>
        </w:rPr>
        <w:t>.</w:t>
      </w:r>
    </w:p>
    <w:p w14:paraId="3E3B46A4" w14:textId="6F2EC861" w:rsidR="004F0D06" w:rsidRDefault="004F0D06" w:rsidP="004F0D06">
      <w:pPr>
        <w:tabs>
          <w:tab w:val="left" w:pos="3684"/>
        </w:tabs>
        <w:bidi/>
        <w:spacing w:line="276" w:lineRule="auto"/>
        <w:jc w:val="lowKashida"/>
        <w:rPr>
          <w:rFonts w:cs="B Nazanin"/>
          <w:color w:val="FF0000"/>
          <w:sz w:val="28"/>
          <w:szCs w:val="28"/>
          <w:rtl/>
          <w:lang w:bidi="fa-IR"/>
        </w:rPr>
      </w:pPr>
    </w:p>
    <w:p w14:paraId="5D43FEC0" w14:textId="26FA328E" w:rsidR="004F0D06" w:rsidRDefault="004F0D06" w:rsidP="004F0D06">
      <w:pPr>
        <w:tabs>
          <w:tab w:val="left" w:pos="3684"/>
        </w:tabs>
        <w:bidi/>
        <w:spacing w:line="276" w:lineRule="auto"/>
        <w:jc w:val="lowKashida"/>
        <w:rPr>
          <w:rFonts w:cs="B Nazanin"/>
          <w:color w:val="FF0000"/>
          <w:sz w:val="28"/>
          <w:szCs w:val="28"/>
          <w:rtl/>
          <w:lang w:bidi="fa-IR"/>
        </w:rPr>
      </w:pPr>
    </w:p>
    <w:p w14:paraId="193FD271" w14:textId="67722CED" w:rsidR="004F0D06" w:rsidRDefault="00F42E4E" w:rsidP="004F0D06">
      <w:pPr>
        <w:tabs>
          <w:tab w:val="left" w:pos="3684"/>
        </w:tabs>
        <w:bidi/>
        <w:spacing w:line="276" w:lineRule="auto"/>
        <w:jc w:val="lowKashida"/>
        <w:rPr>
          <w:rFonts w:cs="B Nazanin"/>
          <w:color w:val="FF0000"/>
          <w:sz w:val="28"/>
          <w:szCs w:val="28"/>
          <w:rtl/>
          <w:lang w:bidi="fa-IR"/>
        </w:rPr>
      </w:pPr>
      <w:r>
        <w:rPr>
          <w:rFonts w:cs="B Nazanin"/>
          <w:noProof/>
          <w:color w:val="FF0000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2C4E350F" wp14:editId="1FB2D6F3">
                <wp:simplePos x="0" y="0"/>
                <wp:positionH relativeFrom="column">
                  <wp:posOffset>360565</wp:posOffset>
                </wp:positionH>
                <wp:positionV relativeFrom="paragraph">
                  <wp:posOffset>393007</wp:posOffset>
                </wp:positionV>
                <wp:extent cx="1039091" cy="290945"/>
                <wp:effectExtent l="0" t="6985" r="1905" b="1905"/>
                <wp:wrapNone/>
                <wp:docPr id="532" name="Text Box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39091" cy="2909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D5CEB5E" w14:textId="23C1284F" w:rsidR="002F3FC5" w:rsidRPr="00F42E4E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F42E4E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Roll (degree)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2C4E350F" id="Text Box 532" o:spid="_x0000_s1267" type="#_x0000_t202" style="position:absolute;left:0;text-align:left;margin-left:28.4pt;margin-top:30.95pt;width:81.8pt;height:22.9pt;rotation:-90;z-index:2524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" fillcolor="white [3201]" stroked="f" strokeweight=".5pt">
                <v:textbox>
                  <w:txbxContent>
                    <w:p w14:paraId="3D5CEB5E" w14:textId="23C1284F" w:rsidR="002F3FC5" w:rsidRPr="00F42E4E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F42E4E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Roll (degree)</w:t>
                      </w:r>
                    </w:p>
                  </w:txbxContent>
                </v:textbox>
              </v:shape>
            </w:pict>
          </mc:Fallback>
        </mc:AlternateContent>
      </w:r>
    </w:p>
    <w:p w14:paraId="7CAECAD6" w14:textId="3DD30CED" w:rsidR="004F0D06" w:rsidRDefault="004F0D06" w:rsidP="004F0D06">
      <w:pPr>
        <w:tabs>
          <w:tab w:val="left" w:pos="3684"/>
        </w:tabs>
        <w:bidi/>
        <w:spacing w:line="276" w:lineRule="auto"/>
        <w:jc w:val="lowKashida"/>
        <w:rPr>
          <w:rFonts w:cs="B Nazanin"/>
          <w:color w:val="FF0000"/>
          <w:sz w:val="28"/>
          <w:szCs w:val="28"/>
          <w:rtl/>
          <w:lang w:bidi="fa-IR"/>
        </w:rPr>
      </w:pPr>
    </w:p>
    <w:p w14:paraId="5274B113" w14:textId="743D4222" w:rsidR="004F0D06" w:rsidRDefault="004F0D06" w:rsidP="004F0D06">
      <w:pPr>
        <w:tabs>
          <w:tab w:val="left" w:pos="3684"/>
        </w:tabs>
        <w:bidi/>
        <w:spacing w:line="276" w:lineRule="auto"/>
        <w:jc w:val="lowKashida"/>
        <w:rPr>
          <w:rFonts w:cs="B Nazanin"/>
          <w:color w:val="FF0000"/>
          <w:sz w:val="28"/>
          <w:szCs w:val="28"/>
          <w:rtl/>
          <w:lang w:bidi="fa-IR"/>
        </w:rPr>
      </w:pPr>
    </w:p>
    <w:p w14:paraId="3A0A7160" w14:textId="45338938" w:rsidR="004F0D06" w:rsidRDefault="004F0D06" w:rsidP="004F0D06">
      <w:pPr>
        <w:tabs>
          <w:tab w:val="left" w:pos="3684"/>
        </w:tabs>
        <w:bidi/>
        <w:spacing w:line="276" w:lineRule="auto"/>
        <w:jc w:val="lowKashida"/>
        <w:rPr>
          <w:rFonts w:cs="B Nazanin"/>
          <w:color w:val="FF0000"/>
          <w:sz w:val="28"/>
          <w:szCs w:val="28"/>
          <w:rtl/>
          <w:lang w:bidi="fa-IR"/>
        </w:rPr>
      </w:pPr>
    </w:p>
    <w:p w14:paraId="127E46B8" w14:textId="77777777" w:rsidR="004F0D06" w:rsidRDefault="004F0D06" w:rsidP="004F0D06">
      <w:pPr>
        <w:tabs>
          <w:tab w:val="left" w:pos="3684"/>
        </w:tabs>
        <w:bidi/>
        <w:spacing w:line="276" w:lineRule="auto"/>
        <w:jc w:val="lowKashida"/>
        <w:rPr>
          <w:rFonts w:cs="B Nazanin"/>
          <w:color w:val="FF0000"/>
          <w:sz w:val="28"/>
          <w:szCs w:val="28"/>
          <w:rtl/>
          <w:lang w:bidi="fa-IR"/>
        </w:rPr>
      </w:pPr>
    </w:p>
    <w:p w14:paraId="6EFC7C69" w14:textId="62EC9B79" w:rsidR="004F0D06" w:rsidRDefault="00F42E4E" w:rsidP="004F0D06">
      <w:pPr>
        <w:tabs>
          <w:tab w:val="left" w:pos="3684"/>
        </w:tabs>
        <w:bidi/>
        <w:spacing w:line="276" w:lineRule="auto"/>
        <w:jc w:val="lowKashida"/>
        <w:rPr>
          <w:rFonts w:cs="B Nazanin"/>
          <w:color w:val="FF0000"/>
          <w:sz w:val="28"/>
          <w:szCs w:val="28"/>
          <w:rtl/>
          <w:lang w:bidi="fa-IR"/>
        </w:rPr>
      </w:pPr>
      <w:r>
        <w:rPr>
          <w:rFonts w:cs="B Nazanin"/>
          <w:noProof/>
          <w:color w:val="FF0000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2A154B66" wp14:editId="6BC807A3">
                <wp:simplePos x="0" y="0"/>
                <wp:positionH relativeFrom="margin">
                  <wp:align>center</wp:align>
                </wp:positionH>
                <wp:positionV relativeFrom="paragraph">
                  <wp:posOffset>102235</wp:posOffset>
                </wp:positionV>
                <wp:extent cx="706582" cy="270164"/>
                <wp:effectExtent l="0" t="0" r="0" b="0"/>
                <wp:wrapNone/>
                <wp:docPr id="533" name="Text Box 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6582" cy="2701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52C322C" w14:textId="5DA94D01" w:rsidR="002F3FC5" w:rsidRPr="00F42E4E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F42E4E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>
            <w:pict>
              <v:shape w14:anchorId="2A154B66" id="Text Box 533" o:spid="_x0000_s1268" type="#_x0000_t202" style="position:absolute;left:0;text-align:left;margin-left:0;margin-top:8.05pt;width:55.65pt;height:21.25pt;z-index:2524334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" fillcolor="white [3201]" stroked="f" strokeweight=".5pt">
                <v:textbox>
                  <w:txbxContent>
                    <w:p w14:paraId="552C322C" w14:textId="5DA94D01" w:rsidR="002F3FC5" w:rsidRPr="00F42E4E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F42E4E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8960530" w14:textId="56274D8D" w:rsidR="00E17439" w:rsidRPr="00F42E4E" w:rsidRDefault="00F42E4E" w:rsidP="00F42E4E">
      <w:pPr>
        <w:tabs>
          <w:tab w:val="left" w:pos="3684"/>
        </w:tabs>
        <w:bidi/>
        <w:spacing w:line="276" w:lineRule="auto"/>
        <w:jc w:val="center"/>
        <w:rPr>
          <w:rFonts w:cs="B Nazanin"/>
          <w:color w:val="000000" w:themeColor="text1"/>
          <w:sz w:val="24"/>
          <w:szCs w:val="24"/>
          <w:rtl/>
          <w:lang w:bidi="fa-IR"/>
        </w:rPr>
      </w:pPr>
      <w:bookmarkStart w:id="866" w:name="_Hlk96695345"/>
      <w:r w:rsidRPr="00BD0DE9">
        <w:rPr>
          <w:rFonts w:cs="B Nazanin" w:hint="cs"/>
          <w:sz w:val="24"/>
          <w:szCs w:val="24"/>
          <w:rtl/>
          <w:lang w:bidi="fa-IR"/>
        </w:rPr>
        <w:t>شکل</w:t>
      </w:r>
      <w:r w:rsidR="00BD0DE9" w:rsidRPr="00BD0DE9">
        <w:rPr>
          <w:rFonts w:cs="B Nazanin" w:hint="cs"/>
          <w:sz w:val="24"/>
          <w:szCs w:val="24"/>
          <w:rtl/>
          <w:lang w:bidi="fa-IR"/>
        </w:rPr>
        <w:t>5-41</w:t>
      </w:r>
      <w:r w:rsidRPr="00BD0DE9">
        <w:rPr>
          <w:rFonts w:cs="B Nazanin" w:hint="cs"/>
          <w:sz w:val="24"/>
          <w:szCs w:val="24"/>
          <w:rtl/>
          <w:lang w:bidi="fa-IR"/>
        </w:rPr>
        <w:t xml:space="preserve">: زاویه </w:t>
      </w:r>
      <w:r w:rsidRPr="00F42E4E">
        <w:rPr>
          <w:rFonts w:cs="B Nazanin" w:hint="cs"/>
          <w:color w:val="000000" w:themeColor="text1"/>
          <w:sz w:val="24"/>
          <w:szCs w:val="24"/>
          <w:rtl/>
          <w:lang w:bidi="fa-IR"/>
        </w:rPr>
        <w:t>رول</w:t>
      </w:r>
    </w:p>
    <w:bookmarkEnd w:id="866"/>
    <w:p w14:paraId="42EA0ED5" w14:textId="6D1F01FE" w:rsidR="00E17439" w:rsidRDefault="00F42E4E" w:rsidP="00E17439">
      <w:pPr>
        <w:tabs>
          <w:tab w:val="left" w:pos="3684"/>
        </w:tabs>
        <w:bidi/>
        <w:spacing w:line="276" w:lineRule="auto"/>
        <w:jc w:val="lowKashida"/>
        <w:rPr>
          <w:rFonts w:cs="B Nazanin"/>
          <w:color w:val="FF0000"/>
          <w:sz w:val="28"/>
          <w:szCs w:val="2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2434432" behindDoc="0" locked="0" layoutInCell="1" allowOverlap="1" wp14:anchorId="6C9E6180" wp14:editId="2AE643AC">
            <wp:simplePos x="0" y="0"/>
            <wp:positionH relativeFrom="margin">
              <wp:align>center</wp:align>
            </wp:positionH>
            <wp:positionV relativeFrom="paragraph">
              <wp:posOffset>152227</wp:posOffset>
            </wp:positionV>
            <wp:extent cx="3858768" cy="3017520"/>
            <wp:effectExtent l="0" t="0" r="8890" b="0"/>
            <wp:wrapNone/>
            <wp:docPr id="534" name="Picture 5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6D1F23" w14:textId="7E78E84F" w:rsidR="00E17439" w:rsidRDefault="00E17439" w:rsidP="00E17439">
      <w:pPr>
        <w:tabs>
          <w:tab w:val="left" w:pos="3684"/>
        </w:tabs>
        <w:bidi/>
        <w:spacing w:line="276" w:lineRule="auto"/>
        <w:jc w:val="lowKashida"/>
        <w:rPr>
          <w:rFonts w:cs="B Nazanin"/>
          <w:color w:val="FF0000"/>
          <w:sz w:val="28"/>
          <w:szCs w:val="28"/>
          <w:rtl/>
          <w:lang w:bidi="fa-IR"/>
        </w:rPr>
      </w:pPr>
    </w:p>
    <w:p w14:paraId="77C8FABB" w14:textId="0A00B61B" w:rsidR="00E17439" w:rsidRDefault="00E17439" w:rsidP="00E17439">
      <w:pPr>
        <w:tabs>
          <w:tab w:val="left" w:pos="3684"/>
        </w:tabs>
        <w:bidi/>
        <w:spacing w:line="276" w:lineRule="auto"/>
        <w:jc w:val="lowKashida"/>
        <w:rPr>
          <w:rFonts w:cs="B Nazanin"/>
          <w:color w:val="FF0000"/>
          <w:sz w:val="28"/>
          <w:szCs w:val="28"/>
          <w:rtl/>
          <w:lang w:bidi="fa-IR"/>
        </w:rPr>
      </w:pPr>
    </w:p>
    <w:p w14:paraId="043E3CD4" w14:textId="7F752C76" w:rsidR="00E17439" w:rsidRDefault="00F42E4E" w:rsidP="00E17439">
      <w:pPr>
        <w:tabs>
          <w:tab w:val="left" w:pos="3684"/>
        </w:tabs>
        <w:bidi/>
        <w:spacing w:line="276" w:lineRule="auto"/>
        <w:jc w:val="lowKashida"/>
        <w:rPr>
          <w:rFonts w:cs="B Nazanin"/>
          <w:color w:val="FF0000"/>
          <w:sz w:val="28"/>
          <w:szCs w:val="28"/>
          <w:rtl/>
          <w:lang w:bidi="fa-IR"/>
        </w:rPr>
      </w:pPr>
      <w:r>
        <w:rPr>
          <w:rFonts w:cs="B Nazanin"/>
          <w:noProof/>
          <w:color w:val="FF0000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5BEEB460" wp14:editId="10EF89AF">
                <wp:simplePos x="0" y="0"/>
                <wp:positionH relativeFrom="column">
                  <wp:posOffset>415550</wp:posOffset>
                </wp:positionH>
                <wp:positionV relativeFrom="paragraph">
                  <wp:posOffset>62434</wp:posOffset>
                </wp:positionV>
                <wp:extent cx="1032164" cy="325582"/>
                <wp:effectExtent l="0" t="8572" r="7302" b="7303"/>
                <wp:wrapNone/>
                <wp:docPr id="535" name="Text Box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32164" cy="3255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B3E0056" w14:textId="6E43707C" w:rsidR="002F3FC5" w:rsidRPr="00F42E4E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lang w:bidi="fa-IR"/>
                              </w:rPr>
                            </w:pPr>
                            <w:r w:rsidRPr="00F42E4E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lang w:bidi="fa-IR"/>
                              </w:rPr>
                              <w:t>Pitch(degree)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>
            <w:pict>
              <v:shape w14:anchorId="5BEEB460" id="Text Box 535" o:spid="_x0000_s1269" type="#_x0000_t202" style="position:absolute;left:0;text-align:left;margin-left:32.7pt;margin-top:4.9pt;width:81.25pt;height:25.65pt;rotation:-90;z-index:252435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" fillcolor="white [3201]" stroked="f" strokeweight=".5pt">
                <v:textbox>
                  <w:txbxContent>
                    <w:p w14:paraId="5B3E0056" w14:textId="6E43707C" w:rsidR="002F3FC5" w:rsidRPr="00F42E4E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  <w:lang w:bidi="fa-IR"/>
                        </w:rPr>
                      </w:pPr>
                      <w:r w:rsidRPr="00F42E4E">
                        <w:rPr>
                          <w:rFonts w:asciiTheme="majorBidi" w:hAnsiTheme="majorBidi" w:cstheme="majorBidi"/>
                          <w:sz w:val="24"/>
                          <w:szCs w:val="24"/>
                          <w:lang w:bidi="fa-IR"/>
                        </w:rPr>
                        <w:t>Pitch(degree)</w:t>
                      </w:r>
                    </w:p>
                  </w:txbxContent>
                </v:textbox>
              </v:shape>
            </w:pict>
          </mc:Fallback>
        </mc:AlternateContent>
      </w:r>
    </w:p>
    <w:p w14:paraId="1C66484C" w14:textId="77777777" w:rsidR="00E17439" w:rsidRDefault="00E17439" w:rsidP="00E17439">
      <w:pPr>
        <w:tabs>
          <w:tab w:val="left" w:pos="3684"/>
        </w:tabs>
        <w:bidi/>
        <w:spacing w:line="276" w:lineRule="auto"/>
        <w:jc w:val="lowKashida"/>
        <w:rPr>
          <w:rFonts w:cs="B Nazanin"/>
          <w:color w:val="FF0000"/>
          <w:sz w:val="28"/>
          <w:szCs w:val="28"/>
          <w:rtl/>
          <w:lang w:bidi="fa-IR"/>
        </w:rPr>
      </w:pPr>
    </w:p>
    <w:p w14:paraId="0F436E90" w14:textId="77777777" w:rsidR="00E17439" w:rsidRDefault="00E17439" w:rsidP="00E17439">
      <w:pPr>
        <w:tabs>
          <w:tab w:val="left" w:pos="3684"/>
        </w:tabs>
        <w:bidi/>
        <w:spacing w:line="276" w:lineRule="auto"/>
        <w:jc w:val="lowKashida"/>
        <w:rPr>
          <w:rFonts w:cs="B Nazanin"/>
          <w:color w:val="FF0000"/>
          <w:sz w:val="28"/>
          <w:szCs w:val="28"/>
          <w:rtl/>
          <w:lang w:bidi="fa-IR"/>
        </w:rPr>
      </w:pPr>
    </w:p>
    <w:p w14:paraId="6305836A" w14:textId="77777777" w:rsidR="00E17439" w:rsidRDefault="00E17439" w:rsidP="00E17439">
      <w:pPr>
        <w:tabs>
          <w:tab w:val="left" w:pos="3684"/>
        </w:tabs>
        <w:bidi/>
        <w:spacing w:line="276" w:lineRule="auto"/>
        <w:jc w:val="lowKashida"/>
        <w:rPr>
          <w:rFonts w:cs="B Nazanin"/>
          <w:color w:val="FF0000"/>
          <w:sz w:val="28"/>
          <w:szCs w:val="28"/>
          <w:rtl/>
          <w:lang w:bidi="fa-IR"/>
        </w:rPr>
      </w:pPr>
    </w:p>
    <w:p w14:paraId="4AFB1B46" w14:textId="6229614C" w:rsidR="00E17439" w:rsidRDefault="00E17439" w:rsidP="00E17439">
      <w:pPr>
        <w:tabs>
          <w:tab w:val="left" w:pos="3684"/>
        </w:tabs>
        <w:bidi/>
        <w:spacing w:line="276" w:lineRule="auto"/>
        <w:jc w:val="lowKashida"/>
        <w:rPr>
          <w:rFonts w:cs="B Nazanin"/>
          <w:color w:val="FF0000"/>
          <w:sz w:val="28"/>
          <w:szCs w:val="28"/>
          <w:rtl/>
          <w:lang w:bidi="fa-IR"/>
        </w:rPr>
      </w:pPr>
    </w:p>
    <w:p w14:paraId="7579BD37" w14:textId="68868B0B" w:rsidR="00F42E4E" w:rsidRDefault="00F42E4E" w:rsidP="00F42E4E">
      <w:pPr>
        <w:tabs>
          <w:tab w:val="left" w:pos="3684"/>
        </w:tabs>
        <w:bidi/>
        <w:spacing w:line="276" w:lineRule="auto"/>
        <w:jc w:val="center"/>
        <w:rPr>
          <w:rFonts w:cs="B Nazanin"/>
          <w:color w:val="FF0000"/>
          <w:sz w:val="24"/>
          <w:szCs w:val="24"/>
          <w:rtl/>
          <w:lang w:bidi="fa-IR"/>
        </w:rPr>
      </w:pPr>
      <w:r>
        <w:rPr>
          <w:rFonts w:cs="B Nazanin"/>
          <w:noProof/>
          <w:color w:val="FF0000"/>
          <w:sz w:val="28"/>
          <w:szCs w:val="28"/>
          <w:rtl/>
        </w:rPr>
        <w:lastRenderedPageBreak/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5E03DEBB" wp14:editId="4C394289">
                <wp:simplePos x="0" y="0"/>
                <wp:positionH relativeFrom="column">
                  <wp:posOffset>2701406</wp:posOffset>
                </wp:positionH>
                <wp:positionV relativeFrom="paragraph">
                  <wp:posOffset>9352</wp:posOffset>
                </wp:positionV>
                <wp:extent cx="671945" cy="304800"/>
                <wp:effectExtent l="0" t="0" r="0" b="0"/>
                <wp:wrapNone/>
                <wp:docPr id="536" name="Text Box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1945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8C3BD6D" w14:textId="065FCA9D" w:rsidR="002F3FC5" w:rsidRPr="00F42E4E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F42E4E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5E03DEBB" id="Text Box 536" o:spid="_x0000_s1270" type="#_x0000_t202" style="position:absolute;left:0;text-align:left;margin-left:212.7pt;margin-top:.75pt;width:52.9pt;height:24pt;z-index:25243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" fillcolor="white [3201]" stroked="f" strokeweight=".5pt">
                <v:textbox>
                  <w:txbxContent>
                    <w:p w14:paraId="38C3BD6D" w14:textId="065FCA9D" w:rsidR="002F3FC5" w:rsidRPr="00F42E4E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F42E4E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</w:p>
    <w:p w14:paraId="7E3479B6" w14:textId="1DCF4F4B" w:rsidR="00F42E4E" w:rsidRPr="00BD0DE9" w:rsidRDefault="00F42E4E" w:rsidP="00F42E4E">
      <w:pPr>
        <w:tabs>
          <w:tab w:val="left" w:pos="3684"/>
        </w:tabs>
        <w:bidi/>
        <w:spacing w:line="276" w:lineRule="auto"/>
        <w:rPr>
          <w:rFonts w:cs="B Nazanin"/>
          <w:sz w:val="24"/>
          <w:szCs w:val="24"/>
          <w:rtl/>
          <w:lang w:bidi="fa-IR"/>
        </w:rPr>
      </w:pPr>
      <w:r w:rsidRPr="00BD0DE9">
        <w:rPr>
          <w:rFonts w:cs="B Nazanin" w:hint="cs"/>
          <w:sz w:val="24"/>
          <w:szCs w:val="24"/>
          <w:rtl/>
          <w:lang w:bidi="fa-IR"/>
        </w:rPr>
        <w:t xml:space="preserve">                                                                   </w:t>
      </w:r>
      <w:bookmarkStart w:id="867" w:name="_Hlk96695351"/>
      <w:r w:rsidRPr="00BD0DE9">
        <w:rPr>
          <w:rFonts w:cs="B Nazanin" w:hint="cs"/>
          <w:sz w:val="24"/>
          <w:szCs w:val="24"/>
          <w:rtl/>
          <w:lang w:bidi="fa-IR"/>
        </w:rPr>
        <w:t>شکل</w:t>
      </w:r>
      <w:r w:rsidR="00BD0DE9" w:rsidRPr="00BD0DE9">
        <w:rPr>
          <w:rFonts w:cs="B Nazanin" w:hint="cs"/>
          <w:sz w:val="24"/>
          <w:szCs w:val="24"/>
          <w:rtl/>
          <w:lang w:bidi="fa-IR"/>
        </w:rPr>
        <w:t>5-42</w:t>
      </w:r>
      <w:r w:rsidRPr="00BD0DE9">
        <w:rPr>
          <w:rFonts w:cs="B Nazanin" w:hint="cs"/>
          <w:sz w:val="24"/>
          <w:szCs w:val="24"/>
          <w:rtl/>
          <w:lang w:bidi="fa-IR"/>
        </w:rPr>
        <w:t>:</w:t>
      </w:r>
      <w:r w:rsidR="00BD0DE9">
        <w:rPr>
          <w:rFonts w:cs="B Nazanin" w:hint="cs"/>
          <w:sz w:val="24"/>
          <w:szCs w:val="24"/>
          <w:rtl/>
          <w:lang w:bidi="fa-IR"/>
        </w:rPr>
        <w:t xml:space="preserve"> </w:t>
      </w:r>
      <w:r w:rsidRPr="00BD0DE9">
        <w:rPr>
          <w:rFonts w:cs="B Nazanin" w:hint="cs"/>
          <w:sz w:val="24"/>
          <w:szCs w:val="24"/>
          <w:rtl/>
          <w:lang w:bidi="fa-IR"/>
        </w:rPr>
        <w:t>زاویه پیچ</w:t>
      </w:r>
      <w:bookmarkEnd w:id="867"/>
    </w:p>
    <w:p w14:paraId="50AFB572" w14:textId="77777777" w:rsidR="00E17439" w:rsidRDefault="00E17439" w:rsidP="00E17439">
      <w:pPr>
        <w:tabs>
          <w:tab w:val="left" w:pos="3684"/>
        </w:tabs>
        <w:bidi/>
        <w:spacing w:line="276" w:lineRule="auto"/>
        <w:jc w:val="lowKashida"/>
        <w:rPr>
          <w:rFonts w:cs="B Nazanin"/>
          <w:color w:val="FF0000"/>
          <w:sz w:val="28"/>
          <w:szCs w:val="28"/>
          <w:rtl/>
          <w:lang w:bidi="fa-IR"/>
        </w:rPr>
      </w:pPr>
    </w:p>
    <w:p w14:paraId="705467BD" w14:textId="5DC52746" w:rsidR="00941F68" w:rsidRDefault="00941F68" w:rsidP="00E17439">
      <w:pPr>
        <w:tabs>
          <w:tab w:val="left" w:pos="3684"/>
        </w:tabs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  <w:r w:rsidRPr="00BD0DE9">
        <w:rPr>
          <w:noProof/>
        </w:rPr>
        <w:drawing>
          <wp:anchor distT="0" distB="0" distL="114300" distR="114300" simplePos="0" relativeHeight="252409856" behindDoc="0" locked="0" layoutInCell="1" allowOverlap="1" wp14:anchorId="21EBAFC6" wp14:editId="1335B539">
            <wp:simplePos x="0" y="0"/>
            <wp:positionH relativeFrom="margin">
              <wp:align>center</wp:align>
            </wp:positionH>
            <wp:positionV relativeFrom="paragraph">
              <wp:posOffset>623050</wp:posOffset>
            </wp:positionV>
            <wp:extent cx="3858768" cy="3017520"/>
            <wp:effectExtent l="0" t="0" r="8890" b="0"/>
            <wp:wrapNone/>
            <wp:docPr id="120" name="Pictur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0DE9">
        <w:rPr>
          <w:rFonts w:cs="B Nazanin" w:hint="cs"/>
          <w:sz w:val="28"/>
          <w:szCs w:val="28"/>
          <w:rtl/>
          <w:lang w:bidi="fa-IR"/>
        </w:rPr>
        <w:t xml:space="preserve"> در شکل</w:t>
      </w:r>
      <w:r w:rsidR="00BD0DE9" w:rsidRPr="00BD0DE9">
        <w:rPr>
          <w:rFonts w:cs="B Nazanin" w:hint="cs"/>
          <w:sz w:val="28"/>
          <w:szCs w:val="28"/>
          <w:rtl/>
          <w:lang w:bidi="fa-IR"/>
        </w:rPr>
        <w:t xml:space="preserve">5-43 </w:t>
      </w:r>
      <w:r w:rsidRPr="00BD0DE9">
        <w:rPr>
          <w:rFonts w:cs="B Nazanin" w:hint="cs"/>
          <w:sz w:val="28"/>
          <w:szCs w:val="28"/>
          <w:rtl/>
          <w:lang w:bidi="fa-IR"/>
        </w:rPr>
        <w:t xml:space="preserve">تغییرات </w:t>
      </w:r>
      <w:r>
        <w:rPr>
          <w:rFonts w:cs="B Nazanin" w:hint="cs"/>
          <w:sz w:val="28"/>
          <w:szCs w:val="28"/>
          <w:rtl/>
          <w:lang w:bidi="fa-IR"/>
        </w:rPr>
        <w:t xml:space="preserve">ضریب تناسبی کنترل‌کننده </w:t>
      </w:r>
      <w:r w:rsidRPr="00F76811">
        <w:rPr>
          <w:rFonts w:asciiTheme="majorBidi" w:hAnsiTheme="majorBidi" w:cstheme="majorBidi"/>
          <w:sz w:val="24"/>
          <w:szCs w:val="24"/>
          <w:lang w:bidi="fa-IR"/>
        </w:rPr>
        <w:t>PID</w:t>
      </w:r>
      <w:r>
        <w:rPr>
          <w:rFonts w:cs="B Nazanin" w:hint="cs"/>
          <w:sz w:val="28"/>
          <w:szCs w:val="28"/>
          <w:rtl/>
          <w:lang w:bidi="fa-IR"/>
        </w:rPr>
        <w:t xml:space="preserve"> فازی طراحی</w:t>
      </w:r>
      <w:r>
        <w:rPr>
          <w:rFonts w:cs="B Nazanin" w:hint="eastAsia"/>
          <w:sz w:val="28"/>
          <w:szCs w:val="28"/>
          <w:rtl/>
          <w:lang w:bidi="fa-IR"/>
        </w:rPr>
        <w:t>‌</w:t>
      </w:r>
      <w:r>
        <w:rPr>
          <w:rFonts w:cs="B Nazanin" w:hint="cs"/>
          <w:sz w:val="28"/>
          <w:szCs w:val="28"/>
          <w:rtl/>
          <w:lang w:bidi="fa-IR"/>
        </w:rPr>
        <w:t>شده برای ارتفاع را مشاهده</w:t>
      </w:r>
      <w:r>
        <w:rPr>
          <w:rFonts w:cs="B Nazanin" w:hint="eastAsia"/>
          <w:sz w:val="28"/>
          <w:szCs w:val="28"/>
          <w:rtl/>
          <w:lang w:bidi="fa-IR"/>
        </w:rPr>
        <w:t>‌</w:t>
      </w:r>
      <w:r>
        <w:rPr>
          <w:rFonts w:cs="B Nazanin" w:hint="cs"/>
          <w:sz w:val="28"/>
          <w:szCs w:val="28"/>
          <w:rtl/>
          <w:lang w:bidi="fa-IR"/>
        </w:rPr>
        <w:t>می‌کنید. که مقداری در بازه</w:t>
      </w:r>
      <w:r w:rsidR="00BD0DE9">
        <w:rPr>
          <w:rFonts w:cs="B Nazanin" w:hint="cs"/>
          <w:sz w:val="28"/>
          <w:szCs w:val="28"/>
          <w:rtl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>5.5 - 8 را شامل</w:t>
      </w:r>
      <w:r>
        <w:rPr>
          <w:rFonts w:cs="B Nazanin" w:hint="eastAsia"/>
          <w:sz w:val="28"/>
          <w:szCs w:val="28"/>
          <w:rtl/>
          <w:lang w:bidi="fa-IR"/>
        </w:rPr>
        <w:t>‌</w:t>
      </w:r>
      <w:r>
        <w:rPr>
          <w:rFonts w:cs="B Nazanin" w:hint="cs"/>
          <w:sz w:val="28"/>
          <w:szCs w:val="28"/>
          <w:rtl/>
          <w:lang w:bidi="fa-IR"/>
        </w:rPr>
        <w:t>می‌شود.</w:t>
      </w:r>
    </w:p>
    <w:p w14:paraId="6EE225E0" w14:textId="60B6EA77" w:rsidR="00941F68" w:rsidRDefault="00941F68" w:rsidP="00941F68">
      <w:pPr>
        <w:tabs>
          <w:tab w:val="left" w:pos="3684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711CA4D5" w14:textId="6AA45F16" w:rsidR="00941F68" w:rsidRDefault="00941F68" w:rsidP="00941F68">
      <w:pPr>
        <w:tabs>
          <w:tab w:val="left" w:pos="3684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72EC8439" w14:textId="549A327F" w:rsidR="00941F68" w:rsidRPr="00F76811" w:rsidRDefault="00941F68" w:rsidP="00941F68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63B4166C" wp14:editId="47193A19">
                <wp:simplePos x="0" y="0"/>
                <wp:positionH relativeFrom="column">
                  <wp:posOffset>620193</wp:posOffset>
                </wp:positionH>
                <wp:positionV relativeFrom="paragraph">
                  <wp:posOffset>329391</wp:posOffset>
                </wp:positionV>
                <wp:extent cx="525780" cy="311497"/>
                <wp:effectExtent l="0" t="6985" r="635" b="635"/>
                <wp:wrapNone/>
                <wp:docPr id="474" name="Text Box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525780" cy="31149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2D313A2" w14:textId="77777777" w:rsidR="002F3FC5" w:rsidRPr="00B177CA" w:rsidRDefault="002F3FC5" w:rsidP="00941F68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vertAlign w:val="subscript"/>
                                <w:lang w:bidi="fa-IR"/>
                              </w:rPr>
                            </w:pPr>
                            <w:r w:rsidRPr="00B177CA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lang w:bidi="fa-IR"/>
                              </w:rPr>
                              <w:t>K</w:t>
                            </w:r>
                            <w:r w:rsidRPr="00B177CA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vertAlign w:val="subscript"/>
                                <w:lang w:bidi="fa-IR"/>
                              </w:rPr>
                              <w:t>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63B4166C" id="Text Box 474" o:spid="_x0000_s1271" type="#_x0000_t202" style="position:absolute;left:0;text-align:left;margin-left:48.85pt;margin-top:25.95pt;width:41.4pt;height:24.55pt;rotation:-90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" fillcolor="white [3201]" stroked="f" strokeweight=".5pt">
                <v:textbox>
                  <w:txbxContent>
                    <w:p w14:paraId="42D313A2" w14:textId="77777777" w:rsidR="002F3FC5" w:rsidRPr="00B177CA" w:rsidRDefault="002F3FC5" w:rsidP="00941F68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  <w:vertAlign w:val="subscript"/>
                          <w:lang w:bidi="fa-IR"/>
                        </w:rPr>
                      </w:pPr>
                      <w:r w:rsidRPr="00B177CA">
                        <w:rPr>
                          <w:rFonts w:asciiTheme="majorBidi" w:hAnsiTheme="majorBidi" w:cstheme="majorBidi"/>
                          <w:sz w:val="24"/>
                          <w:szCs w:val="24"/>
                          <w:lang w:bidi="fa-IR"/>
                        </w:rPr>
                        <w:t>K</w:t>
                      </w:r>
                      <w:r w:rsidRPr="00B177CA">
                        <w:rPr>
                          <w:rFonts w:asciiTheme="majorBidi" w:hAnsiTheme="majorBidi" w:cstheme="majorBidi"/>
                          <w:sz w:val="24"/>
                          <w:szCs w:val="24"/>
                          <w:vertAlign w:val="subscript"/>
                          <w:lang w:bidi="fa-IR"/>
                        </w:rPr>
                        <w:t>p</w:t>
                      </w:r>
                    </w:p>
                  </w:txbxContent>
                </v:textbox>
              </v:shape>
            </w:pict>
          </mc:Fallback>
        </mc:AlternateContent>
      </w:r>
    </w:p>
    <w:p w14:paraId="769980DB" w14:textId="69AEDBDA" w:rsidR="00941F68" w:rsidRPr="00F76811" w:rsidRDefault="00941F68" w:rsidP="00941F68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79F13F07" w14:textId="6C53F7A3" w:rsidR="00941F68" w:rsidRPr="00F76811" w:rsidRDefault="00941F68" w:rsidP="00941F68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370BD7EB" w14:textId="507ACD8B" w:rsidR="00941F68" w:rsidRPr="00F76811" w:rsidRDefault="00941F68" w:rsidP="00941F68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5C672D42" w14:textId="764E11A3" w:rsidR="00941F68" w:rsidRPr="00F76811" w:rsidRDefault="00941F68" w:rsidP="00941F68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7D40237A" w14:textId="60DAD6B4" w:rsidR="00941F68" w:rsidRPr="00F76811" w:rsidRDefault="00941F68" w:rsidP="00941F68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6AA674CC" wp14:editId="2CAE4A19">
                <wp:simplePos x="0" y="0"/>
                <wp:positionH relativeFrom="margin">
                  <wp:posOffset>2798849</wp:posOffset>
                </wp:positionH>
                <wp:positionV relativeFrom="paragraph">
                  <wp:posOffset>162676</wp:posOffset>
                </wp:positionV>
                <wp:extent cx="706350" cy="274320"/>
                <wp:effectExtent l="0" t="0" r="0" b="0"/>
                <wp:wrapNone/>
                <wp:docPr id="477" name="Text Box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635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61BEC56" w14:textId="77777777" w:rsidR="002F3FC5" w:rsidRPr="00F76811" w:rsidRDefault="002F3FC5" w:rsidP="00941F68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F76811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>
            <w:pict>
              <v:shape w14:anchorId="6AA674CC" id="Text Box 477" o:spid="_x0000_s1272" type="#_x0000_t202" style="position:absolute;left:0;text-align:left;margin-left:220.4pt;margin-top:12.8pt;width:55.6pt;height:21.6pt;z-index:25236684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" fillcolor="white [3201]" stroked="f" strokeweight=".5pt">
                <v:textbox>
                  <w:txbxContent>
                    <w:p w14:paraId="761BEC56" w14:textId="77777777" w:rsidR="002F3FC5" w:rsidRPr="00F76811" w:rsidRDefault="002F3FC5" w:rsidP="00941F68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F76811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569AB91" w14:textId="0E836624" w:rsidR="00941F68" w:rsidRDefault="00941F68" w:rsidP="00941F68">
      <w:pPr>
        <w:bidi/>
        <w:spacing w:line="276" w:lineRule="auto"/>
        <w:rPr>
          <w:rFonts w:cs="B Nazanin"/>
          <w:sz w:val="28"/>
          <w:szCs w:val="28"/>
          <w:rtl/>
          <w:lang w:bidi="fa-IR"/>
        </w:rPr>
      </w:pPr>
      <w:r w:rsidRPr="00BD0DE9">
        <w:rPr>
          <w:rFonts w:cs="B Nazanin"/>
          <w:sz w:val="24"/>
          <w:szCs w:val="24"/>
          <w:lang w:bidi="fa-IR"/>
        </w:rPr>
        <w:t xml:space="preserve">   </w:t>
      </w:r>
      <w:r w:rsidRPr="00BD0DE9">
        <w:rPr>
          <w:rFonts w:cs="B Nazanin" w:hint="cs"/>
          <w:sz w:val="24"/>
          <w:szCs w:val="24"/>
          <w:rtl/>
          <w:lang w:bidi="fa-IR"/>
        </w:rPr>
        <w:t xml:space="preserve">     </w:t>
      </w:r>
      <w:r w:rsidRPr="00BD0DE9">
        <w:rPr>
          <w:rFonts w:cs="B Nazanin"/>
          <w:sz w:val="24"/>
          <w:szCs w:val="24"/>
          <w:lang w:bidi="fa-IR"/>
        </w:rPr>
        <w:t xml:space="preserve">                                          </w:t>
      </w:r>
      <w:bookmarkStart w:id="868" w:name="_Hlk96695360"/>
      <w:r w:rsidRPr="00BD0DE9">
        <w:rPr>
          <w:rFonts w:cs="B Nazanin" w:hint="cs"/>
          <w:sz w:val="24"/>
          <w:szCs w:val="24"/>
          <w:rtl/>
          <w:lang w:bidi="fa-IR"/>
        </w:rPr>
        <w:t>شکل</w:t>
      </w:r>
      <w:r w:rsidR="00BD0DE9" w:rsidRPr="00BD0DE9">
        <w:rPr>
          <w:rFonts w:cs="B Nazanin" w:hint="cs"/>
          <w:sz w:val="24"/>
          <w:szCs w:val="24"/>
          <w:rtl/>
          <w:lang w:bidi="fa-IR"/>
        </w:rPr>
        <w:t>5-43</w:t>
      </w:r>
      <w:r w:rsidRPr="00BD0DE9">
        <w:rPr>
          <w:rFonts w:cs="B Nazanin" w:hint="cs"/>
          <w:sz w:val="24"/>
          <w:szCs w:val="24"/>
          <w:rtl/>
          <w:lang w:bidi="fa-IR"/>
        </w:rPr>
        <w:t xml:space="preserve">: ضریب </w:t>
      </w:r>
      <w:r>
        <w:rPr>
          <w:rFonts w:cs="B Nazanin" w:hint="cs"/>
          <w:sz w:val="24"/>
          <w:szCs w:val="24"/>
          <w:rtl/>
          <w:lang w:bidi="fa-IR"/>
        </w:rPr>
        <w:t>تناسبی کنترل‌کننده فازی برای ارتفاع</w:t>
      </w:r>
      <w:bookmarkEnd w:id="868"/>
    </w:p>
    <w:p w14:paraId="53E99D94" w14:textId="0CCDE6E3" w:rsidR="00941F68" w:rsidRDefault="00941F68" w:rsidP="00941F68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هم‌چنین ضریب مشتق‌گیر در این کنترل‌کننده مطابق شکل</w:t>
      </w:r>
      <w:r w:rsidR="00BD0DE9">
        <w:rPr>
          <w:rFonts w:cs="B Nazanin" w:hint="cs"/>
          <w:sz w:val="28"/>
          <w:szCs w:val="28"/>
          <w:rtl/>
          <w:lang w:bidi="fa-IR"/>
        </w:rPr>
        <w:t>5-44</w:t>
      </w:r>
      <w:r>
        <w:rPr>
          <w:rFonts w:cs="B Nazanin" w:hint="cs"/>
          <w:sz w:val="28"/>
          <w:szCs w:val="28"/>
          <w:rtl/>
          <w:lang w:bidi="fa-IR"/>
        </w:rPr>
        <w:t>می‌باشد.</w:t>
      </w:r>
    </w:p>
    <w:p w14:paraId="444F0BE2" w14:textId="34D040F6" w:rsidR="00941F68" w:rsidRDefault="004F0D06" w:rsidP="00941F68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2410880" behindDoc="0" locked="0" layoutInCell="1" allowOverlap="1" wp14:anchorId="7F533FF7" wp14:editId="5D25D0D9">
            <wp:simplePos x="0" y="0"/>
            <wp:positionH relativeFrom="margin">
              <wp:posOffset>1162915</wp:posOffset>
            </wp:positionH>
            <wp:positionV relativeFrom="paragraph">
              <wp:posOffset>-94153</wp:posOffset>
            </wp:positionV>
            <wp:extent cx="3858260" cy="3017520"/>
            <wp:effectExtent l="0" t="0" r="8890" b="0"/>
            <wp:wrapNone/>
            <wp:docPr id="121" name="Pictur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26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87C421" w14:textId="77777777" w:rsidR="00941F68" w:rsidRPr="00F76811" w:rsidRDefault="00941F68" w:rsidP="00941F6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1E7BF677" w14:textId="77777777" w:rsidR="00941F68" w:rsidRPr="00F76811" w:rsidRDefault="00941F68" w:rsidP="00941F6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14AAE9DB" w14:textId="77777777" w:rsidR="00941F68" w:rsidRPr="00F76811" w:rsidRDefault="00941F68" w:rsidP="00941F6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76AD0708" wp14:editId="66F3AA07">
                <wp:simplePos x="0" y="0"/>
                <wp:positionH relativeFrom="column">
                  <wp:posOffset>678672</wp:posOffset>
                </wp:positionH>
                <wp:positionV relativeFrom="paragraph">
                  <wp:posOffset>102379</wp:posOffset>
                </wp:positionV>
                <wp:extent cx="475355" cy="281626"/>
                <wp:effectExtent l="1587" t="0" r="2858" b="2857"/>
                <wp:wrapNone/>
                <wp:docPr id="478" name="Text Box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75355" cy="28162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9767D8B" w14:textId="77777777" w:rsidR="002F3FC5" w:rsidRPr="00B177CA" w:rsidRDefault="002F3FC5" w:rsidP="00941F68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vertAlign w:val="subscript"/>
                                <w:lang w:bidi="fa-IR"/>
                              </w:rPr>
                            </w:pPr>
                            <w:r w:rsidRPr="00B177CA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lang w:bidi="fa-IR"/>
                              </w:rPr>
                              <w:t>K</w:t>
                            </w:r>
                            <w:r w:rsidRPr="00B177CA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vertAlign w:val="subscript"/>
                                <w:lang w:bidi="fa-IR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76AD0708" id="Text Box 478" o:spid="_x0000_s1273" type="#_x0000_t202" style="position:absolute;left:0;text-align:left;margin-left:53.45pt;margin-top:8.05pt;width:37.45pt;height:22.2pt;rotation:-90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" fillcolor="white [3201]" stroked="f" strokeweight=".5pt">
                <v:textbox>
                  <w:txbxContent>
                    <w:p w14:paraId="39767D8B" w14:textId="77777777" w:rsidR="002F3FC5" w:rsidRPr="00B177CA" w:rsidRDefault="002F3FC5" w:rsidP="00941F68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  <w:vertAlign w:val="subscript"/>
                          <w:lang w:bidi="fa-IR"/>
                        </w:rPr>
                      </w:pPr>
                      <w:r w:rsidRPr="00B177CA">
                        <w:rPr>
                          <w:rFonts w:asciiTheme="majorBidi" w:hAnsiTheme="majorBidi" w:cstheme="majorBidi"/>
                          <w:sz w:val="24"/>
                          <w:szCs w:val="24"/>
                          <w:lang w:bidi="fa-IR"/>
                        </w:rPr>
                        <w:t>K</w:t>
                      </w:r>
                      <w:r w:rsidRPr="00B177CA">
                        <w:rPr>
                          <w:rFonts w:asciiTheme="majorBidi" w:hAnsiTheme="majorBidi" w:cstheme="majorBidi"/>
                          <w:sz w:val="24"/>
                          <w:szCs w:val="24"/>
                          <w:vertAlign w:val="subscript"/>
                          <w:lang w:bidi="fa-IR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</w:p>
    <w:p w14:paraId="7BDA39FE" w14:textId="77777777" w:rsidR="00941F68" w:rsidRPr="00F76811" w:rsidRDefault="00941F68" w:rsidP="00941F6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7DEFB164" w14:textId="77777777" w:rsidR="00941F68" w:rsidRPr="00F76811" w:rsidRDefault="00941F68" w:rsidP="00941F6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6F754DB9" w14:textId="77777777" w:rsidR="00941F68" w:rsidRPr="00F76811" w:rsidRDefault="00941F68" w:rsidP="00941F6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0233B0EA" w14:textId="77777777" w:rsidR="00941F68" w:rsidRDefault="00941F68" w:rsidP="00941F6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1416BA7B" w14:textId="77777777" w:rsidR="00941F68" w:rsidRDefault="00941F68" w:rsidP="00941F6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2CCEAC94" wp14:editId="0FBF8209">
                <wp:simplePos x="0" y="0"/>
                <wp:positionH relativeFrom="column">
                  <wp:posOffset>2664921</wp:posOffset>
                </wp:positionH>
                <wp:positionV relativeFrom="paragraph">
                  <wp:posOffset>7389</wp:posOffset>
                </wp:positionV>
                <wp:extent cx="746760" cy="274320"/>
                <wp:effectExtent l="0" t="0" r="0" b="0"/>
                <wp:wrapNone/>
                <wp:docPr id="479" name="Text Box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676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EFFCC7F" w14:textId="77777777" w:rsidR="002F3FC5" w:rsidRPr="00F76811" w:rsidRDefault="002F3FC5" w:rsidP="00941F68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F76811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>
            <w:pict>
              <v:shape w14:anchorId="2CCEAC94" id="Text Box 479" o:spid="_x0000_s1274" type="#_x0000_t202" style="position:absolute;left:0;text-align:left;margin-left:209.85pt;margin-top:.6pt;width:58.8pt;height:21.6pt;z-index:252369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" fillcolor="white [3201]" stroked="f" strokeweight=".5pt">
                <v:textbox>
                  <w:txbxContent>
                    <w:p w14:paraId="4EFFCC7F" w14:textId="77777777" w:rsidR="002F3FC5" w:rsidRPr="00F76811" w:rsidRDefault="002F3FC5" w:rsidP="00941F68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F76811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</w:p>
    <w:p w14:paraId="46FCC060" w14:textId="4248BF5B" w:rsidR="00941F68" w:rsidRDefault="00941F68" w:rsidP="00941F68">
      <w:pPr>
        <w:tabs>
          <w:tab w:val="left" w:pos="3720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 w:rsidRPr="00BD0DE9">
        <w:rPr>
          <w:rFonts w:cs="B Nazanin" w:hint="cs"/>
          <w:sz w:val="28"/>
          <w:szCs w:val="28"/>
          <w:rtl/>
          <w:lang w:bidi="fa-IR"/>
        </w:rPr>
        <w:t xml:space="preserve">                                         </w:t>
      </w:r>
      <w:bookmarkStart w:id="869" w:name="_Hlk96695371"/>
      <w:r w:rsidRPr="00BD0DE9">
        <w:rPr>
          <w:rFonts w:cs="B Nazanin" w:hint="cs"/>
          <w:sz w:val="24"/>
          <w:szCs w:val="24"/>
          <w:rtl/>
          <w:lang w:bidi="fa-IR"/>
        </w:rPr>
        <w:t>شکل</w:t>
      </w:r>
      <w:r w:rsidR="00BD0DE9" w:rsidRPr="00BD0DE9">
        <w:rPr>
          <w:rFonts w:cs="B Nazanin" w:hint="cs"/>
          <w:sz w:val="24"/>
          <w:szCs w:val="24"/>
          <w:rtl/>
          <w:lang w:bidi="fa-IR"/>
        </w:rPr>
        <w:t>5-44</w:t>
      </w:r>
      <w:r w:rsidRPr="00BD0DE9">
        <w:rPr>
          <w:rFonts w:cs="B Nazanin" w:hint="cs"/>
          <w:sz w:val="24"/>
          <w:szCs w:val="24"/>
          <w:rtl/>
          <w:lang w:bidi="fa-IR"/>
        </w:rPr>
        <w:t xml:space="preserve">: ضریب </w:t>
      </w:r>
      <w:r w:rsidRPr="007F40FF">
        <w:rPr>
          <w:rFonts w:cs="B Nazanin" w:hint="cs"/>
          <w:sz w:val="24"/>
          <w:szCs w:val="24"/>
          <w:rtl/>
          <w:lang w:bidi="fa-IR"/>
        </w:rPr>
        <w:t xml:space="preserve">مشتق‌گیرکنترل‌کننده فازی برای ارتفاع </w:t>
      </w:r>
      <w:bookmarkEnd w:id="869"/>
    </w:p>
    <w:p w14:paraId="696CFC7D" w14:textId="0752FBA6" w:rsidR="00941F68" w:rsidRDefault="00941F68" w:rsidP="00941F68">
      <w:pPr>
        <w:tabs>
          <w:tab w:val="left" w:pos="3720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2411904" behindDoc="0" locked="0" layoutInCell="1" allowOverlap="1" wp14:anchorId="6A750D8C" wp14:editId="59F8862F">
            <wp:simplePos x="0" y="0"/>
            <wp:positionH relativeFrom="margin">
              <wp:posOffset>1045672</wp:posOffset>
            </wp:positionH>
            <wp:positionV relativeFrom="paragraph">
              <wp:posOffset>331470</wp:posOffset>
            </wp:positionV>
            <wp:extent cx="3858768" cy="3017520"/>
            <wp:effectExtent l="0" t="0" r="8890" b="0"/>
            <wp:wrapNone/>
            <wp:docPr id="122" name="Picture 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 Nazanin" w:hint="cs"/>
          <w:sz w:val="28"/>
          <w:szCs w:val="28"/>
          <w:rtl/>
          <w:lang w:bidi="fa-IR"/>
        </w:rPr>
        <w:t xml:space="preserve">  هم‌چنین ضریب انتگرال‌گیر این کنترل‌کننده در </w:t>
      </w:r>
      <w:r w:rsidRPr="00BD0DE9">
        <w:rPr>
          <w:rFonts w:cs="B Nazanin" w:hint="cs"/>
          <w:sz w:val="28"/>
          <w:szCs w:val="28"/>
          <w:rtl/>
          <w:lang w:bidi="fa-IR"/>
        </w:rPr>
        <w:t>شکل</w:t>
      </w:r>
      <w:r w:rsidR="00BD0DE9" w:rsidRPr="00BD0DE9">
        <w:rPr>
          <w:rFonts w:cs="B Nazanin" w:hint="cs"/>
          <w:sz w:val="28"/>
          <w:szCs w:val="28"/>
          <w:rtl/>
          <w:lang w:bidi="fa-IR"/>
        </w:rPr>
        <w:t>5-45</w:t>
      </w:r>
      <w:r w:rsidRPr="00BD0DE9">
        <w:rPr>
          <w:rFonts w:cs="B Nazanin" w:hint="cs"/>
          <w:sz w:val="28"/>
          <w:szCs w:val="28"/>
          <w:rtl/>
          <w:lang w:bidi="fa-IR"/>
        </w:rPr>
        <w:t xml:space="preserve"> نشان</w:t>
      </w:r>
      <w:r w:rsidRPr="00BD0DE9">
        <w:rPr>
          <w:rFonts w:cs="B Nazanin" w:hint="eastAsia"/>
          <w:sz w:val="28"/>
          <w:szCs w:val="28"/>
          <w:rtl/>
          <w:lang w:bidi="fa-IR"/>
        </w:rPr>
        <w:t>‌</w:t>
      </w:r>
      <w:r w:rsidRPr="00BD0DE9">
        <w:rPr>
          <w:rFonts w:cs="B Nazanin" w:hint="cs"/>
          <w:sz w:val="28"/>
          <w:szCs w:val="28"/>
          <w:rtl/>
          <w:lang w:bidi="fa-IR"/>
        </w:rPr>
        <w:t>داده‌شده‌است.</w:t>
      </w:r>
    </w:p>
    <w:p w14:paraId="151F2A8B" w14:textId="5F6F5554" w:rsidR="00941F68" w:rsidRDefault="00941F68" w:rsidP="00941F68">
      <w:pPr>
        <w:tabs>
          <w:tab w:val="left" w:pos="3720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67AFD5E2" w14:textId="0437EC86" w:rsidR="00941F68" w:rsidRPr="000E14E7" w:rsidRDefault="00941F68" w:rsidP="00941F6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5FAD3290" w14:textId="6063BA29" w:rsidR="00941F68" w:rsidRPr="000E14E7" w:rsidRDefault="00941F68" w:rsidP="00941F6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1279BAFF" w14:textId="77777777" w:rsidR="00941F68" w:rsidRPr="000E14E7" w:rsidRDefault="00941F68" w:rsidP="00941F6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3B3A515F" wp14:editId="4750727E">
                <wp:simplePos x="0" y="0"/>
                <wp:positionH relativeFrom="leftMargin">
                  <wp:posOffset>1576070</wp:posOffset>
                </wp:positionH>
                <wp:positionV relativeFrom="paragraph">
                  <wp:posOffset>179532</wp:posOffset>
                </wp:positionV>
                <wp:extent cx="388620" cy="293370"/>
                <wp:effectExtent l="0" t="9525" r="1905" b="1905"/>
                <wp:wrapNone/>
                <wp:docPr id="480" name="Text Box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88620" cy="2933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410A378" w14:textId="77777777" w:rsidR="002F3FC5" w:rsidRPr="00B177CA" w:rsidRDefault="002F3FC5" w:rsidP="00941F68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vertAlign w:val="subscript"/>
                                <w:lang w:bidi="fa-IR"/>
                              </w:rPr>
                            </w:pPr>
                            <w:r w:rsidRPr="00B177CA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lang w:bidi="fa-IR"/>
                              </w:rPr>
                              <w:t>K</w:t>
                            </w:r>
                            <w:r w:rsidRPr="00B177CA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vertAlign w:val="subscript"/>
                                <w:lang w:bidi="fa-IR"/>
                              </w:rPr>
                              <w:t>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3B3A515F" id="Text Box 480" o:spid="_x0000_s1275" type="#_x0000_t202" style="position:absolute;left:0;text-align:left;margin-left:124.1pt;margin-top:14.15pt;width:30.6pt;height:23.1pt;rotation:-90;z-index:25237196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" fillcolor="white [3201]" stroked="f" strokeweight=".5pt">
                <v:textbox>
                  <w:txbxContent>
                    <w:p w14:paraId="4410A378" w14:textId="77777777" w:rsidR="002F3FC5" w:rsidRPr="00B177CA" w:rsidRDefault="002F3FC5" w:rsidP="00941F68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  <w:vertAlign w:val="subscript"/>
                          <w:lang w:bidi="fa-IR"/>
                        </w:rPr>
                      </w:pPr>
                      <w:r w:rsidRPr="00B177CA">
                        <w:rPr>
                          <w:rFonts w:asciiTheme="majorBidi" w:hAnsiTheme="majorBidi" w:cstheme="majorBidi"/>
                          <w:sz w:val="24"/>
                          <w:szCs w:val="24"/>
                          <w:lang w:bidi="fa-IR"/>
                        </w:rPr>
                        <w:t>K</w:t>
                      </w:r>
                      <w:r w:rsidRPr="00B177CA">
                        <w:rPr>
                          <w:rFonts w:asciiTheme="majorBidi" w:hAnsiTheme="majorBidi" w:cstheme="majorBidi"/>
                          <w:sz w:val="24"/>
                          <w:szCs w:val="24"/>
                          <w:vertAlign w:val="subscript"/>
                          <w:lang w:bidi="fa-IR"/>
                        </w:rPr>
                        <w:t>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30785B4" w14:textId="3D3C4549" w:rsidR="00941F68" w:rsidRPr="000E14E7" w:rsidRDefault="00941F68" w:rsidP="00941F6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32A125A8" w14:textId="77777777" w:rsidR="00941F68" w:rsidRPr="000E14E7" w:rsidRDefault="00941F68" w:rsidP="00941F6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6B2E5AA5" w14:textId="209C715F" w:rsidR="00941F68" w:rsidRPr="000E14E7" w:rsidRDefault="00941F68" w:rsidP="00941F6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6C586A1E" w14:textId="66C0EA6F" w:rsidR="00941F68" w:rsidRPr="000E14E7" w:rsidRDefault="00941F68" w:rsidP="00941F6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16EBFC9C" w14:textId="07D15F10" w:rsidR="00941F68" w:rsidRDefault="00941F68" w:rsidP="00941F6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74452276" wp14:editId="45604E17">
                <wp:simplePos x="0" y="0"/>
                <wp:positionH relativeFrom="column">
                  <wp:posOffset>2720340</wp:posOffset>
                </wp:positionH>
                <wp:positionV relativeFrom="paragraph">
                  <wp:posOffset>107950</wp:posOffset>
                </wp:positionV>
                <wp:extent cx="678180" cy="266700"/>
                <wp:effectExtent l="0" t="0" r="7620" b="0"/>
                <wp:wrapNone/>
                <wp:docPr id="481" name="Text Box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818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EDFF54C" w14:textId="77777777" w:rsidR="002F3FC5" w:rsidRPr="000E14E7" w:rsidRDefault="002F3FC5" w:rsidP="00941F68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0E14E7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>
            <w:pict>
              <v:shape w14:anchorId="74452276" id="Text Box 481" o:spid="_x0000_s1276" type="#_x0000_t202" style="position:absolute;left:0;text-align:left;margin-left:214.2pt;margin-top:8.5pt;width:53.4pt;height:21pt;z-index:252372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" fillcolor="white [3201]" stroked="f" strokeweight=".5pt">
                <v:textbox>
                  <w:txbxContent>
                    <w:p w14:paraId="5EDFF54C" w14:textId="77777777" w:rsidR="002F3FC5" w:rsidRPr="000E14E7" w:rsidRDefault="002F3FC5" w:rsidP="00941F68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0E14E7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</w:p>
    <w:p w14:paraId="76469BF3" w14:textId="643B7544" w:rsidR="00941F68" w:rsidRPr="00EF0908" w:rsidRDefault="00941F68" w:rsidP="00941F68">
      <w:pPr>
        <w:tabs>
          <w:tab w:val="left" w:pos="3588"/>
        </w:tabs>
        <w:bidi/>
        <w:spacing w:line="276" w:lineRule="auto"/>
        <w:jc w:val="center"/>
        <w:rPr>
          <w:rFonts w:cs="B Nazanin"/>
          <w:sz w:val="24"/>
          <w:szCs w:val="24"/>
          <w:rtl/>
          <w:lang w:bidi="fa-IR"/>
        </w:rPr>
      </w:pPr>
      <w:bookmarkStart w:id="870" w:name="_Hlk96695379"/>
      <w:r w:rsidRPr="00BD0DE9">
        <w:rPr>
          <w:rFonts w:cs="B Nazanin" w:hint="cs"/>
          <w:sz w:val="24"/>
          <w:szCs w:val="24"/>
          <w:rtl/>
          <w:lang w:bidi="fa-IR"/>
        </w:rPr>
        <w:t>شکل</w:t>
      </w:r>
      <w:r w:rsidR="00BD0DE9" w:rsidRPr="00BD0DE9">
        <w:rPr>
          <w:rFonts w:cs="B Nazanin" w:hint="cs"/>
          <w:sz w:val="24"/>
          <w:szCs w:val="24"/>
          <w:rtl/>
          <w:lang w:bidi="fa-IR"/>
        </w:rPr>
        <w:t>5-45</w:t>
      </w:r>
      <w:r w:rsidRPr="00BD0DE9">
        <w:rPr>
          <w:rFonts w:cs="B Nazanin" w:hint="cs"/>
          <w:sz w:val="24"/>
          <w:szCs w:val="24"/>
          <w:rtl/>
          <w:lang w:bidi="fa-IR"/>
        </w:rPr>
        <w:t xml:space="preserve">: </w:t>
      </w:r>
      <w:r w:rsidRPr="00EF0908">
        <w:rPr>
          <w:rFonts w:cs="B Nazanin" w:hint="cs"/>
          <w:sz w:val="24"/>
          <w:szCs w:val="24"/>
          <w:rtl/>
          <w:lang w:bidi="fa-IR"/>
        </w:rPr>
        <w:t>ضریب انتگرال‌گیر</w:t>
      </w:r>
      <w:r w:rsidRPr="007F40FF">
        <w:rPr>
          <w:rFonts w:cs="B Nazanin" w:hint="cs"/>
          <w:sz w:val="24"/>
          <w:szCs w:val="24"/>
          <w:rtl/>
          <w:lang w:bidi="fa-IR"/>
        </w:rPr>
        <w:t>کنترل‌کننده فازی برای ارتفاع</w:t>
      </w:r>
    </w:p>
    <w:bookmarkEnd w:id="870"/>
    <w:p w14:paraId="0DD9AAB9" w14:textId="55DC2FF2" w:rsidR="00941F68" w:rsidRDefault="00941F68" w:rsidP="00941F68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ضرایب کنترل‌کننده فازی طراحی‌شده برای زاویه رول مطابق </w:t>
      </w:r>
      <w:r w:rsidRPr="00BD0DE9">
        <w:rPr>
          <w:rFonts w:cs="B Nazanin" w:hint="cs"/>
          <w:sz w:val="28"/>
          <w:szCs w:val="28"/>
          <w:rtl/>
          <w:lang w:bidi="fa-IR"/>
        </w:rPr>
        <w:t>شکل</w:t>
      </w:r>
      <w:r w:rsidR="00BD0DE9" w:rsidRPr="00BD0DE9">
        <w:rPr>
          <w:rFonts w:cs="B Nazanin" w:hint="cs"/>
          <w:sz w:val="28"/>
          <w:szCs w:val="28"/>
          <w:rtl/>
          <w:lang w:bidi="fa-IR"/>
        </w:rPr>
        <w:t>5-46</w:t>
      </w:r>
      <w:r w:rsidRPr="00BD0DE9">
        <w:rPr>
          <w:rFonts w:cs="B Nazanin" w:hint="cs"/>
          <w:sz w:val="28"/>
          <w:szCs w:val="28"/>
          <w:rtl/>
          <w:lang w:bidi="fa-IR"/>
        </w:rPr>
        <w:t xml:space="preserve"> و شکل</w:t>
      </w:r>
      <w:r w:rsidR="00BD0DE9" w:rsidRPr="00BD0DE9">
        <w:rPr>
          <w:rFonts w:cs="B Nazanin" w:hint="cs"/>
          <w:sz w:val="28"/>
          <w:szCs w:val="28"/>
          <w:rtl/>
          <w:lang w:bidi="fa-IR"/>
        </w:rPr>
        <w:t>5-47</w:t>
      </w:r>
      <w:r w:rsidRPr="00BD0DE9">
        <w:rPr>
          <w:rFonts w:cs="B Nazanin" w:hint="cs"/>
          <w:sz w:val="28"/>
          <w:szCs w:val="28"/>
          <w:rtl/>
          <w:lang w:bidi="fa-IR"/>
        </w:rPr>
        <w:t xml:space="preserve"> و شکل</w:t>
      </w:r>
      <w:r w:rsidR="00BD0DE9" w:rsidRPr="00BD0DE9">
        <w:rPr>
          <w:rFonts w:cs="B Nazanin" w:hint="cs"/>
          <w:sz w:val="28"/>
          <w:szCs w:val="28"/>
          <w:rtl/>
          <w:lang w:bidi="fa-IR"/>
        </w:rPr>
        <w:t>5-48</w:t>
      </w:r>
      <w:r w:rsidRPr="00BD0DE9">
        <w:rPr>
          <w:rFonts w:cs="B Nazanin" w:hint="cs"/>
          <w:sz w:val="28"/>
          <w:szCs w:val="28"/>
          <w:rtl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>می باشد.</w:t>
      </w:r>
    </w:p>
    <w:p w14:paraId="72772EFB" w14:textId="73298365" w:rsidR="00941F68" w:rsidRDefault="00941F68" w:rsidP="00941F68">
      <w:pPr>
        <w:bidi/>
        <w:spacing w:line="276" w:lineRule="auto"/>
        <w:ind w:firstLine="720"/>
        <w:jc w:val="lowKashida"/>
        <w:rPr>
          <w:noProof/>
        </w:rPr>
      </w:pPr>
    </w:p>
    <w:p w14:paraId="615240BA" w14:textId="1AA2B720" w:rsidR="00941F68" w:rsidRPr="00EF0908" w:rsidRDefault="004F0D06" w:rsidP="00941F68">
      <w:pPr>
        <w:tabs>
          <w:tab w:val="left" w:pos="3192"/>
        </w:tabs>
        <w:bidi/>
        <w:spacing w:line="276" w:lineRule="auto"/>
        <w:jc w:val="lowKashida"/>
        <w:rPr>
          <w:rFonts w:cs="B Nazanin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2412928" behindDoc="0" locked="0" layoutInCell="1" allowOverlap="1" wp14:anchorId="1C189F9A" wp14:editId="4E0B932F">
            <wp:simplePos x="0" y="0"/>
            <wp:positionH relativeFrom="margin">
              <wp:posOffset>1100513</wp:posOffset>
            </wp:positionH>
            <wp:positionV relativeFrom="paragraph">
              <wp:posOffset>-464185</wp:posOffset>
            </wp:positionV>
            <wp:extent cx="3858260" cy="3017520"/>
            <wp:effectExtent l="0" t="0" r="8890" b="0"/>
            <wp:wrapNone/>
            <wp:docPr id="126" name="Picture 1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26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1F68">
        <w:rPr>
          <w:rFonts w:cs="B Nazanin"/>
          <w:sz w:val="28"/>
          <w:szCs w:val="28"/>
          <w:rtl/>
          <w:lang w:bidi="fa-IR"/>
        </w:rPr>
        <w:tab/>
      </w:r>
    </w:p>
    <w:p w14:paraId="2B8A0EFE" w14:textId="51CB4508" w:rsidR="00941F68" w:rsidRDefault="00941F68" w:rsidP="00941F68">
      <w:pPr>
        <w:tabs>
          <w:tab w:val="left" w:pos="3192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6A6DDD91" w14:textId="7E241C3E" w:rsidR="00941F68" w:rsidRDefault="00941F68" w:rsidP="00941F68">
      <w:pPr>
        <w:tabs>
          <w:tab w:val="left" w:pos="3192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02A6D961" wp14:editId="03468B69">
                <wp:simplePos x="0" y="0"/>
                <wp:positionH relativeFrom="margin">
                  <wp:posOffset>188970</wp:posOffset>
                </wp:positionH>
                <wp:positionV relativeFrom="paragraph">
                  <wp:posOffset>125240</wp:posOffset>
                </wp:positionV>
                <wp:extent cx="1393130" cy="304800"/>
                <wp:effectExtent l="0" t="8572" r="8572" b="8573"/>
                <wp:wrapNone/>
                <wp:docPr id="482" name="Text Box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39313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EF45975" w14:textId="77777777" w:rsidR="002F3FC5" w:rsidRPr="00804A36" w:rsidRDefault="002F3FC5" w:rsidP="00941F68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lang w:bidi="fa-IR"/>
                              </w:rPr>
                            </w:pPr>
                            <w:r w:rsidRPr="00804A36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lang w:bidi="fa-IR"/>
                              </w:rPr>
                              <w:t>K</w:t>
                            </w:r>
                            <w: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vertAlign w:val="subscript"/>
                                <w:lang w:bidi="fa-IR"/>
                              </w:rPr>
                              <w:t>p</w:t>
                            </w:r>
                            <w:r w:rsidRPr="00804A36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lang w:bidi="fa-IR"/>
                              </w:rPr>
                              <w:t xml:space="preserve"> for roll (degree)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02A6D961" id="Text Box 482" o:spid="_x0000_s1277" type="#_x0000_t202" style="position:absolute;left:0;text-align:left;margin-left:14.9pt;margin-top:9.85pt;width:109.7pt;height:24pt;rotation:-90;z-index:25237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" fillcolor="white [3201]" stroked="f" strokeweight=".5pt">
                <v:textbox>
                  <w:txbxContent>
                    <w:p w14:paraId="2EF45975" w14:textId="77777777" w:rsidR="002F3FC5" w:rsidRPr="00804A36" w:rsidRDefault="002F3FC5" w:rsidP="00941F68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  <w:lang w:bidi="fa-IR"/>
                        </w:rPr>
                      </w:pPr>
                      <w:r w:rsidRPr="00804A36">
                        <w:rPr>
                          <w:rFonts w:asciiTheme="majorBidi" w:hAnsiTheme="majorBidi" w:cstheme="majorBidi"/>
                          <w:sz w:val="24"/>
                          <w:szCs w:val="24"/>
                          <w:lang w:bidi="fa-IR"/>
                        </w:rPr>
                        <w:t>K</w:t>
                      </w:r>
                      <w:r>
                        <w:rPr>
                          <w:rFonts w:asciiTheme="majorBidi" w:hAnsiTheme="majorBidi" w:cstheme="majorBidi"/>
                          <w:sz w:val="24"/>
                          <w:szCs w:val="24"/>
                          <w:vertAlign w:val="subscript"/>
                          <w:lang w:bidi="fa-IR"/>
                        </w:rPr>
                        <w:t>p</w:t>
                      </w:r>
                      <w:r w:rsidRPr="00804A36">
                        <w:rPr>
                          <w:rFonts w:asciiTheme="majorBidi" w:hAnsiTheme="majorBidi" w:cstheme="majorBidi"/>
                          <w:sz w:val="24"/>
                          <w:szCs w:val="24"/>
                          <w:lang w:bidi="fa-IR"/>
                        </w:rPr>
                        <w:t xml:space="preserve"> for roll (degree)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3DA05D4" w14:textId="77777777" w:rsidR="00941F68" w:rsidRPr="00F859E9" w:rsidRDefault="00941F68" w:rsidP="00941F6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2E1E5D0D" w14:textId="77777777" w:rsidR="00941F68" w:rsidRPr="00F859E9" w:rsidRDefault="00941F68" w:rsidP="00941F6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5DE476B1" w14:textId="77777777" w:rsidR="00941F68" w:rsidRPr="00F859E9" w:rsidRDefault="00941F68" w:rsidP="00941F6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20AA3C45" w14:textId="77777777" w:rsidR="00941F68" w:rsidRPr="00F859E9" w:rsidRDefault="00941F68" w:rsidP="00941F6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3DD6DFFC" w14:textId="77777777" w:rsidR="00941F68" w:rsidRPr="00F859E9" w:rsidRDefault="00941F68" w:rsidP="00941F6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2A4F9DF7" wp14:editId="4B6BD868">
                <wp:simplePos x="0" y="0"/>
                <wp:positionH relativeFrom="column">
                  <wp:posOffset>2800119</wp:posOffset>
                </wp:positionH>
                <wp:positionV relativeFrom="paragraph">
                  <wp:posOffset>83820</wp:posOffset>
                </wp:positionV>
                <wp:extent cx="701040" cy="251460"/>
                <wp:effectExtent l="0" t="0" r="3810" b="0"/>
                <wp:wrapNone/>
                <wp:docPr id="483" name="Text Box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104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EC6449B" w14:textId="77777777" w:rsidR="002F3FC5" w:rsidRPr="00804A36" w:rsidRDefault="002F3FC5" w:rsidP="00941F68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804A36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>
            <w:pict>
              <v:shape w14:anchorId="2A4F9DF7" id="Text Box 483" o:spid="_x0000_s1278" type="#_x0000_t202" style="position:absolute;left:0;text-align:left;margin-left:220.5pt;margin-top:6.6pt;width:55.2pt;height:19.8pt;z-index:252375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" fillcolor="white [3201]" stroked="f" strokeweight=".5pt">
                <v:textbox>
                  <w:txbxContent>
                    <w:p w14:paraId="1EC6449B" w14:textId="77777777" w:rsidR="002F3FC5" w:rsidRPr="00804A36" w:rsidRDefault="002F3FC5" w:rsidP="00941F68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804A36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</w:p>
    <w:p w14:paraId="775B93DF" w14:textId="5EBB44E8" w:rsidR="00941F68" w:rsidRPr="007F40FF" w:rsidRDefault="00941F68" w:rsidP="00941F68">
      <w:pPr>
        <w:bidi/>
        <w:spacing w:line="276" w:lineRule="auto"/>
        <w:jc w:val="center"/>
        <w:rPr>
          <w:rFonts w:cs="B Nazanin"/>
          <w:sz w:val="24"/>
          <w:szCs w:val="24"/>
          <w:lang w:bidi="fa-IR"/>
        </w:rPr>
      </w:pPr>
      <w:bookmarkStart w:id="871" w:name="_Hlk96695386"/>
      <w:r w:rsidRPr="00BD0DE9">
        <w:rPr>
          <w:rFonts w:cs="B Nazanin" w:hint="cs"/>
          <w:sz w:val="24"/>
          <w:szCs w:val="24"/>
          <w:rtl/>
          <w:lang w:bidi="fa-IR"/>
        </w:rPr>
        <w:t>شکل</w:t>
      </w:r>
      <w:r w:rsidR="00BD0DE9" w:rsidRPr="00BD0DE9">
        <w:rPr>
          <w:rFonts w:cs="B Nazanin" w:hint="cs"/>
          <w:sz w:val="24"/>
          <w:szCs w:val="24"/>
          <w:rtl/>
          <w:lang w:bidi="fa-IR"/>
        </w:rPr>
        <w:t>5-46</w:t>
      </w:r>
      <w:r w:rsidRPr="00BD0DE9">
        <w:rPr>
          <w:rFonts w:cs="B Nazanin" w:hint="cs"/>
          <w:sz w:val="24"/>
          <w:szCs w:val="24"/>
          <w:rtl/>
          <w:lang w:bidi="fa-IR"/>
        </w:rPr>
        <w:t xml:space="preserve">: ضریب </w:t>
      </w:r>
      <w:r w:rsidRPr="007F40FF">
        <w:rPr>
          <w:rFonts w:cs="B Nazanin" w:hint="cs"/>
          <w:sz w:val="24"/>
          <w:szCs w:val="24"/>
          <w:rtl/>
          <w:lang w:bidi="fa-IR"/>
        </w:rPr>
        <w:t>تناسبی کنترل‌کننده فازی زاویه رول</w:t>
      </w:r>
    </w:p>
    <w:bookmarkEnd w:id="871"/>
    <w:p w14:paraId="0F44BD3D" w14:textId="1D15F1B7" w:rsidR="00941F68" w:rsidRPr="00F859E9" w:rsidRDefault="00941F68" w:rsidP="00941F6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5B1C7DF0" w14:textId="517D17F5" w:rsidR="00941F68" w:rsidRDefault="004F0D06" w:rsidP="00941F6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  <w:r>
        <w:rPr>
          <w:noProof/>
        </w:rPr>
        <w:drawing>
          <wp:anchor distT="0" distB="0" distL="114300" distR="114300" simplePos="0" relativeHeight="252413952" behindDoc="0" locked="0" layoutInCell="1" allowOverlap="1" wp14:anchorId="6588A738" wp14:editId="470CE613">
            <wp:simplePos x="0" y="0"/>
            <wp:positionH relativeFrom="margin">
              <wp:align>center</wp:align>
            </wp:positionH>
            <wp:positionV relativeFrom="paragraph">
              <wp:posOffset>61422</wp:posOffset>
            </wp:positionV>
            <wp:extent cx="3858768" cy="3017520"/>
            <wp:effectExtent l="0" t="0" r="8890" b="0"/>
            <wp:wrapNone/>
            <wp:docPr id="512" name="Picture 5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1F68"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0F71E899" wp14:editId="54B8989F">
                <wp:simplePos x="0" y="0"/>
                <wp:positionH relativeFrom="column">
                  <wp:posOffset>4287000</wp:posOffset>
                </wp:positionH>
                <wp:positionV relativeFrom="paragraph">
                  <wp:posOffset>179994</wp:posOffset>
                </wp:positionV>
                <wp:extent cx="394855" cy="249382"/>
                <wp:effectExtent l="0" t="0" r="5715" b="0"/>
                <wp:wrapNone/>
                <wp:docPr id="513" name="Text Box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855" cy="2493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CA21CA0" w14:textId="554E0045" w:rsidR="002F3FC5" w:rsidRPr="00941F68" w:rsidRDefault="002F3FC5">
                            <w:pPr>
                              <w:rPr>
                                <w:b/>
                                <w:bCs/>
                                <w:vertAlign w:val="subscript"/>
                              </w:rPr>
                            </w:pPr>
                            <w:r w:rsidRPr="00941F68">
                              <w:rPr>
                                <w:b/>
                                <w:bCs/>
                              </w:rPr>
                              <w:t>K</w:t>
                            </w:r>
                            <w:r w:rsidRPr="00941F68">
                              <w:rPr>
                                <w:b/>
                                <w:bCs/>
                                <w:vertAlign w:val="subscript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0F71E899" id="Text Box 513" o:spid="_x0000_s1279" type="#_x0000_t202" style="position:absolute;left:0;text-align:left;margin-left:337.55pt;margin-top:14.15pt;width:31.1pt;height:19.65pt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" fillcolor="white [3201]" stroked="f" strokeweight=".5pt">
                <v:textbox>
                  <w:txbxContent>
                    <w:p w14:paraId="4CA21CA0" w14:textId="554E0045" w:rsidR="002F3FC5" w:rsidRPr="00941F68" w:rsidRDefault="002F3FC5">
                      <w:pPr>
                        <w:rPr>
                          <w:b/>
                          <w:bCs/>
                          <w:vertAlign w:val="subscript"/>
                        </w:rPr>
                      </w:pPr>
                      <w:r w:rsidRPr="00941F68">
                        <w:rPr>
                          <w:b/>
                          <w:bCs/>
                        </w:rPr>
                        <w:t>K</w:t>
                      </w:r>
                      <w:r w:rsidRPr="00941F68">
                        <w:rPr>
                          <w:b/>
                          <w:bCs/>
                          <w:vertAlign w:val="subscript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</w:p>
    <w:p w14:paraId="6F18438A" w14:textId="32B62836" w:rsidR="00941F68" w:rsidRDefault="00941F68" w:rsidP="00941F6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0D683319" w14:textId="63A84139" w:rsidR="00941F68" w:rsidRDefault="00941F68" w:rsidP="00941F68">
      <w:pPr>
        <w:tabs>
          <w:tab w:val="left" w:pos="3684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rtl/>
          <w:lang w:bidi="fa-IR"/>
        </w:rPr>
        <w:tab/>
      </w:r>
    </w:p>
    <w:p w14:paraId="13B41881" w14:textId="588DB660" w:rsidR="00941F68" w:rsidRDefault="00F24FBE" w:rsidP="00941F68">
      <w:pPr>
        <w:tabs>
          <w:tab w:val="left" w:pos="3684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0E699622" wp14:editId="2B4AA60F">
                <wp:simplePos x="0" y="0"/>
                <wp:positionH relativeFrom="page">
                  <wp:posOffset>1073814</wp:posOffset>
                </wp:positionH>
                <wp:positionV relativeFrom="paragraph">
                  <wp:posOffset>268923</wp:posOffset>
                </wp:positionV>
                <wp:extent cx="1430021" cy="272415"/>
                <wp:effectExtent l="7302" t="0" r="6033" b="6032"/>
                <wp:wrapNone/>
                <wp:docPr id="484" name="Text Box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430021" cy="2724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353A18A" w14:textId="77777777" w:rsidR="002F3FC5" w:rsidRPr="00F859E9" w:rsidRDefault="002F3FC5" w:rsidP="00941F68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F859E9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K</w:t>
                            </w:r>
                            <w: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vertAlign w:val="subscript"/>
                              </w:rPr>
                              <w:t>d</w:t>
                            </w:r>
                            <w:r w:rsidRPr="00F859E9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for roll (degree)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0E699622" id="Text Box 484" o:spid="_x0000_s1280" type="#_x0000_t202" style="position:absolute;left:0;text-align:left;margin-left:84.55pt;margin-top:21.2pt;width:112.6pt;height:21.45pt;rotation:-90;z-index:252378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" fillcolor="white [3201]" stroked="f" strokeweight=".5pt">
                <v:textbox>
                  <w:txbxContent>
                    <w:p w14:paraId="1353A18A" w14:textId="77777777" w:rsidR="002F3FC5" w:rsidRPr="00F859E9" w:rsidRDefault="002F3FC5" w:rsidP="00941F68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F859E9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K</w:t>
                      </w:r>
                      <w:r>
                        <w:rPr>
                          <w:rFonts w:asciiTheme="majorBidi" w:hAnsiTheme="majorBidi" w:cstheme="majorBidi"/>
                          <w:sz w:val="24"/>
                          <w:szCs w:val="24"/>
                          <w:vertAlign w:val="subscript"/>
                        </w:rPr>
                        <w:t>d</w:t>
                      </w:r>
                      <w:r w:rsidRPr="00F859E9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for roll (degree)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11024DA1" w14:textId="4EF7F9B6" w:rsidR="00941F68" w:rsidRDefault="00941F68" w:rsidP="00941F68">
      <w:pPr>
        <w:tabs>
          <w:tab w:val="left" w:pos="3684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6FF36CBE" w14:textId="55657EA7" w:rsidR="00941F68" w:rsidRDefault="00941F68" w:rsidP="00941F68">
      <w:pPr>
        <w:tabs>
          <w:tab w:val="left" w:pos="3684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52AA7BCC" w14:textId="1B77250E" w:rsidR="00941F68" w:rsidRDefault="00941F68" w:rsidP="00941F68">
      <w:pPr>
        <w:tabs>
          <w:tab w:val="left" w:pos="3684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5A18882C" w14:textId="77777777" w:rsidR="00941F68" w:rsidRDefault="00941F68" w:rsidP="00941F68">
      <w:pPr>
        <w:tabs>
          <w:tab w:val="left" w:pos="3684"/>
        </w:tabs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03E58DEB" w14:textId="14AF1290" w:rsidR="00941F68" w:rsidRPr="00F24FBE" w:rsidRDefault="00F24FBE" w:rsidP="00F24FBE">
      <w:pPr>
        <w:tabs>
          <w:tab w:val="left" w:pos="3684"/>
        </w:tabs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43503CDA" wp14:editId="4E96D91A">
                <wp:simplePos x="0" y="0"/>
                <wp:positionH relativeFrom="column">
                  <wp:posOffset>2923309</wp:posOffset>
                </wp:positionH>
                <wp:positionV relativeFrom="paragraph">
                  <wp:posOffset>76257</wp:posOffset>
                </wp:positionV>
                <wp:extent cx="685800" cy="270163"/>
                <wp:effectExtent l="0" t="0" r="0" b="0"/>
                <wp:wrapNone/>
                <wp:docPr id="485" name="Text Box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701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38FDF95" w14:textId="77777777" w:rsidR="002F3FC5" w:rsidRPr="00F859E9" w:rsidRDefault="002F3FC5" w:rsidP="00941F68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F859E9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43503CDA" id="Text Box 485" o:spid="_x0000_s1281" type="#_x0000_t202" style="position:absolute;left:0;text-align:left;margin-left:230.2pt;margin-top:6pt;width:54pt;height:21.25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" fillcolor="white [3201]" stroked="f" strokeweight=".5pt">
                <v:textbox>
                  <w:txbxContent>
                    <w:p w14:paraId="738FDF95" w14:textId="77777777" w:rsidR="002F3FC5" w:rsidRPr="00F859E9" w:rsidRDefault="002F3FC5" w:rsidP="00941F68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F859E9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</w:p>
    <w:p w14:paraId="53D6EB4E" w14:textId="2893B0AA" w:rsidR="00941F68" w:rsidRDefault="00941F68" w:rsidP="00F24FBE">
      <w:pPr>
        <w:tabs>
          <w:tab w:val="left" w:pos="3684"/>
        </w:tabs>
        <w:bidi/>
        <w:spacing w:line="276" w:lineRule="auto"/>
        <w:jc w:val="center"/>
        <w:rPr>
          <w:rFonts w:cs="B Nazanin"/>
          <w:sz w:val="28"/>
          <w:szCs w:val="28"/>
          <w:lang w:bidi="fa-IR"/>
        </w:rPr>
      </w:pPr>
      <w:bookmarkStart w:id="872" w:name="_Hlk96695398"/>
      <w:r w:rsidRPr="007D1B75">
        <w:rPr>
          <w:rFonts w:cs="B Nazanin" w:hint="cs"/>
          <w:sz w:val="24"/>
          <w:szCs w:val="24"/>
          <w:rtl/>
          <w:lang w:bidi="fa-IR"/>
        </w:rPr>
        <w:t>شکل</w:t>
      </w:r>
      <w:r w:rsidR="007D1B75" w:rsidRPr="007D1B75">
        <w:rPr>
          <w:rFonts w:cs="B Nazanin" w:hint="cs"/>
          <w:sz w:val="24"/>
          <w:szCs w:val="24"/>
          <w:rtl/>
          <w:lang w:bidi="fa-IR"/>
        </w:rPr>
        <w:t>5-47</w:t>
      </w:r>
      <w:r w:rsidRPr="007D1B75">
        <w:rPr>
          <w:rFonts w:cs="B Nazanin" w:hint="cs"/>
          <w:sz w:val="24"/>
          <w:szCs w:val="24"/>
          <w:rtl/>
          <w:lang w:bidi="fa-IR"/>
        </w:rPr>
        <w:t xml:space="preserve">: </w:t>
      </w:r>
      <w:r w:rsidRPr="007F40FF">
        <w:rPr>
          <w:rFonts w:cs="B Nazanin" w:hint="cs"/>
          <w:sz w:val="24"/>
          <w:szCs w:val="24"/>
          <w:rtl/>
          <w:lang w:bidi="fa-IR"/>
        </w:rPr>
        <w:t xml:space="preserve">ضریب </w:t>
      </w:r>
      <w:r>
        <w:rPr>
          <w:rFonts w:cs="B Nazanin" w:hint="cs"/>
          <w:sz w:val="24"/>
          <w:szCs w:val="24"/>
          <w:rtl/>
          <w:lang w:bidi="fa-IR"/>
        </w:rPr>
        <w:t>مشتق‌گیر</w:t>
      </w:r>
      <w:r w:rsidRPr="007F40FF">
        <w:rPr>
          <w:rFonts w:cs="B Nazanin" w:hint="cs"/>
          <w:sz w:val="24"/>
          <w:szCs w:val="24"/>
          <w:rtl/>
          <w:lang w:bidi="fa-IR"/>
        </w:rPr>
        <w:t>کنترل‌کننده فازی زاویه رول</w:t>
      </w:r>
    </w:p>
    <w:bookmarkEnd w:id="872"/>
    <w:p w14:paraId="770DEF64" w14:textId="7547D05B" w:rsidR="00941F68" w:rsidRDefault="00941F68" w:rsidP="00941F68">
      <w:pPr>
        <w:tabs>
          <w:tab w:val="left" w:pos="3684"/>
        </w:tabs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66ED1D86" w14:textId="51A0241B" w:rsidR="00F24FBE" w:rsidRDefault="00715D4E" w:rsidP="00F24FBE">
      <w:pPr>
        <w:tabs>
          <w:tab w:val="left" w:pos="3684"/>
        </w:tabs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  <w:r>
        <w:rPr>
          <w:noProof/>
        </w:rPr>
        <w:drawing>
          <wp:anchor distT="0" distB="0" distL="114300" distR="114300" simplePos="0" relativeHeight="252416000" behindDoc="0" locked="0" layoutInCell="1" allowOverlap="1" wp14:anchorId="69DE8327" wp14:editId="5F79FF9F">
            <wp:simplePos x="0" y="0"/>
            <wp:positionH relativeFrom="column">
              <wp:posOffset>1134399</wp:posOffset>
            </wp:positionH>
            <wp:positionV relativeFrom="paragraph">
              <wp:posOffset>111933</wp:posOffset>
            </wp:positionV>
            <wp:extent cx="3858260" cy="3082636"/>
            <wp:effectExtent l="0" t="0" r="8890" b="3810"/>
            <wp:wrapNone/>
            <wp:docPr id="514" name="Picture 5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260" cy="30826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8C269C" w14:textId="18E62EDA" w:rsidR="00F24FBE" w:rsidRDefault="00F24FBE" w:rsidP="00F24FBE">
      <w:pPr>
        <w:tabs>
          <w:tab w:val="left" w:pos="3684"/>
        </w:tabs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31C35B52" w14:textId="64327827" w:rsidR="00F24FBE" w:rsidRDefault="00F24FBE" w:rsidP="00F24FBE">
      <w:pPr>
        <w:tabs>
          <w:tab w:val="left" w:pos="3684"/>
        </w:tabs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5CE8203E" w14:textId="7F3855D8" w:rsidR="00F24FBE" w:rsidRDefault="004F0D06" w:rsidP="00F24FBE">
      <w:pPr>
        <w:tabs>
          <w:tab w:val="left" w:pos="3684"/>
        </w:tabs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  <w:r>
        <w:rPr>
          <w:rFonts w:cs="B Nazani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7F3DBDB8" wp14:editId="6132449A">
                <wp:simplePos x="0" y="0"/>
                <wp:positionH relativeFrom="column">
                  <wp:posOffset>315480</wp:posOffset>
                </wp:positionH>
                <wp:positionV relativeFrom="paragraph">
                  <wp:posOffset>337358</wp:posOffset>
                </wp:positionV>
                <wp:extent cx="1475105" cy="290772"/>
                <wp:effectExtent l="1905" t="0" r="0" b="0"/>
                <wp:wrapNone/>
                <wp:docPr id="516" name="Text Box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475105" cy="2907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25DAACD" w14:textId="3BD6D33F" w:rsidR="002F3FC5" w:rsidRPr="001B32B9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1B32B9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K</w:t>
                            </w:r>
                            <w:r w:rsidRPr="001B32B9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vertAlign w:val="subscript"/>
                              </w:rPr>
                              <w:t xml:space="preserve">i </w:t>
                            </w:r>
                            <w:r w:rsidRPr="001B32B9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for Roll (degree)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7F3DBDB8" id="Text Box 516" o:spid="_x0000_s1282" type="#_x0000_t202" style="position:absolute;left:0;text-align:left;margin-left:24.85pt;margin-top:26.55pt;width:116.15pt;height:22.9pt;rotation:-90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" fillcolor="white [3201]" stroked="f" strokeweight=".5pt">
                <v:textbox>
                  <w:txbxContent>
                    <w:p w14:paraId="125DAACD" w14:textId="3BD6D33F" w:rsidR="002F3FC5" w:rsidRPr="001B32B9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1B32B9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K</w:t>
                      </w:r>
                      <w:r w:rsidRPr="001B32B9">
                        <w:rPr>
                          <w:rFonts w:asciiTheme="majorBidi" w:hAnsiTheme="majorBidi" w:cstheme="majorBidi"/>
                          <w:sz w:val="24"/>
                          <w:szCs w:val="24"/>
                          <w:vertAlign w:val="subscript"/>
                        </w:rPr>
                        <w:t xml:space="preserve">i </w:t>
                      </w:r>
                      <w:r w:rsidRPr="001B32B9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for Roll (degree)</w:t>
                      </w:r>
                    </w:p>
                  </w:txbxContent>
                </v:textbox>
              </v:shape>
            </w:pict>
          </mc:Fallback>
        </mc:AlternateContent>
      </w:r>
    </w:p>
    <w:p w14:paraId="6D22982C" w14:textId="35529740" w:rsidR="00F24FBE" w:rsidRDefault="00F24FBE" w:rsidP="00F24FBE">
      <w:pPr>
        <w:tabs>
          <w:tab w:val="left" w:pos="3684"/>
        </w:tabs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77CB2528" w14:textId="13D67413" w:rsidR="00F24FBE" w:rsidRDefault="00F24FBE" w:rsidP="00F24FBE">
      <w:pPr>
        <w:tabs>
          <w:tab w:val="left" w:pos="3684"/>
        </w:tabs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640D8E37" w14:textId="7715C1D3" w:rsidR="00F24FBE" w:rsidRDefault="00F24FBE" w:rsidP="00F24FBE">
      <w:pPr>
        <w:tabs>
          <w:tab w:val="left" w:pos="3684"/>
        </w:tabs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18B9A06F" w14:textId="0B4D1A7D" w:rsidR="00F24FBE" w:rsidRDefault="00F24FBE" w:rsidP="00F24FBE">
      <w:pPr>
        <w:tabs>
          <w:tab w:val="left" w:pos="3684"/>
        </w:tabs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77613BFD" w14:textId="02AC89F7" w:rsidR="001B32B9" w:rsidRDefault="001B32B9" w:rsidP="001B32B9">
      <w:pPr>
        <w:tabs>
          <w:tab w:val="left" w:pos="3684"/>
        </w:tabs>
        <w:bidi/>
        <w:spacing w:line="276" w:lineRule="auto"/>
        <w:jc w:val="center"/>
        <w:rPr>
          <w:rFonts w:cs="B Nazanin"/>
          <w:sz w:val="28"/>
          <w:szCs w:val="28"/>
          <w:rtl/>
          <w:lang w:bidi="fa-IR"/>
        </w:rPr>
      </w:pPr>
    </w:p>
    <w:p w14:paraId="2ED84979" w14:textId="303589D8" w:rsidR="004F0D06" w:rsidRDefault="004F0D06" w:rsidP="004F0D06">
      <w:pPr>
        <w:tabs>
          <w:tab w:val="left" w:pos="3684"/>
        </w:tabs>
        <w:bidi/>
        <w:spacing w:line="276" w:lineRule="auto"/>
        <w:jc w:val="center"/>
        <w:rPr>
          <w:rFonts w:cs="B Nazanin"/>
          <w:color w:val="C00000"/>
          <w:sz w:val="24"/>
          <w:szCs w:val="24"/>
          <w:rtl/>
          <w:lang w:bidi="fa-IR"/>
        </w:rPr>
      </w:pPr>
      <w:r>
        <w:rPr>
          <w:rFonts w:cs="B Nazani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3ABB31F8" wp14:editId="2DD63624">
                <wp:simplePos x="0" y="0"/>
                <wp:positionH relativeFrom="column">
                  <wp:posOffset>2713990</wp:posOffset>
                </wp:positionH>
                <wp:positionV relativeFrom="paragraph">
                  <wp:posOffset>2540</wp:posOffset>
                </wp:positionV>
                <wp:extent cx="720090" cy="255905"/>
                <wp:effectExtent l="0" t="0" r="3810" b="0"/>
                <wp:wrapNone/>
                <wp:docPr id="515" name="Text Box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0090" cy="2559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FAF3694" w14:textId="46816125" w:rsidR="002F3FC5" w:rsidRPr="001B32B9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1B32B9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3ABB31F8" id="Text Box 515" o:spid="_x0000_s1283" type="#_x0000_t202" style="position:absolute;left:0;text-align:left;margin-left:213.7pt;margin-top:.2pt;width:56.7pt;height:20.15pt;z-index:2524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" fillcolor="white [3201]" stroked="f" strokeweight=".5pt">
                <v:textbox>
                  <w:txbxContent>
                    <w:p w14:paraId="1FAF3694" w14:textId="46816125" w:rsidR="002F3FC5" w:rsidRPr="001B32B9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1B32B9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</w:p>
    <w:p w14:paraId="11574C45" w14:textId="265669CB" w:rsidR="001B32B9" w:rsidRDefault="001B32B9" w:rsidP="004F0D06">
      <w:pPr>
        <w:tabs>
          <w:tab w:val="left" w:pos="3684"/>
        </w:tabs>
        <w:bidi/>
        <w:spacing w:line="276" w:lineRule="auto"/>
        <w:jc w:val="center"/>
        <w:rPr>
          <w:rFonts w:cs="B Nazanin"/>
          <w:sz w:val="28"/>
          <w:szCs w:val="28"/>
          <w:rtl/>
          <w:lang w:bidi="fa-IR"/>
        </w:rPr>
      </w:pPr>
      <w:bookmarkStart w:id="873" w:name="_Hlk96695404"/>
      <w:r w:rsidRPr="007D1B75">
        <w:rPr>
          <w:rFonts w:cs="B Nazanin" w:hint="cs"/>
          <w:sz w:val="24"/>
          <w:szCs w:val="24"/>
          <w:rtl/>
          <w:lang w:bidi="fa-IR"/>
        </w:rPr>
        <w:t>شکل</w:t>
      </w:r>
      <w:r w:rsidR="007D1B75" w:rsidRPr="007D1B75">
        <w:rPr>
          <w:rFonts w:cs="B Nazanin" w:hint="cs"/>
          <w:sz w:val="24"/>
          <w:szCs w:val="24"/>
          <w:rtl/>
          <w:lang w:bidi="fa-IR"/>
        </w:rPr>
        <w:t>5-48</w:t>
      </w:r>
      <w:r w:rsidRPr="007D1B75">
        <w:rPr>
          <w:rFonts w:cs="B Nazanin" w:hint="cs"/>
          <w:sz w:val="24"/>
          <w:szCs w:val="24"/>
          <w:rtl/>
          <w:lang w:bidi="fa-IR"/>
        </w:rPr>
        <w:t xml:space="preserve">: </w:t>
      </w:r>
      <w:r w:rsidRPr="007F40FF">
        <w:rPr>
          <w:rFonts w:cs="B Nazanin" w:hint="cs"/>
          <w:sz w:val="24"/>
          <w:szCs w:val="24"/>
          <w:rtl/>
          <w:lang w:bidi="fa-IR"/>
        </w:rPr>
        <w:t xml:space="preserve">ضریب </w:t>
      </w:r>
      <w:r>
        <w:rPr>
          <w:rFonts w:cs="B Nazanin" w:hint="cs"/>
          <w:sz w:val="24"/>
          <w:szCs w:val="24"/>
          <w:rtl/>
          <w:lang w:bidi="fa-IR"/>
        </w:rPr>
        <w:t>انتگرال‌گیر</w:t>
      </w:r>
      <w:r w:rsidRPr="007F40FF">
        <w:rPr>
          <w:rFonts w:cs="B Nazanin" w:hint="cs"/>
          <w:sz w:val="24"/>
          <w:szCs w:val="24"/>
          <w:rtl/>
          <w:lang w:bidi="fa-IR"/>
        </w:rPr>
        <w:t>کنترل‌کننده فازی زاویه رول</w:t>
      </w:r>
    </w:p>
    <w:bookmarkEnd w:id="873"/>
    <w:p w14:paraId="2F4E2F35" w14:textId="1B0FD31D" w:rsidR="00941F68" w:rsidRDefault="00941F68" w:rsidP="004F0D06">
      <w:pPr>
        <w:tabs>
          <w:tab w:val="left" w:pos="3684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ضرایب کنترل‌کننده فازی طراحی‌شده برای زاویه پیچ مطابق </w:t>
      </w:r>
      <w:r w:rsidRPr="007D1B75">
        <w:rPr>
          <w:rFonts w:cs="B Nazanin" w:hint="cs"/>
          <w:sz w:val="28"/>
          <w:szCs w:val="28"/>
          <w:rtl/>
          <w:lang w:bidi="fa-IR"/>
        </w:rPr>
        <w:t>شکل</w:t>
      </w:r>
      <w:r w:rsidR="007D1B75" w:rsidRPr="007D1B75">
        <w:rPr>
          <w:rFonts w:cs="B Nazanin" w:hint="cs"/>
          <w:sz w:val="28"/>
          <w:szCs w:val="28"/>
          <w:rtl/>
          <w:lang w:bidi="fa-IR"/>
        </w:rPr>
        <w:t>5-49،</w:t>
      </w:r>
      <w:r w:rsidRPr="007D1B75">
        <w:rPr>
          <w:rFonts w:cs="B Nazanin" w:hint="cs"/>
          <w:sz w:val="28"/>
          <w:szCs w:val="28"/>
          <w:rtl/>
          <w:lang w:bidi="fa-IR"/>
        </w:rPr>
        <w:t xml:space="preserve"> شکل</w:t>
      </w:r>
      <w:r w:rsidR="007D1B75" w:rsidRPr="007D1B75">
        <w:rPr>
          <w:rFonts w:cs="B Nazanin" w:hint="cs"/>
          <w:sz w:val="28"/>
          <w:szCs w:val="28"/>
          <w:rtl/>
          <w:lang w:bidi="fa-IR"/>
        </w:rPr>
        <w:t>5-50</w:t>
      </w:r>
      <w:r w:rsidR="001B32B9" w:rsidRPr="007D1B75">
        <w:rPr>
          <w:rFonts w:cs="B Nazanin" w:hint="cs"/>
          <w:sz w:val="28"/>
          <w:szCs w:val="28"/>
          <w:rtl/>
          <w:lang w:bidi="fa-IR"/>
        </w:rPr>
        <w:t xml:space="preserve"> و شکل</w:t>
      </w:r>
      <w:r w:rsidR="007D1B75" w:rsidRPr="007D1B75">
        <w:rPr>
          <w:rFonts w:cs="B Nazanin" w:hint="cs"/>
          <w:sz w:val="28"/>
          <w:szCs w:val="28"/>
          <w:rtl/>
          <w:lang w:bidi="fa-IR"/>
        </w:rPr>
        <w:t>5-51</w:t>
      </w:r>
      <w:r w:rsidRPr="007D1B75">
        <w:rPr>
          <w:rFonts w:cs="B Nazanin" w:hint="cs"/>
          <w:sz w:val="28"/>
          <w:szCs w:val="28"/>
          <w:rtl/>
          <w:lang w:bidi="fa-IR"/>
        </w:rPr>
        <w:t xml:space="preserve"> می باشد.</w:t>
      </w:r>
    </w:p>
    <w:p w14:paraId="6575D241" w14:textId="3B8F84EE" w:rsidR="00941F68" w:rsidRDefault="00E17439" w:rsidP="00941F68">
      <w:pPr>
        <w:tabs>
          <w:tab w:val="left" w:pos="3684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2419072" behindDoc="0" locked="0" layoutInCell="1" allowOverlap="1" wp14:anchorId="393FA527" wp14:editId="27DB1E81">
            <wp:simplePos x="0" y="0"/>
            <wp:positionH relativeFrom="column">
              <wp:posOffset>1195619</wp:posOffset>
            </wp:positionH>
            <wp:positionV relativeFrom="page">
              <wp:posOffset>1324436</wp:posOffset>
            </wp:positionV>
            <wp:extent cx="3858260" cy="3017520"/>
            <wp:effectExtent l="0" t="0" r="8890" b="0"/>
            <wp:wrapNone/>
            <wp:docPr id="519" name="Picture 5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26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0FE4D2" w14:textId="7CCC2B93" w:rsidR="00941F68" w:rsidRPr="00457402" w:rsidRDefault="00941F68" w:rsidP="00941F6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20CA4AFF" w14:textId="30C61E92" w:rsidR="00941F68" w:rsidRPr="00457402" w:rsidRDefault="00941F68" w:rsidP="00941F6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0BABD21C" w14:textId="24940FB3" w:rsidR="00941F68" w:rsidRPr="00457402" w:rsidRDefault="00941F68" w:rsidP="00941F6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  <w:r>
        <w:rPr>
          <w:rFonts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713783FB" wp14:editId="79CF2672">
                <wp:simplePos x="0" y="0"/>
                <wp:positionH relativeFrom="column">
                  <wp:posOffset>300643</wp:posOffset>
                </wp:positionH>
                <wp:positionV relativeFrom="paragraph">
                  <wp:posOffset>200517</wp:posOffset>
                </wp:positionV>
                <wp:extent cx="1469332" cy="317589"/>
                <wp:effectExtent l="4128" t="0" r="2222" b="2223"/>
                <wp:wrapNone/>
                <wp:docPr id="486" name="Text Box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469332" cy="3175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A05E95F" w14:textId="77777777" w:rsidR="002F3FC5" w:rsidRPr="00457402" w:rsidRDefault="002F3FC5" w:rsidP="00941F68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457402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K</w:t>
                            </w:r>
                            <w: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vertAlign w:val="subscript"/>
                              </w:rPr>
                              <w:t>p</w:t>
                            </w:r>
                            <w:r w:rsidRPr="00457402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for pitch (degree)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713783FB" id="Text Box 486" o:spid="_x0000_s1284" type="#_x0000_t202" style="position:absolute;left:0;text-align:left;margin-left:23.65pt;margin-top:15.8pt;width:115.7pt;height:25pt;rotation:-90;z-index:2523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" fillcolor="white [3201]" stroked="f" strokeweight=".5pt">
                <v:textbox>
                  <w:txbxContent>
                    <w:p w14:paraId="0A05E95F" w14:textId="77777777" w:rsidR="002F3FC5" w:rsidRPr="00457402" w:rsidRDefault="002F3FC5" w:rsidP="00941F68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457402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K</w:t>
                      </w:r>
                      <w:r>
                        <w:rPr>
                          <w:rFonts w:asciiTheme="majorBidi" w:hAnsiTheme="majorBidi" w:cstheme="majorBidi"/>
                          <w:sz w:val="24"/>
                          <w:szCs w:val="24"/>
                          <w:vertAlign w:val="subscript"/>
                        </w:rPr>
                        <w:t>p</w:t>
                      </w:r>
                      <w:r w:rsidRPr="00457402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for pitch (degree)</w:t>
                      </w:r>
                    </w:p>
                  </w:txbxContent>
                </v:textbox>
              </v:shape>
            </w:pict>
          </mc:Fallback>
        </mc:AlternateContent>
      </w:r>
    </w:p>
    <w:p w14:paraId="59A83BDC" w14:textId="3E1E7338" w:rsidR="00941F68" w:rsidRPr="00457402" w:rsidRDefault="00941F68" w:rsidP="00941F6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260D4FE6" w14:textId="621B93FA" w:rsidR="00941F68" w:rsidRPr="00457402" w:rsidRDefault="00941F68" w:rsidP="00941F6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67BEF063" w14:textId="6F4097FA" w:rsidR="00941F68" w:rsidRPr="00457402" w:rsidRDefault="00941F68" w:rsidP="00941F6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2318EAE5" w14:textId="5B9FCDEE" w:rsidR="00941F68" w:rsidRPr="00457402" w:rsidRDefault="00941F68" w:rsidP="00941F6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0DF8205F" w14:textId="71196BDA" w:rsidR="00941F68" w:rsidRDefault="00941F68" w:rsidP="00941F6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  <w:r>
        <w:rPr>
          <w:rFonts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1B02E3C5" wp14:editId="58E8B5E3">
                <wp:simplePos x="0" y="0"/>
                <wp:positionH relativeFrom="column">
                  <wp:posOffset>2916382</wp:posOffset>
                </wp:positionH>
                <wp:positionV relativeFrom="paragraph">
                  <wp:posOffset>112799</wp:posOffset>
                </wp:positionV>
                <wp:extent cx="685800" cy="266700"/>
                <wp:effectExtent l="0" t="0" r="0" b="0"/>
                <wp:wrapNone/>
                <wp:docPr id="487" name="Text Box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5DF426E" w14:textId="77777777" w:rsidR="002F3FC5" w:rsidRPr="00457402" w:rsidRDefault="002F3FC5" w:rsidP="00941F68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457402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1B02E3C5" id="Text Box 487" o:spid="_x0000_s1285" type="#_x0000_t202" style="position:absolute;left:0;text-align:left;margin-left:229.65pt;margin-top:8.9pt;width:54pt;height:21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" fillcolor="white [3201]" stroked="f" strokeweight=".5pt">
                <v:textbox>
                  <w:txbxContent>
                    <w:p w14:paraId="05DF426E" w14:textId="77777777" w:rsidR="002F3FC5" w:rsidRPr="00457402" w:rsidRDefault="002F3FC5" w:rsidP="00941F68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457402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</w:p>
    <w:p w14:paraId="02FE9370" w14:textId="760C00D9" w:rsidR="00941F68" w:rsidRDefault="00941F68" w:rsidP="00941F68">
      <w:pPr>
        <w:tabs>
          <w:tab w:val="left" w:pos="3972"/>
        </w:tabs>
        <w:bidi/>
        <w:spacing w:line="276" w:lineRule="auto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lang w:bidi="fa-IR"/>
        </w:rPr>
        <w:t xml:space="preserve">                                         </w:t>
      </w:r>
      <w:bookmarkStart w:id="874" w:name="_Hlk96695410"/>
      <w:r w:rsidRPr="00457402">
        <w:rPr>
          <w:rFonts w:cs="B Nazanin" w:hint="cs"/>
          <w:sz w:val="24"/>
          <w:szCs w:val="24"/>
          <w:rtl/>
          <w:lang w:bidi="fa-IR"/>
        </w:rPr>
        <w:t>شکل</w:t>
      </w:r>
      <w:r w:rsidR="007D1B75">
        <w:rPr>
          <w:rFonts w:cs="B Nazanin" w:hint="cs"/>
          <w:sz w:val="24"/>
          <w:szCs w:val="24"/>
          <w:rtl/>
          <w:lang w:bidi="fa-IR"/>
        </w:rPr>
        <w:t>5-49</w:t>
      </w:r>
      <w:r w:rsidRPr="00457402">
        <w:rPr>
          <w:rFonts w:cs="B Nazanin" w:hint="cs"/>
          <w:sz w:val="24"/>
          <w:szCs w:val="24"/>
          <w:rtl/>
          <w:lang w:bidi="fa-IR"/>
        </w:rPr>
        <w:t>:</w:t>
      </w:r>
      <w:r w:rsidRPr="007F40FF">
        <w:rPr>
          <w:rFonts w:cs="B Nazanin" w:hint="cs"/>
          <w:sz w:val="24"/>
          <w:szCs w:val="24"/>
          <w:rtl/>
          <w:lang w:bidi="fa-IR"/>
        </w:rPr>
        <w:t xml:space="preserve"> ضریب تناسبی کنترل‌کننده فازی زاویه </w:t>
      </w:r>
      <w:r>
        <w:rPr>
          <w:rFonts w:cs="B Nazanin" w:hint="cs"/>
          <w:sz w:val="24"/>
          <w:szCs w:val="24"/>
          <w:rtl/>
          <w:lang w:bidi="fa-IR"/>
        </w:rPr>
        <w:t>پیچ</w:t>
      </w:r>
      <w:bookmarkEnd w:id="874"/>
    </w:p>
    <w:p w14:paraId="7B6AE8A1" w14:textId="467F01FE" w:rsidR="00941F68" w:rsidRDefault="001B32B9" w:rsidP="00941F68">
      <w:pPr>
        <w:tabs>
          <w:tab w:val="left" w:pos="2964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2420096" behindDoc="0" locked="0" layoutInCell="1" allowOverlap="1" wp14:anchorId="117C40AC" wp14:editId="52DC9106">
            <wp:simplePos x="0" y="0"/>
            <wp:positionH relativeFrom="column">
              <wp:posOffset>1253317</wp:posOffset>
            </wp:positionH>
            <wp:positionV relativeFrom="paragraph">
              <wp:posOffset>282568</wp:posOffset>
            </wp:positionV>
            <wp:extent cx="3858768" cy="3017520"/>
            <wp:effectExtent l="0" t="0" r="8890" b="0"/>
            <wp:wrapNone/>
            <wp:docPr id="520" name="Picture 5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6B6A7E" w14:textId="77777777" w:rsidR="00941F68" w:rsidRDefault="00941F68" w:rsidP="00941F68">
      <w:pPr>
        <w:tabs>
          <w:tab w:val="left" w:pos="2964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rtl/>
          <w:lang w:bidi="fa-IR"/>
        </w:rPr>
        <w:tab/>
      </w:r>
    </w:p>
    <w:p w14:paraId="66E133DF" w14:textId="77777777" w:rsidR="00941F68" w:rsidRPr="00457402" w:rsidRDefault="00941F68" w:rsidP="00941F6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688FD284" w14:textId="77777777" w:rsidR="00941F68" w:rsidRPr="00457402" w:rsidRDefault="00941F68" w:rsidP="00941F6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708C105B" w14:textId="77777777" w:rsidR="00941F68" w:rsidRPr="00457402" w:rsidRDefault="00941F68" w:rsidP="00941F6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  <w:r>
        <w:rPr>
          <w:rFonts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7A92B3B4" wp14:editId="6904F354">
                <wp:simplePos x="0" y="0"/>
                <wp:positionH relativeFrom="column">
                  <wp:posOffset>296545</wp:posOffset>
                </wp:positionH>
                <wp:positionV relativeFrom="paragraph">
                  <wp:posOffset>3175</wp:posOffset>
                </wp:positionV>
                <wp:extent cx="1506855" cy="274320"/>
                <wp:effectExtent l="6668" t="0" r="4762" b="4763"/>
                <wp:wrapNone/>
                <wp:docPr id="488" name="Text Box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506855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9BBE814" w14:textId="77777777" w:rsidR="002F3FC5" w:rsidRPr="00457402" w:rsidRDefault="002F3FC5" w:rsidP="00941F68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457402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K</w:t>
                            </w:r>
                            <w: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vertAlign w:val="subscript"/>
                              </w:rPr>
                              <w:t>d</w:t>
                            </w:r>
                            <w:r w:rsidRPr="00457402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for pitch (degree)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7A92B3B4" id="Text Box 488" o:spid="_x0000_s1286" type="#_x0000_t202" style="position:absolute;left:0;text-align:left;margin-left:23.35pt;margin-top:.25pt;width:118.65pt;height:21.6pt;rotation:-90;z-index:2523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" fillcolor="white [3201]" stroked="f" strokeweight=".5pt">
                <v:textbox>
                  <w:txbxContent>
                    <w:p w14:paraId="79BBE814" w14:textId="77777777" w:rsidR="002F3FC5" w:rsidRPr="00457402" w:rsidRDefault="002F3FC5" w:rsidP="00941F68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457402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K</w:t>
                      </w:r>
                      <w:r>
                        <w:rPr>
                          <w:rFonts w:asciiTheme="majorBidi" w:hAnsiTheme="majorBidi" w:cstheme="majorBidi"/>
                          <w:sz w:val="24"/>
                          <w:szCs w:val="24"/>
                          <w:vertAlign w:val="subscript"/>
                        </w:rPr>
                        <w:t>d</w:t>
                      </w:r>
                      <w:r w:rsidRPr="00457402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for pitch (degree)</w:t>
                      </w:r>
                    </w:p>
                  </w:txbxContent>
                </v:textbox>
              </v:shape>
            </w:pict>
          </mc:Fallback>
        </mc:AlternateContent>
      </w:r>
    </w:p>
    <w:p w14:paraId="485C5D4F" w14:textId="77777777" w:rsidR="00941F68" w:rsidRPr="00457402" w:rsidRDefault="00941F68" w:rsidP="00941F6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1A74690E" w14:textId="77777777" w:rsidR="00941F68" w:rsidRPr="00457402" w:rsidRDefault="00941F68" w:rsidP="00941F6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7EEF1141" w14:textId="77777777" w:rsidR="00941F68" w:rsidRPr="00457402" w:rsidRDefault="00941F68" w:rsidP="00941F6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3475DC48" w14:textId="77777777" w:rsidR="00941F68" w:rsidRPr="00457402" w:rsidRDefault="00941F68" w:rsidP="00941F6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28907EC3" w14:textId="77777777" w:rsidR="00941F68" w:rsidRPr="00457402" w:rsidRDefault="00941F68" w:rsidP="00941F6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  <w:r>
        <w:rPr>
          <w:rFonts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7DF7CFED" wp14:editId="26F0C550">
                <wp:simplePos x="0" y="0"/>
                <wp:positionH relativeFrom="column">
                  <wp:posOffset>2875511</wp:posOffset>
                </wp:positionH>
                <wp:positionV relativeFrom="paragraph">
                  <wp:posOffset>285866</wp:posOffset>
                </wp:positionV>
                <wp:extent cx="701040" cy="274320"/>
                <wp:effectExtent l="0" t="0" r="3810" b="0"/>
                <wp:wrapNone/>
                <wp:docPr id="489" name="Text Box 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104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499EF5D" w14:textId="77777777" w:rsidR="002F3FC5" w:rsidRPr="00457402" w:rsidRDefault="002F3FC5" w:rsidP="00941F68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457402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>
            <w:pict>
              <v:shape w14:anchorId="7DF7CFED" id="Text Box 489" o:spid="_x0000_s1287" type="#_x0000_t202" style="position:absolute;left:0;text-align:left;margin-left:226.4pt;margin-top:22.5pt;width:55.2pt;height:21.6pt;z-index:252384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" fillcolor="white [3201]" stroked="f" strokeweight=".5pt">
                <v:textbox>
                  <w:txbxContent>
                    <w:p w14:paraId="3499EF5D" w14:textId="77777777" w:rsidR="002F3FC5" w:rsidRPr="00457402" w:rsidRDefault="002F3FC5" w:rsidP="00941F68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457402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</w:p>
    <w:p w14:paraId="4A5BD90E" w14:textId="77777777" w:rsidR="00941F68" w:rsidRDefault="00941F68" w:rsidP="00941F68">
      <w:pPr>
        <w:tabs>
          <w:tab w:val="left" w:pos="3264"/>
        </w:tabs>
        <w:bidi/>
        <w:spacing w:line="276" w:lineRule="auto"/>
        <w:jc w:val="center"/>
        <w:rPr>
          <w:rFonts w:cs="B Nazanin"/>
          <w:sz w:val="28"/>
          <w:szCs w:val="28"/>
          <w:lang w:bidi="fa-IR"/>
        </w:rPr>
      </w:pPr>
    </w:p>
    <w:p w14:paraId="40A2BC3D" w14:textId="00167C2A" w:rsidR="00941F68" w:rsidRDefault="00941F68" w:rsidP="00941F68">
      <w:pPr>
        <w:tabs>
          <w:tab w:val="left" w:pos="3684"/>
        </w:tabs>
        <w:bidi/>
        <w:spacing w:line="276" w:lineRule="auto"/>
        <w:jc w:val="center"/>
        <w:rPr>
          <w:rFonts w:cs="B Nazanin"/>
          <w:sz w:val="28"/>
          <w:szCs w:val="28"/>
          <w:lang w:bidi="fa-IR"/>
        </w:rPr>
      </w:pPr>
      <w:bookmarkStart w:id="875" w:name="_Hlk96695416"/>
      <w:r w:rsidRPr="007D1B75">
        <w:rPr>
          <w:rFonts w:cs="B Nazanin" w:hint="cs"/>
          <w:sz w:val="24"/>
          <w:szCs w:val="24"/>
          <w:rtl/>
          <w:lang w:bidi="fa-IR"/>
        </w:rPr>
        <w:t>شکل</w:t>
      </w:r>
      <w:r w:rsidR="007D1B75" w:rsidRPr="007D1B75">
        <w:rPr>
          <w:rFonts w:cs="B Nazanin" w:hint="cs"/>
          <w:sz w:val="24"/>
          <w:szCs w:val="24"/>
          <w:rtl/>
          <w:lang w:bidi="fa-IR"/>
        </w:rPr>
        <w:t>5-50</w:t>
      </w:r>
      <w:r w:rsidRPr="007D1B75">
        <w:rPr>
          <w:rFonts w:cs="B Nazanin" w:hint="cs"/>
          <w:sz w:val="24"/>
          <w:szCs w:val="24"/>
          <w:rtl/>
          <w:lang w:bidi="fa-IR"/>
        </w:rPr>
        <w:t xml:space="preserve">: </w:t>
      </w:r>
      <w:r w:rsidRPr="007F40FF">
        <w:rPr>
          <w:rFonts w:cs="B Nazanin" w:hint="cs"/>
          <w:sz w:val="24"/>
          <w:szCs w:val="24"/>
          <w:rtl/>
          <w:lang w:bidi="fa-IR"/>
        </w:rPr>
        <w:t xml:space="preserve">ضریب </w:t>
      </w:r>
      <w:r>
        <w:rPr>
          <w:rFonts w:cs="B Nazanin" w:hint="cs"/>
          <w:sz w:val="24"/>
          <w:szCs w:val="24"/>
          <w:rtl/>
          <w:lang w:bidi="fa-IR"/>
        </w:rPr>
        <w:t>مشتق‌گیر</w:t>
      </w:r>
      <w:r w:rsidRPr="007F40FF">
        <w:rPr>
          <w:rFonts w:cs="B Nazanin" w:hint="cs"/>
          <w:sz w:val="24"/>
          <w:szCs w:val="24"/>
          <w:rtl/>
          <w:lang w:bidi="fa-IR"/>
        </w:rPr>
        <w:t xml:space="preserve">کنترل‌کننده فازی زاویه </w:t>
      </w:r>
      <w:r>
        <w:rPr>
          <w:rFonts w:cs="B Nazanin" w:hint="cs"/>
          <w:sz w:val="24"/>
          <w:szCs w:val="24"/>
          <w:rtl/>
          <w:lang w:bidi="fa-IR"/>
        </w:rPr>
        <w:t>پیچ</w:t>
      </w:r>
    </w:p>
    <w:bookmarkEnd w:id="875"/>
    <w:p w14:paraId="0DE6F494" w14:textId="6235057D" w:rsidR="001B32B9" w:rsidRDefault="001B32B9" w:rsidP="00941F68">
      <w:pPr>
        <w:tabs>
          <w:tab w:val="left" w:pos="3264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2421120" behindDoc="0" locked="0" layoutInCell="1" allowOverlap="1" wp14:anchorId="01338F8A" wp14:editId="0C8EACC4">
            <wp:simplePos x="0" y="0"/>
            <wp:positionH relativeFrom="margin">
              <wp:posOffset>1197032</wp:posOffset>
            </wp:positionH>
            <wp:positionV relativeFrom="paragraph">
              <wp:posOffset>103909</wp:posOffset>
            </wp:positionV>
            <wp:extent cx="3858768" cy="3017520"/>
            <wp:effectExtent l="0" t="0" r="8890" b="0"/>
            <wp:wrapNone/>
            <wp:docPr id="521" name="Picture 5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1F68">
        <w:rPr>
          <w:rFonts w:cs="B Nazanin" w:hint="cs"/>
          <w:sz w:val="28"/>
          <w:szCs w:val="28"/>
          <w:rtl/>
          <w:lang w:bidi="fa-IR"/>
        </w:rPr>
        <w:t xml:space="preserve">        </w:t>
      </w:r>
    </w:p>
    <w:p w14:paraId="0F75D5B2" w14:textId="597D94EF" w:rsidR="001B32B9" w:rsidRDefault="001B32B9" w:rsidP="001B32B9">
      <w:pPr>
        <w:tabs>
          <w:tab w:val="left" w:pos="3264"/>
        </w:tabs>
        <w:bidi/>
        <w:spacing w:line="276" w:lineRule="auto"/>
        <w:jc w:val="lowKashida"/>
        <w:rPr>
          <w:noProof/>
          <w:rtl/>
        </w:rPr>
      </w:pPr>
    </w:p>
    <w:p w14:paraId="5B996871" w14:textId="2A80B064" w:rsidR="001B32B9" w:rsidRDefault="001B32B9" w:rsidP="001B32B9">
      <w:pPr>
        <w:tabs>
          <w:tab w:val="left" w:pos="3264"/>
        </w:tabs>
        <w:bidi/>
        <w:spacing w:line="276" w:lineRule="auto"/>
        <w:jc w:val="lowKashida"/>
        <w:rPr>
          <w:noProof/>
          <w:rtl/>
        </w:rPr>
      </w:pPr>
    </w:p>
    <w:p w14:paraId="26EE00DD" w14:textId="25FBB409" w:rsidR="001B32B9" w:rsidRDefault="001B32B9" w:rsidP="001B32B9">
      <w:pPr>
        <w:tabs>
          <w:tab w:val="left" w:pos="3264"/>
        </w:tabs>
        <w:bidi/>
        <w:spacing w:line="276" w:lineRule="auto"/>
        <w:jc w:val="lowKashida"/>
        <w:rPr>
          <w:noProof/>
          <w:rtl/>
        </w:rPr>
      </w:pPr>
      <w:r>
        <w:rPr>
          <w:noProof/>
          <w:rtl/>
        </w:rPr>
        <mc:AlternateContent>
          <mc:Choice Requires="wps">
            <w:drawing>
              <wp:anchor distT="0" distB="0" distL="114300" distR="114300" simplePos="0" relativeHeight="252423168" behindDoc="0" locked="0" layoutInCell="1" allowOverlap="1" wp14:anchorId="6A4A6A95" wp14:editId="1E6B1D91">
                <wp:simplePos x="0" y="0"/>
                <wp:positionH relativeFrom="column">
                  <wp:posOffset>310832</wp:posOffset>
                </wp:positionH>
                <wp:positionV relativeFrom="paragraph">
                  <wp:posOffset>277064</wp:posOffset>
                </wp:positionV>
                <wp:extent cx="1461655" cy="311727"/>
                <wp:effectExtent l="3493" t="0" r="9207" b="9208"/>
                <wp:wrapNone/>
                <wp:docPr id="523" name="Text Box 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461655" cy="3117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EB889E4" w14:textId="7ED71278" w:rsidR="002F3FC5" w:rsidRPr="001B32B9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1B32B9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K</w:t>
                            </w:r>
                            <w:r w:rsidRPr="001B32B9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vertAlign w:val="subscript"/>
                              </w:rPr>
                              <w:t>i</w:t>
                            </w:r>
                            <w:r w:rsidRPr="001B32B9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for pitch (degree)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6A4A6A95" id="Text Box 523" o:spid="_x0000_s1288" type="#_x0000_t202" style="position:absolute;left:0;text-align:left;margin-left:24.45pt;margin-top:21.8pt;width:115.1pt;height:24.55pt;rotation:-90;z-index:25242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" fillcolor="white [3201]" stroked="f" strokeweight=".5pt">
                <v:textbox>
                  <w:txbxContent>
                    <w:p w14:paraId="7EB889E4" w14:textId="7ED71278" w:rsidR="002F3FC5" w:rsidRPr="001B32B9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1B32B9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K</w:t>
                      </w:r>
                      <w:r w:rsidRPr="001B32B9">
                        <w:rPr>
                          <w:rFonts w:asciiTheme="majorBidi" w:hAnsiTheme="majorBidi" w:cstheme="majorBidi"/>
                          <w:sz w:val="24"/>
                          <w:szCs w:val="24"/>
                          <w:vertAlign w:val="subscript"/>
                        </w:rPr>
                        <w:t>i</w:t>
                      </w:r>
                      <w:r w:rsidRPr="001B32B9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for pitch (degree)</w:t>
                      </w:r>
                    </w:p>
                  </w:txbxContent>
                </v:textbox>
              </v:shape>
            </w:pict>
          </mc:Fallback>
        </mc:AlternateContent>
      </w:r>
    </w:p>
    <w:p w14:paraId="108A624E" w14:textId="6E40FDDD" w:rsidR="001B32B9" w:rsidRDefault="001B32B9" w:rsidP="001B32B9">
      <w:pPr>
        <w:tabs>
          <w:tab w:val="left" w:pos="3264"/>
        </w:tabs>
        <w:bidi/>
        <w:spacing w:line="276" w:lineRule="auto"/>
        <w:jc w:val="lowKashida"/>
        <w:rPr>
          <w:noProof/>
          <w:rtl/>
        </w:rPr>
      </w:pPr>
    </w:p>
    <w:p w14:paraId="58DD0DA9" w14:textId="77777777" w:rsidR="001B32B9" w:rsidRDefault="001B32B9" w:rsidP="001B32B9">
      <w:pPr>
        <w:tabs>
          <w:tab w:val="left" w:pos="3264"/>
        </w:tabs>
        <w:bidi/>
        <w:spacing w:line="276" w:lineRule="auto"/>
        <w:jc w:val="lowKashida"/>
        <w:rPr>
          <w:noProof/>
          <w:rtl/>
        </w:rPr>
      </w:pPr>
    </w:p>
    <w:p w14:paraId="511D3730" w14:textId="403179BB" w:rsidR="001B32B9" w:rsidRDefault="001B32B9" w:rsidP="001B32B9">
      <w:pPr>
        <w:tabs>
          <w:tab w:val="left" w:pos="3264"/>
        </w:tabs>
        <w:bidi/>
        <w:spacing w:line="276" w:lineRule="auto"/>
        <w:jc w:val="lowKashida"/>
        <w:rPr>
          <w:noProof/>
          <w:rtl/>
        </w:rPr>
      </w:pPr>
    </w:p>
    <w:p w14:paraId="36A656CB" w14:textId="4D9DE6AB" w:rsidR="001B32B9" w:rsidRDefault="001B32B9" w:rsidP="001B32B9">
      <w:pPr>
        <w:tabs>
          <w:tab w:val="left" w:pos="3264"/>
        </w:tabs>
        <w:bidi/>
        <w:spacing w:line="276" w:lineRule="auto"/>
        <w:jc w:val="lowKashida"/>
        <w:rPr>
          <w:noProof/>
          <w:rtl/>
        </w:rPr>
      </w:pPr>
    </w:p>
    <w:p w14:paraId="431786DC" w14:textId="692361F7" w:rsidR="001B32B9" w:rsidRDefault="001B32B9" w:rsidP="001B32B9">
      <w:pPr>
        <w:tabs>
          <w:tab w:val="left" w:pos="3264"/>
        </w:tabs>
        <w:bidi/>
        <w:spacing w:line="276" w:lineRule="auto"/>
        <w:jc w:val="lowKashida"/>
        <w:rPr>
          <w:noProof/>
          <w:rtl/>
        </w:rPr>
      </w:pPr>
    </w:p>
    <w:p w14:paraId="5DB7EBAC" w14:textId="49F59F19" w:rsidR="001B32B9" w:rsidRDefault="001B32B9" w:rsidP="001B32B9">
      <w:pPr>
        <w:tabs>
          <w:tab w:val="left" w:pos="3264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0B35DC0D" w14:textId="452DB2CD" w:rsidR="001B32B9" w:rsidRDefault="001B32B9" w:rsidP="001B32B9">
      <w:pPr>
        <w:tabs>
          <w:tab w:val="left" w:pos="3684"/>
        </w:tabs>
        <w:bidi/>
        <w:spacing w:line="276" w:lineRule="auto"/>
        <w:jc w:val="center"/>
        <w:rPr>
          <w:rFonts w:cs="B Nazanin"/>
          <w:color w:val="C00000"/>
          <w:sz w:val="24"/>
          <w:szCs w:val="24"/>
          <w:rtl/>
          <w:lang w:bidi="fa-IR"/>
        </w:rPr>
      </w:pPr>
      <w:r>
        <w:rPr>
          <w:rFonts w:cs="B Nazanin"/>
          <w:noProof/>
          <w:color w:val="C00000"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7BDC6795" wp14:editId="4C14A40C">
                <wp:simplePos x="0" y="0"/>
                <wp:positionH relativeFrom="column">
                  <wp:posOffset>2618509</wp:posOffset>
                </wp:positionH>
                <wp:positionV relativeFrom="paragraph">
                  <wp:posOffset>44911</wp:posOffset>
                </wp:positionV>
                <wp:extent cx="893618" cy="277091"/>
                <wp:effectExtent l="0" t="0" r="1905" b="8890"/>
                <wp:wrapNone/>
                <wp:docPr id="522" name="Text Box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3618" cy="2770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4DF10A7" w14:textId="56E4CE20" w:rsidR="002F3FC5" w:rsidRPr="001B32B9" w:rsidRDefault="002F3F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1B32B9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7BDC6795" id="Text Box 522" o:spid="_x0000_s1289" type="#_x0000_t202" style="position:absolute;left:0;text-align:left;margin-left:206.2pt;margin-top:3.55pt;width:70.35pt;height:21.8pt;z-index:252422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" fillcolor="white [3201]" stroked="f" strokeweight=".5pt">
                <v:textbox>
                  <w:txbxContent>
                    <w:p w14:paraId="54DF10A7" w14:textId="56E4CE20" w:rsidR="002F3FC5" w:rsidRPr="001B32B9" w:rsidRDefault="002F3F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1B32B9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</w:p>
    <w:p w14:paraId="581DF27F" w14:textId="0566408F" w:rsidR="001B32B9" w:rsidRDefault="001B32B9" w:rsidP="001B32B9">
      <w:pPr>
        <w:tabs>
          <w:tab w:val="left" w:pos="3684"/>
        </w:tabs>
        <w:bidi/>
        <w:spacing w:line="276" w:lineRule="auto"/>
        <w:jc w:val="center"/>
        <w:rPr>
          <w:rFonts w:cs="B Nazanin"/>
          <w:sz w:val="28"/>
          <w:szCs w:val="28"/>
          <w:rtl/>
          <w:lang w:bidi="fa-IR"/>
        </w:rPr>
      </w:pPr>
      <w:bookmarkStart w:id="876" w:name="_Hlk96695423"/>
      <w:r w:rsidRPr="007D1B75">
        <w:rPr>
          <w:rFonts w:cs="B Nazanin" w:hint="cs"/>
          <w:sz w:val="24"/>
          <w:szCs w:val="24"/>
          <w:rtl/>
          <w:lang w:bidi="fa-IR"/>
        </w:rPr>
        <w:t>شکل</w:t>
      </w:r>
      <w:r w:rsidR="007D1B75" w:rsidRPr="007D1B75">
        <w:rPr>
          <w:rFonts w:cs="B Nazanin" w:hint="cs"/>
          <w:sz w:val="24"/>
          <w:szCs w:val="24"/>
          <w:rtl/>
          <w:lang w:bidi="fa-IR"/>
        </w:rPr>
        <w:t>5-51</w:t>
      </w:r>
      <w:r w:rsidRPr="007D1B75">
        <w:rPr>
          <w:rFonts w:cs="B Nazanin" w:hint="cs"/>
          <w:sz w:val="24"/>
          <w:szCs w:val="24"/>
          <w:rtl/>
          <w:lang w:bidi="fa-IR"/>
        </w:rPr>
        <w:t xml:space="preserve">: </w:t>
      </w:r>
      <w:r w:rsidRPr="007F40FF">
        <w:rPr>
          <w:rFonts w:cs="B Nazanin" w:hint="cs"/>
          <w:sz w:val="24"/>
          <w:szCs w:val="24"/>
          <w:rtl/>
          <w:lang w:bidi="fa-IR"/>
        </w:rPr>
        <w:t xml:space="preserve">ضریب </w:t>
      </w:r>
      <w:r>
        <w:rPr>
          <w:rFonts w:cs="B Nazanin" w:hint="cs"/>
          <w:sz w:val="24"/>
          <w:szCs w:val="24"/>
          <w:rtl/>
          <w:lang w:bidi="fa-IR"/>
        </w:rPr>
        <w:t>انتگرال‌گیر</w:t>
      </w:r>
      <w:r w:rsidRPr="007F40FF">
        <w:rPr>
          <w:rFonts w:cs="B Nazanin" w:hint="cs"/>
          <w:sz w:val="24"/>
          <w:szCs w:val="24"/>
          <w:rtl/>
          <w:lang w:bidi="fa-IR"/>
        </w:rPr>
        <w:t xml:space="preserve">کنترل‌کننده فازی زاویه </w:t>
      </w:r>
      <w:r>
        <w:rPr>
          <w:rFonts w:cs="B Nazanin" w:hint="cs"/>
          <w:sz w:val="24"/>
          <w:szCs w:val="24"/>
          <w:rtl/>
          <w:lang w:bidi="fa-IR"/>
        </w:rPr>
        <w:t>پیچ</w:t>
      </w:r>
    </w:p>
    <w:bookmarkEnd w:id="876"/>
    <w:p w14:paraId="3E1C34F2" w14:textId="32844DAB" w:rsidR="00941F68" w:rsidRDefault="001B32B9" w:rsidP="001B32B9">
      <w:pPr>
        <w:tabs>
          <w:tab w:val="left" w:pos="3264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2424192" behindDoc="0" locked="0" layoutInCell="1" allowOverlap="1" wp14:anchorId="48B1BA9D" wp14:editId="161F4F2B">
            <wp:simplePos x="0" y="0"/>
            <wp:positionH relativeFrom="column">
              <wp:posOffset>1226243</wp:posOffset>
            </wp:positionH>
            <wp:positionV relativeFrom="paragraph">
              <wp:posOffset>256655</wp:posOffset>
            </wp:positionV>
            <wp:extent cx="3858768" cy="3017520"/>
            <wp:effectExtent l="0" t="0" r="8890" b="0"/>
            <wp:wrapNone/>
            <wp:docPr id="524" name="Picture 5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1F68" w:rsidRPr="00457402">
        <w:rPr>
          <w:rFonts w:cs="B Nazanin" w:hint="cs"/>
          <w:sz w:val="28"/>
          <w:szCs w:val="28"/>
          <w:rtl/>
          <w:lang w:bidi="fa-IR"/>
        </w:rPr>
        <w:t xml:space="preserve">سیگنال‌کنترلی‌های مربوط به ارتفاع و زوایا </w:t>
      </w:r>
      <w:r w:rsidR="00941F68" w:rsidRPr="007D1B75">
        <w:rPr>
          <w:rFonts w:cs="B Nazanin" w:hint="cs"/>
          <w:sz w:val="28"/>
          <w:szCs w:val="28"/>
          <w:rtl/>
          <w:lang w:bidi="fa-IR"/>
        </w:rPr>
        <w:t>مطابق شکل</w:t>
      </w:r>
      <w:r w:rsidR="007D1B75" w:rsidRPr="007D1B75">
        <w:rPr>
          <w:rFonts w:cs="B Nazanin" w:hint="cs"/>
          <w:sz w:val="28"/>
          <w:szCs w:val="28"/>
          <w:rtl/>
          <w:lang w:bidi="fa-IR"/>
        </w:rPr>
        <w:t>5-52</w:t>
      </w:r>
      <w:r w:rsidR="00941F68" w:rsidRPr="007D1B75">
        <w:rPr>
          <w:rFonts w:cs="B Nazanin" w:hint="cs"/>
          <w:sz w:val="28"/>
          <w:szCs w:val="28"/>
          <w:rtl/>
          <w:lang w:bidi="fa-IR"/>
        </w:rPr>
        <w:t>، شکل</w:t>
      </w:r>
      <w:r w:rsidR="007D1B75" w:rsidRPr="007D1B75">
        <w:rPr>
          <w:rFonts w:cs="B Nazanin" w:hint="cs"/>
          <w:sz w:val="28"/>
          <w:szCs w:val="28"/>
          <w:rtl/>
          <w:lang w:bidi="fa-IR"/>
        </w:rPr>
        <w:t>5-53</w:t>
      </w:r>
      <w:r w:rsidR="00941F68" w:rsidRPr="007D1B75">
        <w:rPr>
          <w:rFonts w:cs="B Nazanin" w:hint="cs"/>
          <w:sz w:val="28"/>
          <w:szCs w:val="28"/>
          <w:rtl/>
          <w:lang w:bidi="fa-IR"/>
        </w:rPr>
        <w:t xml:space="preserve"> و شکل</w:t>
      </w:r>
      <w:r w:rsidR="007D1B75" w:rsidRPr="007D1B75">
        <w:rPr>
          <w:rFonts w:cs="B Nazanin" w:hint="cs"/>
          <w:sz w:val="28"/>
          <w:szCs w:val="28"/>
          <w:rtl/>
          <w:lang w:bidi="fa-IR"/>
        </w:rPr>
        <w:t>5-54</w:t>
      </w:r>
      <w:r w:rsidR="00941F68" w:rsidRPr="007D1B75">
        <w:rPr>
          <w:rFonts w:cs="B Nazanin" w:hint="cs"/>
          <w:sz w:val="28"/>
          <w:szCs w:val="28"/>
          <w:rtl/>
          <w:lang w:bidi="fa-IR"/>
        </w:rPr>
        <w:t xml:space="preserve"> می‌باشند.</w:t>
      </w:r>
    </w:p>
    <w:p w14:paraId="5B27F803" w14:textId="68CCBBE2" w:rsidR="00941F68" w:rsidRDefault="00941F68" w:rsidP="00941F68">
      <w:pPr>
        <w:tabs>
          <w:tab w:val="left" w:pos="3264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27626B99" w14:textId="77777777" w:rsidR="00941F68" w:rsidRPr="00457402" w:rsidRDefault="00941F68" w:rsidP="00941F6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05C6A4A0" w14:textId="01C103CF" w:rsidR="00941F68" w:rsidRPr="00457402" w:rsidRDefault="001B32B9" w:rsidP="00941F6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  <w:r>
        <w:rPr>
          <w:rFonts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1DD761F4" wp14:editId="6AE0BA86">
                <wp:simplePos x="0" y="0"/>
                <wp:positionH relativeFrom="column">
                  <wp:posOffset>522174</wp:posOffset>
                </wp:positionH>
                <wp:positionV relativeFrom="paragraph">
                  <wp:posOffset>195320</wp:posOffset>
                </wp:positionV>
                <wp:extent cx="1143000" cy="390698"/>
                <wp:effectExtent l="0" t="4763" r="0" b="0"/>
                <wp:wrapNone/>
                <wp:docPr id="490" name="Text Box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143000" cy="39069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CF206BE" w14:textId="2BEBF1C1" w:rsidR="002F3FC5" w:rsidRPr="00B177CA" w:rsidRDefault="002F3FC5" w:rsidP="00941F68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B177CA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U1(N)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1DD761F4" id="Text Box 490" o:spid="_x0000_s1290" type="#_x0000_t202" style="position:absolute;left:0;text-align:left;margin-left:41.1pt;margin-top:15.4pt;width:90pt;height:30.75pt;rotation:-90;z-index:25238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" fillcolor="white [3201]" stroked="f" strokeweight=".5pt">
                <v:textbox>
                  <w:txbxContent>
                    <w:p w14:paraId="2CF206BE" w14:textId="2BEBF1C1" w:rsidR="002F3FC5" w:rsidRPr="00B177CA" w:rsidRDefault="002F3FC5" w:rsidP="00941F68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B177CA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U1(N)</w:t>
                      </w:r>
                    </w:p>
                  </w:txbxContent>
                </v:textbox>
              </v:shape>
            </w:pict>
          </mc:Fallback>
        </mc:AlternateContent>
      </w:r>
    </w:p>
    <w:p w14:paraId="30A65203" w14:textId="1439A022" w:rsidR="00941F68" w:rsidRPr="00457402" w:rsidRDefault="00941F68" w:rsidP="00941F6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77A5064B" w14:textId="77777777" w:rsidR="00941F68" w:rsidRPr="00457402" w:rsidRDefault="00941F68" w:rsidP="00941F6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10EF56D9" w14:textId="77777777" w:rsidR="00941F68" w:rsidRPr="00457402" w:rsidRDefault="00941F68" w:rsidP="00941F6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48E37003" w14:textId="77777777" w:rsidR="00941F68" w:rsidRPr="00457402" w:rsidRDefault="00941F68" w:rsidP="00941F6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584D113C" w14:textId="77777777" w:rsidR="00941F68" w:rsidRDefault="00941F68" w:rsidP="00941F6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  <w:r>
        <w:rPr>
          <w:rFonts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20AC7530" wp14:editId="13186BE9">
                <wp:simplePos x="0" y="0"/>
                <wp:positionH relativeFrom="column">
                  <wp:posOffset>2958638</wp:posOffset>
                </wp:positionH>
                <wp:positionV relativeFrom="paragraph">
                  <wp:posOffset>312939</wp:posOffset>
                </wp:positionV>
                <wp:extent cx="731520" cy="266700"/>
                <wp:effectExtent l="0" t="0" r="0" b="0"/>
                <wp:wrapNone/>
                <wp:docPr id="491" name="Text Box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DB79120" w14:textId="77777777" w:rsidR="002F3FC5" w:rsidRPr="00457402" w:rsidRDefault="002F3FC5" w:rsidP="00941F68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457402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20AC7530" id="Text Box 491" o:spid="_x0000_s1291" type="#_x0000_t202" style="position:absolute;left:0;text-align:left;margin-left:232.95pt;margin-top:24.65pt;width:57.6pt;height:21pt;z-index:2523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" fillcolor="white [3201]" stroked="f" strokeweight=".5pt">
                <v:textbox>
                  <w:txbxContent>
                    <w:p w14:paraId="0DB79120" w14:textId="77777777" w:rsidR="002F3FC5" w:rsidRPr="00457402" w:rsidRDefault="002F3FC5" w:rsidP="00941F68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457402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</w:p>
    <w:p w14:paraId="1F9B0516" w14:textId="77777777" w:rsidR="00941F68" w:rsidRDefault="00941F68" w:rsidP="00941F6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191EF21D" w14:textId="7C6A79D0" w:rsidR="00941F68" w:rsidRPr="001B32B9" w:rsidRDefault="00941F68" w:rsidP="001B32B9">
      <w:pPr>
        <w:tabs>
          <w:tab w:val="left" w:pos="3816"/>
        </w:tabs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  <w:r w:rsidRPr="007D1B75">
        <w:rPr>
          <w:rFonts w:cs="B Nazanin"/>
          <w:sz w:val="28"/>
          <w:szCs w:val="28"/>
          <w:lang w:bidi="fa-IR"/>
        </w:rPr>
        <w:lastRenderedPageBreak/>
        <w:t xml:space="preserve">     </w:t>
      </w:r>
      <w:r w:rsidR="001B32B9" w:rsidRPr="007D1B75">
        <w:rPr>
          <w:rFonts w:cs="B Nazanin" w:hint="cs"/>
          <w:sz w:val="28"/>
          <w:szCs w:val="28"/>
          <w:rtl/>
          <w:lang w:bidi="fa-IR"/>
        </w:rPr>
        <w:t xml:space="preserve">     </w:t>
      </w:r>
      <w:r w:rsidRPr="007D1B75">
        <w:rPr>
          <w:rFonts w:cs="B Nazanin"/>
          <w:sz w:val="28"/>
          <w:szCs w:val="28"/>
          <w:lang w:bidi="fa-IR"/>
        </w:rPr>
        <w:t xml:space="preserve">                                          </w:t>
      </w:r>
      <w:bookmarkStart w:id="877" w:name="_Hlk96695429"/>
      <w:r w:rsidRPr="007D1B75">
        <w:rPr>
          <w:rFonts w:cs="B Nazanin" w:hint="cs"/>
          <w:sz w:val="24"/>
          <w:szCs w:val="24"/>
          <w:rtl/>
          <w:lang w:bidi="fa-IR"/>
        </w:rPr>
        <w:t>شکل</w:t>
      </w:r>
      <w:r w:rsidR="007D1B75" w:rsidRPr="007D1B75">
        <w:rPr>
          <w:rFonts w:cs="B Nazanin" w:hint="cs"/>
          <w:sz w:val="24"/>
          <w:szCs w:val="24"/>
          <w:rtl/>
          <w:lang w:bidi="fa-IR"/>
        </w:rPr>
        <w:t>5-52</w:t>
      </w:r>
      <w:r w:rsidRPr="007D1B75">
        <w:rPr>
          <w:rFonts w:cs="B Nazanin" w:hint="cs"/>
          <w:sz w:val="24"/>
          <w:szCs w:val="24"/>
          <w:rtl/>
          <w:lang w:bidi="fa-IR"/>
        </w:rPr>
        <w:t xml:space="preserve">: سیگنال کنترلی </w:t>
      </w:r>
      <w:r w:rsidRPr="00DE0A10">
        <w:rPr>
          <w:rFonts w:cs="B Nazanin"/>
          <w:sz w:val="24"/>
          <w:szCs w:val="24"/>
          <w:lang w:bidi="fa-IR"/>
        </w:rPr>
        <w:t>U1</w:t>
      </w:r>
      <w:bookmarkEnd w:id="877"/>
    </w:p>
    <w:p w14:paraId="533B0333" w14:textId="27A86F25" w:rsidR="00941F68" w:rsidRDefault="00941F68" w:rsidP="00941F68">
      <w:pPr>
        <w:tabs>
          <w:tab w:val="left" w:pos="3816"/>
        </w:tabs>
        <w:bidi/>
        <w:spacing w:line="276" w:lineRule="auto"/>
        <w:jc w:val="lowKashida"/>
        <w:rPr>
          <w:rFonts w:cs="B Nazanin"/>
          <w:sz w:val="24"/>
          <w:szCs w:val="24"/>
          <w:rtl/>
          <w:lang w:bidi="fa-IR"/>
        </w:rPr>
      </w:pPr>
    </w:p>
    <w:p w14:paraId="19F68C01" w14:textId="7FB63B1C" w:rsidR="00941F68" w:rsidRPr="0030345E" w:rsidRDefault="001B32B9" w:rsidP="00941F6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  <w:r>
        <w:rPr>
          <w:noProof/>
        </w:rPr>
        <w:drawing>
          <wp:anchor distT="0" distB="0" distL="114300" distR="114300" simplePos="0" relativeHeight="252425216" behindDoc="0" locked="0" layoutInCell="1" allowOverlap="1" wp14:anchorId="0D06AC04" wp14:editId="2B72A126">
            <wp:simplePos x="0" y="0"/>
            <wp:positionH relativeFrom="column">
              <wp:posOffset>1210945</wp:posOffset>
            </wp:positionH>
            <wp:positionV relativeFrom="paragraph">
              <wp:posOffset>-89189</wp:posOffset>
            </wp:positionV>
            <wp:extent cx="3858768" cy="3017520"/>
            <wp:effectExtent l="0" t="0" r="8890" b="0"/>
            <wp:wrapNone/>
            <wp:docPr id="525" name="Picture 5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65B8FD" w14:textId="77777777" w:rsidR="00941F68" w:rsidRPr="0030345E" w:rsidRDefault="00941F68" w:rsidP="00941F6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33768559" w14:textId="41C5A8BC" w:rsidR="00941F68" w:rsidRPr="0030345E" w:rsidRDefault="00941F68" w:rsidP="00941F6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64E66D17" w14:textId="56E700F3" w:rsidR="00941F68" w:rsidRPr="0030345E" w:rsidRDefault="001B32B9" w:rsidP="00941F6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  <w:r>
        <w:rPr>
          <w:rFonts w:cs="B Nazanin" w:hint="c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44FD1964" wp14:editId="1602D607">
                <wp:simplePos x="0" y="0"/>
                <wp:positionH relativeFrom="column">
                  <wp:posOffset>617913</wp:posOffset>
                </wp:positionH>
                <wp:positionV relativeFrom="paragraph">
                  <wp:posOffset>235469</wp:posOffset>
                </wp:positionV>
                <wp:extent cx="929640" cy="312420"/>
                <wp:effectExtent l="3810" t="0" r="7620" b="7620"/>
                <wp:wrapNone/>
                <wp:docPr id="492" name="Text Box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929640" cy="3124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3319618" w14:textId="491803CE" w:rsidR="002F3FC5" w:rsidRPr="00B177CA" w:rsidRDefault="002F3FC5" w:rsidP="00941F68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B177CA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U2(N)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44FD1964" id="Text Box 492" o:spid="_x0000_s1292" type="#_x0000_t202" style="position:absolute;left:0;text-align:left;margin-left:48.65pt;margin-top:18.55pt;width:73.2pt;height:24.6pt;rotation:-90;z-index:252390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" fillcolor="white [3201]" stroked="f" strokeweight=".5pt">
                <v:textbox>
                  <w:txbxContent>
                    <w:p w14:paraId="03319618" w14:textId="491803CE" w:rsidR="002F3FC5" w:rsidRPr="00B177CA" w:rsidRDefault="002F3FC5" w:rsidP="00941F68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B177CA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U2(N)</w:t>
                      </w:r>
                    </w:p>
                  </w:txbxContent>
                </v:textbox>
              </v:shape>
            </w:pict>
          </mc:Fallback>
        </mc:AlternateContent>
      </w:r>
    </w:p>
    <w:p w14:paraId="76F3E950" w14:textId="77777777" w:rsidR="00941F68" w:rsidRPr="0030345E" w:rsidRDefault="00941F68" w:rsidP="00941F6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064A99BA" w14:textId="77777777" w:rsidR="00941F68" w:rsidRPr="0030345E" w:rsidRDefault="00941F68" w:rsidP="00941F6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76F82B31" w14:textId="77777777" w:rsidR="00941F68" w:rsidRPr="0030345E" w:rsidRDefault="00941F68" w:rsidP="00941F6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299DE09A" w14:textId="77777777" w:rsidR="00941F68" w:rsidRPr="0030345E" w:rsidRDefault="00941F68" w:rsidP="00941F6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28BE39B5" w14:textId="77777777" w:rsidR="00941F68" w:rsidRPr="0030345E" w:rsidRDefault="00941F68" w:rsidP="00941F6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24B88C5A" w14:textId="77777777" w:rsidR="00941F68" w:rsidRDefault="00941F68" w:rsidP="00941F6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44CB0F27" wp14:editId="6D53A4CB">
                <wp:simplePos x="0" y="0"/>
                <wp:positionH relativeFrom="column">
                  <wp:posOffset>2921231</wp:posOffset>
                </wp:positionH>
                <wp:positionV relativeFrom="paragraph">
                  <wp:posOffset>48780</wp:posOffset>
                </wp:positionV>
                <wp:extent cx="685800" cy="281940"/>
                <wp:effectExtent l="0" t="0" r="0" b="3810"/>
                <wp:wrapNone/>
                <wp:docPr id="493" name="Text Box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81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5983372" w14:textId="77777777" w:rsidR="002F3FC5" w:rsidRPr="0030345E" w:rsidRDefault="002F3FC5" w:rsidP="00941F68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30345E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44CB0F27" id="Text Box 493" o:spid="_x0000_s1293" type="#_x0000_t202" style="position:absolute;left:0;text-align:left;margin-left:230pt;margin-top:3.85pt;width:54pt;height:22.2pt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" fillcolor="white [3201]" stroked="f" strokeweight=".5pt">
                <v:textbox>
                  <w:txbxContent>
                    <w:p w14:paraId="65983372" w14:textId="77777777" w:rsidR="002F3FC5" w:rsidRPr="0030345E" w:rsidRDefault="002F3FC5" w:rsidP="00941F68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30345E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</w:p>
    <w:p w14:paraId="56ED29FE" w14:textId="27D63F69" w:rsidR="00941F68" w:rsidRPr="007D1B75" w:rsidRDefault="00941F68" w:rsidP="00941F68">
      <w:pPr>
        <w:tabs>
          <w:tab w:val="left" w:pos="3996"/>
        </w:tabs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  <w:r w:rsidRPr="007D1B75">
        <w:rPr>
          <w:rFonts w:cs="B Nazanin"/>
          <w:sz w:val="24"/>
          <w:szCs w:val="24"/>
          <w:lang w:bidi="fa-IR"/>
        </w:rPr>
        <w:t xml:space="preserve">                                                            </w:t>
      </w:r>
      <w:bookmarkStart w:id="878" w:name="_Hlk96695438"/>
      <w:r w:rsidRPr="007D1B75">
        <w:rPr>
          <w:rFonts w:cs="B Nazanin" w:hint="cs"/>
          <w:sz w:val="24"/>
          <w:szCs w:val="24"/>
          <w:rtl/>
          <w:lang w:bidi="fa-IR"/>
        </w:rPr>
        <w:t>شکل</w:t>
      </w:r>
      <w:r w:rsidR="007D1B75" w:rsidRPr="007D1B75">
        <w:rPr>
          <w:rFonts w:cs="B Nazanin" w:hint="cs"/>
          <w:sz w:val="24"/>
          <w:szCs w:val="24"/>
          <w:rtl/>
          <w:lang w:bidi="fa-IR"/>
        </w:rPr>
        <w:t>5-53</w:t>
      </w:r>
      <w:r w:rsidRPr="007D1B75">
        <w:rPr>
          <w:rFonts w:cs="B Nazanin" w:hint="cs"/>
          <w:sz w:val="24"/>
          <w:szCs w:val="24"/>
          <w:rtl/>
          <w:lang w:bidi="fa-IR"/>
        </w:rPr>
        <w:t>: سیگنال کنترلی</w:t>
      </w:r>
      <w:r w:rsidRPr="007D1B75">
        <w:rPr>
          <w:rFonts w:cs="B Nazanin"/>
          <w:sz w:val="24"/>
          <w:szCs w:val="24"/>
          <w:lang w:bidi="fa-IR"/>
        </w:rPr>
        <w:t xml:space="preserve">U2 </w:t>
      </w:r>
      <w:bookmarkEnd w:id="878"/>
    </w:p>
    <w:p w14:paraId="6370D22F" w14:textId="30562816" w:rsidR="00941F68" w:rsidRDefault="00C24472" w:rsidP="00941F6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  <w:r>
        <w:rPr>
          <w:noProof/>
        </w:rPr>
        <w:drawing>
          <wp:anchor distT="0" distB="0" distL="114300" distR="114300" simplePos="0" relativeHeight="252426240" behindDoc="0" locked="0" layoutInCell="1" allowOverlap="1" wp14:anchorId="0A0EC8B1" wp14:editId="23943A15">
            <wp:simplePos x="0" y="0"/>
            <wp:positionH relativeFrom="column">
              <wp:posOffset>1267113</wp:posOffset>
            </wp:positionH>
            <wp:positionV relativeFrom="page">
              <wp:posOffset>4745240</wp:posOffset>
            </wp:positionV>
            <wp:extent cx="3858768" cy="3017520"/>
            <wp:effectExtent l="0" t="0" r="8890" b="0"/>
            <wp:wrapNone/>
            <wp:docPr id="526" name="Picture 5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3C37E7" w14:textId="31AC0C07" w:rsidR="00941F68" w:rsidRDefault="00941F68" w:rsidP="00941F68">
      <w:pPr>
        <w:bidi/>
        <w:spacing w:line="276" w:lineRule="auto"/>
        <w:jc w:val="lowKashida"/>
        <w:rPr>
          <w:rFonts w:cs="B Nazanin"/>
          <w:sz w:val="24"/>
          <w:szCs w:val="24"/>
          <w:rtl/>
          <w:lang w:bidi="fa-IR"/>
        </w:rPr>
      </w:pPr>
    </w:p>
    <w:p w14:paraId="73398928" w14:textId="77777777" w:rsidR="00941F68" w:rsidRPr="0030345E" w:rsidRDefault="00941F68" w:rsidP="00941F6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014FC7A2" w14:textId="77777777" w:rsidR="00941F68" w:rsidRPr="0030345E" w:rsidRDefault="00941F68" w:rsidP="00941F6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6CAA4E51" w14:textId="77777777" w:rsidR="00941F68" w:rsidRPr="0030345E" w:rsidRDefault="00941F68" w:rsidP="00941F6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5C8B69AB" w14:textId="77777777" w:rsidR="00941F68" w:rsidRPr="0030345E" w:rsidRDefault="00941F68" w:rsidP="00941F6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  <w:r>
        <w:rPr>
          <w:rFonts w:cs="B Nazani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1CC8EDF8" wp14:editId="635E064D">
                <wp:simplePos x="0" y="0"/>
                <wp:positionH relativeFrom="column">
                  <wp:posOffset>730828</wp:posOffset>
                </wp:positionH>
                <wp:positionV relativeFrom="paragraph">
                  <wp:posOffset>70601</wp:posOffset>
                </wp:positionV>
                <wp:extent cx="624840" cy="281940"/>
                <wp:effectExtent l="0" t="0" r="3810" b="3810"/>
                <wp:wrapNone/>
                <wp:docPr id="494" name="Text Box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624840" cy="281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7915687" w14:textId="5A1ABB18" w:rsidR="002F3FC5" w:rsidRPr="00B177CA" w:rsidRDefault="002F3FC5" w:rsidP="00941F68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B177CA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U3(N)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1CC8EDF8" id="Text Box 494" o:spid="_x0000_s1294" type="#_x0000_t202" style="position:absolute;left:0;text-align:left;margin-left:57.55pt;margin-top:5.55pt;width:49.2pt;height:22.2pt;rotation:-90;z-index:252393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" fillcolor="white [3201]" stroked="f" strokeweight=".5pt">
                <v:textbox>
                  <w:txbxContent>
                    <w:p w14:paraId="17915687" w14:textId="5A1ABB18" w:rsidR="002F3FC5" w:rsidRPr="00B177CA" w:rsidRDefault="002F3FC5" w:rsidP="00941F68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B177CA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U3(N)</w:t>
                      </w:r>
                    </w:p>
                  </w:txbxContent>
                </v:textbox>
              </v:shape>
            </w:pict>
          </mc:Fallback>
        </mc:AlternateContent>
      </w:r>
    </w:p>
    <w:p w14:paraId="6B61AE3E" w14:textId="77777777" w:rsidR="00941F68" w:rsidRPr="0030345E" w:rsidRDefault="00941F68" w:rsidP="00941F6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1D667AA9" w14:textId="77777777" w:rsidR="00941F68" w:rsidRPr="0030345E" w:rsidRDefault="00941F68" w:rsidP="00941F6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7F7C5BDD" w14:textId="77777777" w:rsidR="00941F68" w:rsidRPr="0030345E" w:rsidRDefault="00941F68" w:rsidP="00941F6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60DD2F82" w14:textId="77777777" w:rsidR="00941F68" w:rsidRDefault="00941F68" w:rsidP="00941F6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207482BE" w14:textId="77777777" w:rsidR="00941F68" w:rsidRDefault="00941F68" w:rsidP="00941F68">
      <w:pPr>
        <w:tabs>
          <w:tab w:val="left" w:pos="3888"/>
        </w:tabs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  <w:r>
        <w:rPr>
          <w:rFonts w:cs="B Nazanin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2924B58E" wp14:editId="0055CC8D">
                <wp:simplePos x="0" y="0"/>
                <wp:positionH relativeFrom="column">
                  <wp:posOffset>2874703</wp:posOffset>
                </wp:positionH>
                <wp:positionV relativeFrom="paragraph">
                  <wp:posOffset>86129</wp:posOffset>
                </wp:positionV>
                <wp:extent cx="706582" cy="274320"/>
                <wp:effectExtent l="0" t="0" r="0" b="0"/>
                <wp:wrapNone/>
                <wp:docPr id="495" name="Text Box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6582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17E768E" w14:textId="77777777" w:rsidR="002F3FC5" w:rsidRPr="0030345E" w:rsidRDefault="002F3FC5" w:rsidP="00941F68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30345E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2924B58E" id="Text Box 495" o:spid="_x0000_s1295" type="#_x0000_t202" style="position:absolute;left:0;text-align:left;margin-left:226.35pt;margin-top:6.8pt;width:55.65pt;height:21.6pt;z-index:25239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" fillcolor="white [3201]" stroked="f" strokeweight=".5pt">
                <v:textbox>
                  <w:txbxContent>
                    <w:p w14:paraId="517E768E" w14:textId="77777777" w:rsidR="002F3FC5" w:rsidRPr="0030345E" w:rsidRDefault="002F3FC5" w:rsidP="00941F68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30345E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B Nazanin"/>
          <w:sz w:val="24"/>
          <w:szCs w:val="24"/>
          <w:rtl/>
          <w:lang w:bidi="fa-IR"/>
        </w:rPr>
        <w:tab/>
      </w:r>
    </w:p>
    <w:p w14:paraId="30C877CF" w14:textId="7848FC8E" w:rsidR="00941F68" w:rsidRDefault="00941F68" w:rsidP="00941F68">
      <w:pPr>
        <w:tabs>
          <w:tab w:val="left" w:pos="3888"/>
        </w:tabs>
        <w:bidi/>
        <w:spacing w:line="276" w:lineRule="auto"/>
        <w:rPr>
          <w:rFonts w:cs="B Nazanin"/>
          <w:sz w:val="24"/>
          <w:szCs w:val="24"/>
          <w:lang w:bidi="fa-IR"/>
        </w:rPr>
      </w:pPr>
      <w:r>
        <w:rPr>
          <w:rFonts w:cs="B Nazanin"/>
          <w:sz w:val="24"/>
          <w:szCs w:val="24"/>
          <w:lang w:bidi="fa-IR"/>
        </w:rPr>
        <w:t xml:space="preserve">                                                                     </w:t>
      </w:r>
      <w:bookmarkStart w:id="879" w:name="_Hlk96695445"/>
      <w:r>
        <w:rPr>
          <w:rFonts w:cs="B Nazanin" w:hint="cs"/>
          <w:sz w:val="24"/>
          <w:szCs w:val="24"/>
          <w:rtl/>
          <w:lang w:bidi="fa-IR"/>
        </w:rPr>
        <w:t>شکل</w:t>
      </w:r>
      <w:r w:rsidR="007D1B75">
        <w:rPr>
          <w:rFonts w:cs="B Nazanin" w:hint="cs"/>
          <w:sz w:val="24"/>
          <w:szCs w:val="24"/>
          <w:rtl/>
          <w:lang w:bidi="fa-IR"/>
        </w:rPr>
        <w:t>5-54</w:t>
      </w:r>
      <w:r>
        <w:rPr>
          <w:rFonts w:cs="B Nazanin" w:hint="cs"/>
          <w:sz w:val="24"/>
          <w:szCs w:val="24"/>
          <w:rtl/>
          <w:lang w:bidi="fa-IR"/>
        </w:rPr>
        <w:t>:</w:t>
      </w:r>
      <w:r>
        <w:rPr>
          <w:rFonts w:cs="B Nazanin"/>
          <w:sz w:val="24"/>
          <w:szCs w:val="24"/>
          <w:lang w:bidi="fa-IR"/>
        </w:rPr>
        <w:t xml:space="preserve"> </w:t>
      </w:r>
      <w:r w:rsidRPr="00DE0A10">
        <w:rPr>
          <w:rFonts w:cs="B Nazanin" w:hint="cs"/>
          <w:sz w:val="24"/>
          <w:szCs w:val="24"/>
          <w:rtl/>
          <w:lang w:bidi="fa-IR"/>
        </w:rPr>
        <w:t xml:space="preserve">سیگنال کنترلی </w:t>
      </w:r>
      <w:r w:rsidRPr="00DE0A10">
        <w:rPr>
          <w:rFonts w:cs="B Nazanin"/>
          <w:sz w:val="24"/>
          <w:szCs w:val="24"/>
          <w:lang w:bidi="fa-IR"/>
        </w:rPr>
        <w:t>U</w:t>
      </w:r>
      <w:r>
        <w:rPr>
          <w:rFonts w:cs="B Nazanin"/>
          <w:sz w:val="24"/>
          <w:szCs w:val="24"/>
          <w:lang w:bidi="fa-IR"/>
        </w:rPr>
        <w:t>3</w:t>
      </w:r>
      <w:bookmarkEnd w:id="879"/>
    </w:p>
    <w:p w14:paraId="15A9104D" w14:textId="0E95E0B9" w:rsidR="00941F68" w:rsidRPr="00DE0A10" w:rsidRDefault="00941F68" w:rsidP="00941F68">
      <w:pPr>
        <w:tabs>
          <w:tab w:val="left" w:pos="3888"/>
        </w:tabs>
        <w:bidi/>
        <w:spacing w:line="276" w:lineRule="auto"/>
        <w:jc w:val="lowKashida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 xml:space="preserve"> </w:t>
      </w:r>
      <w:r w:rsidRPr="007D1B75">
        <w:rPr>
          <w:rFonts w:cs="B Nazanin" w:hint="cs"/>
          <w:sz w:val="28"/>
          <w:szCs w:val="28"/>
          <w:rtl/>
          <w:lang w:bidi="fa-IR"/>
        </w:rPr>
        <w:t>سیگنال مدولاسیون پهنای پالس برای هرموتور در شکل</w:t>
      </w:r>
      <w:r w:rsidR="007D1B75" w:rsidRPr="007D1B75">
        <w:rPr>
          <w:rFonts w:cs="B Nazanin" w:hint="cs"/>
          <w:sz w:val="28"/>
          <w:szCs w:val="28"/>
          <w:rtl/>
          <w:lang w:bidi="fa-IR"/>
        </w:rPr>
        <w:t>5-55، شکل5-56، شکل5-57</w:t>
      </w:r>
      <w:r w:rsidR="007D1B75">
        <w:rPr>
          <w:rFonts w:cs="B Nazanin" w:hint="cs"/>
          <w:sz w:val="28"/>
          <w:szCs w:val="28"/>
          <w:rtl/>
          <w:lang w:bidi="fa-IR"/>
        </w:rPr>
        <w:t xml:space="preserve"> </w:t>
      </w:r>
      <w:r w:rsidR="007D1B75" w:rsidRPr="007D1B75">
        <w:rPr>
          <w:rFonts w:cs="B Nazanin" w:hint="cs"/>
          <w:sz w:val="28"/>
          <w:szCs w:val="28"/>
          <w:rtl/>
          <w:lang w:bidi="fa-IR"/>
        </w:rPr>
        <w:t>و</w:t>
      </w:r>
      <w:r w:rsidR="007D1B75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7D1B75">
        <w:rPr>
          <w:rFonts w:cs="B Nazanin" w:hint="cs"/>
          <w:sz w:val="28"/>
          <w:szCs w:val="28"/>
          <w:rtl/>
          <w:lang w:bidi="fa-IR"/>
        </w:rPr>
        <w:t>شکل</w:t>
      </w:r>
      <w:r w:rsidR="007D1B75" w:rsidRPr="007D1B75">
        <w:rPr>
          <w:rFonts w:cs="B Nazanin" w:hint="cs"/>
          <w:sz w:val="28"/>
          <w:szCs w:val="28"/>
          <w:rtl/>
          <w:lang w:bidi="fa-IR"/>
        </w:rPr>
        <w:t xml:space="preserve">5-58 </w:t>
      </w:r>
      <w:r w:rsidRPr="007D1B75">
        <w:rPr>
          <w:rFonts w:cs="B Nazanin" w:hint="cs"/>
          <w:sz w:val="28"/>
          <w:szCs w:val="28"/>
          <w:rtl/>
          <w:lang w:bidi="fa-IR"/>
        </w:rPr>
        <w:t>نشان</w:t>
      </w:r>
      <w:r w:rsidRPr="007D1B75">
        <w:rPr>
          <w:rFonts w:cs="B Nazanin" w:hint="eastAsia"/>
          <w:sz w:val="28"/>
          <w:szCs w:val="28"/>
          <w:rtl/>
          <w:lang w:bidi="fa-IR"/>
        </w:rPr>
        <w:t>‌</w:t>
      </w:r>
      <w:r w:rsidRPr="007D1B75">
        <w:rPr>
          <w:rFonts w:cs="B Nazanin" w:hint="cs"/>
          <w:sz w:val="28"/>
          <w:szCs w:val="28"/>
          <w:rtl/>
          <w:lang w:bidi="fa-IR"/>
        </w:rPr>
        <w:t>داده‌شده‌است.</w:t>
      </w:r>
    </w:p>
    <w:p w14:paraId="11E3141F" w14:textId="0CD05767" w:rsidR="00941F68" w:rsidRDefault="00941F68" w:rsidP="00941F68">
      <w:pPr>
        <w:tabs>
          <w:tab w:val="left" w:pos="3888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4F879AF0" w14:textId="59EC5B9B" w:rsidR="00941F68" w:rsidRPr="00453EEC" w:rsidRDefault="005D7EA2" w:rsidP="00941F6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  <w:r>
        <w:rPr>
          <w:noProof/>
        </w:rPr>
        <w:drawing>
          <wp:anchor distT="0" distB="0" distL="114300" distR="114300" simplePos="0" relativeHeight="252427264" behindDoc="0" locked="0" layoutInCell="1" allowOverlap="1" wp14:anchorId="5B83362E" wp14:editId="0001165E">
            <wp:simplePos x="0" y="0"/>
            <wp:positionH relativeFrom="column">
              <wp:posOffset>1244139</wp:posOffset>
            </wp:positionH>
            <wp:positionV relativeFrom="paragraph">
              <wp:posOffset>-242454</wp:posOffset>
            </wp:positionV>
            <wp:extent cx="3858768" cy="3017520"/>
            <wp:effectExtent l="0" t="0" r="8890" b="0"/>
            <wp:wrapNone/>
            <wp:docPr id="527" name="Picture 5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4FD370" w14:textId="77777777" w:rsidR="00941F68" w:rsidRPr="00453EEC" w:rsidRDefault="00941F68" w:rsidP="00941F6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316F38E5" w14:textId="77777777" w:rsidR="00941F68" w:rsidRPr="00453EEC" w:rsidRDefault="00941F68" w:rsidP="00941F6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  <w:r>
        <w:rPr>
          <w:rFonts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698B62FB" wp14:editId="236123FB">
                <wp:simplePos x="0" y="0"/>
                <wp:positionH relativeFrom="column">
                  <wp:posOffset>435034</wp:posOffset>
                </wp:positionH>
                <wp:positionV relativeFrom="paragraph">
                  <wp:posOffset>166254</wp:posOffset>
                </wp:positionV>
                <wp:extent cx="1341120" cy="274320"/>
                <wp:effectExtent l="0" t="0" r="0" b="0"/>
                <wp:wrapNone/>
                <wp:docPr id="497" name="Text Box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34112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D8F2AB6" w14:textId="77777777" w:rsidR="002F3FC5" w:rsidRPr="00453EEC" w:rsidRDefault="002F3FC5" w:rsidP="00941F68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453EEC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PWM motor1 (%)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698B62FB" id="Text Box 497" o:spid="_x0000_s1296" type="#_x0000_t202" style="position:absolute;left:0;text-align:left;margin-left:34.25pt;margin-top:13.1pt;width:105.6pt;height:21.6pt;rotation:-90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" fillcolor="white [3201]" stroked="f" strokeweight=".5pt">
                <v:textbox>
                  <w:txbxContent>
                    <w:p w14:paraId="6D8F2AB6" w14:textId="77777777" w:rsidR="002F3FC5" w:rsidRPr="00453EEC" w:rsidRDefault="002F3FC5" w:rsidP="00941F68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453EEC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PWM motor1 (%)</w:t>
                      </w:r>
                    </w:p>
                  </w:txbxContent>
                </v:textbox>
              </v:shape>
            </w:pict>
          </mc:Fallback>
        </mc:AlternateContent>
      </w:r>
    </w:p>
    <w:p w14:paraId="12E66E6E" w14:textId="77777777" w:rsidR="00941F68" w:rsidRPr="00453EEC" w:rsidRDefault="00941F68" w:rsidP="00941F6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2D271F25" w14:textId="77777777" w:rsidR="00941F68" w:rsidRPr="00453EEC" w:rsidRDefault="00941F68" w:rsidP="00941F6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50E29639" w14:textId="77777777" w:rsidR="00941F68" w:rsidRPr="00453EEC" w:rsidRDefault="00941F68" w:rsidP="00941F6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1FA9E2FF" w14:textId="77777777" w:rsidR="00941F68" w:rsidRPr="00453EEC" w:rsidRDefault="00941F68" w:rsidP="00941F6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537625C1" w14:textId="77777777" w:rsidR="00941F68" w:rsidRDefault="00941F68" w:rsidP="00941F6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76934423" w14:textId="77777777" w:rsidR="00941F68" w:rsidRDefault="00941F68" w:rsidP="00941F68">
      <w:pPr>
        <w:tabs>
          <w:tab w:val="left" w:pos="3876"/>
        </w:tabs>
        <w:bidi/>
        <w:spacing w:line="276" w:lineRule="auto"/>
        <w:rPr>
          <w:rFonts w:cs="B Nazanin"/>
          <w:sz w:val="24"/>
          <w:szCs w:val="24"/>
          <w:lang w:bidi="fa-IR"/>
        </w:rPr>
      </w:pPr>
      <w:r>
        <w:rPr>
          <w:rFonts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60AE2421" wp14:editId="13ACFEED">
                <wp:simplePos x="0" y="0"/>
                <wp:positionH relativeFrom="column">
                  <wp:posOffset>2935605</wp:posOffset>
                </wp:positionH>
                <wp:positionV relativeFrom="paragraph">
                  <wp:posOffset>7620</wp:posOffset>
                </wp:positionV>
                <wp:extent cx="693420" cy="266700"/>
                <wp:effectExtent l="0" t="0" r="0" b="0"/>
                <wp:wrapNone/>
                <wp:docPr id="498" name="Text Box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42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F469204" w14:textId="77777777" w:rsidR="002F3FC5" w:rsidRPr="00453EEC" w:rsidRDefault="002F3FC5" w:rsidP="00941F68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453EEC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60AE2421" id="Text Box 498" o:spid="_x0000_s1297" type="#_x0000_t202" style="position:absolute;left:0;text-align:left;margin-left:231.15pt;margin-top:.6pt;width:54.6pt;height:21pt;z-index:25239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" fillcolor="white [3201]" stroked="f" strokeweight=".5pt">
                <v:textbox>
                  <w:txbxContent>
                    <w:p w14:paraId="7F469204" w14:textId="77777777" w:rsidR="002F3FC5" w:rsidRPr="00453EEC" w:rsidRDefault="002F3FC5" w:rsidP="00941F68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453EEC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</w:p>
    <w:p w14:paraId="0AA9E98E" w14:textId="1E9A1D32" w:rsidR="00941F68" w:rsidRDefault="00941F68" w:rsidP="00941F68">
      <w:pPr>
        <w:tabs>
          <w:tab w:val="left" w:pos="3876"/>
        </w:tabs>
        <w:bidi/>
        <w:spacing w:line="276" w:lineRule="auto"/>
        <w:rPr>
          <w:rFonts w:cs="B Nazanin"/>
          <w:sz w:val="28"/>
          <w:szCs w:val="28"/>
          <w:rtl/>
          <w:lang w:bidi="fa-IR"/>
        </w:rPr>
      </w:pPr>
      <w:r w:rsidRPr="007D1B75">
        <w:rPr>
          <w:rFonts w:cs="B Nazanin"/>
          <w:sz w:val="24"/>
          <w:szCs w:val="24"/>
          <w:lang w:bidi="fa-IR"/>
        </w:rPr>
        <w:t xml:space="preserve">                                             </w:t>
      </w:r>
      <w:bookmarkStart w:id="880" w:name="_Hlk96695451"/>
      <w:r w:rsidRPr="007D1B75">
        <w:rPr>
          <w:rFonts w:cs="B Nazanin" w:hint="cs"/>
          <w:sz w:val="24"/>
          <w:szCs w:val="24"/>
          <w:rtl/>
          <w:lang w:bidi="fa-IR"/>
        </w:rPr>
        <w:t>شکل</w:t>
      </w:r>
      <w:r w:rsidR="007D1B75" w:rsidRPr="007D1B75">
        <w:rPr>
          <w:rFonts w:cs="B Nazanin" w:hint="cs"/>
          <w:sz w:val="24"/>
          <w:szCs w:val="24"/>
          <w:rtl/>
          <w:lang w:bidi="fa-IR"/>
        </w:rPr>
        <w:t>5-55</w:t>
      </w:r>
      <w:r w:rsidRPr="007D1B75">
        <w:rPr>
          <w:rFonts w:cs="B Nazanin" w:hint="cs"/>
          <w:sz w:val="24"/>
          <w:szCs w:val="24"/>
          <w:rtl/>
          <w:lang w:bidi="fa-IR"/>
        </w:rPr>
        <w:t>:</w:t>
      </w:r>
      <w:r w:rsidRPr="007D1B75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453EEC">
        <w:rPr>
          <w:rFonts w:cs="B Nazanin" w:hint="cs"/>
          <w:sz w:val="28"/>
          <w:szCs w:val="28"/>
          <w:rtl/>
          <w:lang w:bidi="fa-IR"/>
        </w:rPr>
        <w:t>سیگنال مدولاسیون پهنای پالس</w:t>
      </w:r>
      <w:r>
        <w:rPr>
          <w:rFonts w:cs="B Nazanin" w:hint="cs"/>
          <w:sz w:val="28"/>
          <w:szCs w:val="28"/>
          <w:rtl/>
          <w:lang w:bidi="fa-IR"/>
        </w:rPr>
        <w:t xml:space="preserve"> موتور1</w:t>
      </w:r>
      <w:bookmarkEnd w:id="880"/>
    </w:p>
    <w:p w14:paraId="1A93BA78" w14:textId="77777777" w:rsidR="005D7EA2" w:rsidRDefault="005D7EA2" w:rsidP="005D7EA2">
      <w:pPr>
        <w:tabs>
          <w:tab w:val="left" w:pos="3876"/>
        </w:tabs>
        <w:bidi/>
        <w:spacing w:line="276" w:lineRule="auto"/>
        <w:rPr>
          <w:rFonts w:cs="B Nazanin"/>
          <w:sz w:val="24"/>
          <w:szCs w:val="24"/>
          <w:rtl/>
          <w:lang w:bidi="fa-IR"/>
        </w:rPr>
      </w:pPr>
    </w:p>
    <w:p w14:paraId="3371A35C" w14:textId="6266D69C" w:rsidR="00941F68" w:rsidRDefault="005D7EA2" w:rsidP="00941F68">
      <w:pPr>
        <w:tabs>
          <w:tab w:val="left" w:pos="3876"/>
        </w:tabs>
        <w:bidi/>
        <w:spacing w:line="276" w:lineRule="auto"/>
        <w:jc w:val="lowKashida"/>
        <w:rPr>
          <w:rFonts w:cs="B Nazanin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2428288" behindDoc="0" locked="0" layoutInCell="1" allowOverlap="1" wp14:anchorId="1CFE8BFB" wp14:editId="5441E388">
            <wp:simplePos x="0" y="0"/>
            <wp:positionH relativeFrom="column">
              <wp:posOffset>1115233</wp:posOffset>
            </wp:positionH>
            <wp:positionV relativeFrom="paragraph">
              <wp:posOffset>8775</wp:posOffset>
            </wp:positionV>
            <wp:extent cx="3858768" cy="3017520"/>
            <wp:effectExtent l="0" t="0" r="8890" b="0"/>
            <wp:wrapNone/>
            <wp:docPr id="528" name="Picture 5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94D1CC" w14:textId="0F88790C" w:rsidR="00941F68" w:rsidRPr="00453EEC" w:rsidRDefault="00941F68" w:rsidP="00941F6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4D413CA0" w14:textId="77777777" w:rsidR="00941F68" w:rsidRPr="00453EEC" w:rsidRDefault="00941F68" w:rsidP="00941F6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5ABFA4D5" w14:textId="004F4C83" w:rsidR="00941F68" w:rsidRPr="00453EEC" w:rsidRDefault="005D7EA2" w:rsidP="00941F6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  <w:r>
        <w:rPr>
          <w:rFonts w:cs="B Nazanin"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5CA55271" wp14:editId="711591ED">
                <wp:simplePos x="0" y="0"/>
                <wp:positionH relativeFrom="column">
                  <wp:posOffset>331643</wp:posOffset>
                </wp:positionH>
                <wp:positionV relativeFrom="paragraph">
                  <wp:posOffset>179994</wp:posOffset>
                </wp:positionV>
                <wp:extent cx="1303020" cy="266700"/>
                <wp:effectExtent l="3810" t="0" r="0" b="0"/>
                <wp:wrapNone/>
                <wp:docPr id="500" name="Text Box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30302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090C6B3" w14:textId="77777777" w:rsidR="002F3FC5" w:rsidRPr="00453EEC" w:rsidRDefault="002F3FC5" w:rsidP="00941F68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lang w:bidi="fa-IR"/>
                              </w:rPr>
                            </w:pPr>
                            <w:r w:rsidRPr="00453EEC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lang w:bidi="fa-IR"/>
                              </w:rPr>
                              <w:t>PWM motor2 (%)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5CA55271" id="Text Box 500" o:spid="_x0000_s1298" type="#_x0000_t202" style="position:absolute;left:0;text-align:left;margin-left:26.1pt;margin-top:14.15pt;width:102.6pt;height:21pt;rotation:-90;z-index:25239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" fillcolor="white [3201]" stroked="f" strokeweight=".5pt">
                <v:textbox>
                  <w:txbxContent>
                    <w:p w14:paraId="4090C6B3" w14:textId="77777777" w:rsidR="002F3FC5" w:rsidRPr="00453EEC" w:rsidRDefault="002F3FC5" w:rsidP="00941F68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  <w:lang w:bidi="fa-IR"/>
                        </w:rPr>
                      </w:pPr>
                      <w:r w:rsidRPr="00453EEC">
                        <w:rPr>
                          <w:rFonts w:asciiTheme="majorBidi" w:hAnsiTheme="majorBidi" w:cstheme="majorBidi"/>
                          <w:sz w:val="24"/>
                          <w:szCs w:val="24"/>
                          <w:lang w:bidi="fa-IR"/>
                        </w:rPr>
                        <w:t>PWM motor2 (%)</w:t>
                      </w:r>
                    </w:p>
                  </w:txbxContent>
                </v:textbox>
              </v:shape>
            </w:pict>
          </mc:Fallback>
        </mc:AlternateContent>
      </w:r>
    </w:p>
    <w:p w14:paraId="05237000" w14:textId="77D34D74" w:rsidR="00941F68" w:rsidRPr="00453EEC" w:rsidRDefault="00941F68" w:rsidP="00941F6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3B8C63B3" w14:textId="77777777" w:rsidR="00941F68" w:rsidRPr="00453EEC" w:rsidRDefault="00941F68" w:rsidP="00941F6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13D9B09B" w14:textId="77777777" w:rsidR="00941F68" w:rsidRPr="00453EEC" w:rsidRDefault="00941F68" w:rsidP="00941F6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2158F756" w14:textId="77777777" w:rsidR="00941F68" w:rsidRPr="00453EEC" w:rsidRDefault="00941F68" w:rsidP="00941F6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6458DA40" w14:textId="77777777" w:rsidR="005D7EA2" w:rsidRDefault="005D7EA2" w:rsidP="00941F68">
      <w:pPr>
        <w:tabs>
          <w:tab w:val="left" w:pos="3876"/>
        </w:tabs>
        <w:bidi/>
        <w:spacing w:line="276" w:lineRule="auto"/>
        <w:rPr>
          <w:rFonts w:cs="B Nazanin"/>
          <w:sz w:val="24"/>
          <w:szCs w:val="24"/>
          <w:rtl/>
          <w:lang w:bidi="fa-IR"/>
        </w:rPr>
      </w:pPr>
    </w:p>
    <w:p w14:paraId="5497C2A4" w14:textId="1E441716" w:rsidR="005D7EA2" w:rsidRDefault="005D7EA2" w:rsidP="005D7EA2">
      <w:pPr>
        <w:tabs>
          <w:tab w:val="left" w:pos="3876"/>
        </w:tabs>
        <w:bidi/>
        <w:spacing w:line="276" w:lineRule="auto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6EBC8404" wp14:editId="625F2FD4">
                <wp:simplePos x="0" y="0"/>
                <wp:positionH relativeFrom="margin">
                  <wp:posOffset>2812126</wp:posOffset>
                </wp:positionH>
                <wp:positionV relativeFrom="paragraph">
                  <wp:posOffset>65752</wp:posOffset>
                </wp:positionV>
                <wp:extent cx="693420" cy="251460"/>
                <wp:effectExtent l="0" t="0" r="0" b="0"/>
                <wp:wrapNone/>
                <wp:docPr id="499" name="Text Box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42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B274888" w14:textId="77777777" w:rsidR="002F3FC5" w:rsidRPr="00453EEC" w:rsidRDefault="002F3FC5" w:rsidP="00941F68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453EEC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6EBC8404" id="Text Box 499" o:spid="_x0000_s1299" type="#_x0000_t202" style="position:absolute;left:0;text-align:left;margin-left:221.45pt;margin-top:5.2pt;width:54.6pt;height:19.8pt;z-index:2523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" fillcolor="white [3201]" stroked="f" strokeweight=".5pt">
                <v:textbox>
                  <w:txbxContent>
                    <w:p w14:paraId="6B274888" w14:textId="77777777" w:rsidR="002F3FC5" w:rsidRPr="00453EEC" w:rsidRDefault="002F3FC5" w:rsidP="00941F68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453EEC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501DF5D" w14:textId="6A4978C4" w:rsidR="00941F68" w:rsidRDefault="00941F68" w:rsidP="005D7EA2">
      <w:pPr>
        <w:tabs>
          <w:tab w:val="left" w:pos="3876"/>
        </w:tabs>
        <w:bidi/>
        <w:spacing w:line="276" w:lineRule="auto"/>
        <w:rPr>
          <w:rFonts w:cs="B Nazanin"/>
          <w:sz w:val="24"/>
          <w:szCs w:val="24"/>
          <w:rtl/>
          <w:lang w:bidi="fa-IR"/>
        </w:rPr>
      </w:pPr>
      <w:r w:rsidRPr="007D1B75">
        <w:rPr>
          <w:rFonts w:cs="B Nazanin" w:hint="cs"/>
          <w:sz w:val="24"/>
          <w:szCs w:val="24"/>
          <w:rtl/>
          <w:lang w:bidi="fa-IR"/>
        </w:rPr>
        <w:lastRenderedPageBreak/>
        <w:t xml:space="preserve">    </w:t>
      </w:r>
      <w:r w:rsidR="005D7EA2" w:rsidRPr="007D1B75">
        <w:rPr>
          <w:rFonts w:cs="B Nazanin" w:hint="cs"/>
          <w:sz w:val="24"/>
          <w:szCs w:val="24"/>
          <w:rtl/>
          <w:lang w:bidi="fa-IR"/>
        </w:rPr>
        <w:t xml:space="preserve">                                      </w:t>
      </w:r>
      <w:bookmarkStart w:id="881" w:name="_Hlk96695461"/>
      <w:r w:rsidRPr="007D1B75">
        <w:rPr>
          <w:rFonts w:cs="B Nazanin" w:hint="cs"/>
          <w:sz w:val="24"/>
          <w:szCs w:val="24"/>
          <w:rtl/>
          <w:lang w:bidi="fa-IR"/>
        </w:rPr>
        <w:t>شکل</w:t>
      </w:r>
      <w:r w:rsidR="007D1B75" w:rsidRPr="007D1B75">
        <w:rPr>
          <w:rFonts w:cs="B Nazanin" w:hint="cs"/>
          <w:sz w:val="24"/>
          <w:szCs w:val="24"/>
          <w:rtl/>
          <w:lang w:bidi="fa-IR"/>
        </w:rPr>
        <w:t>5-56</w:t>
      </w:r>
      <w:r w:rsidRPr="007D1B75">
        <w:rPr>
          <w:rFonts w:cs="B Nazanin" w:hint="cs"/>
          <w:sz w:val="24"/>
          <w:szCs w:val="24"/>
          <w:rtl/>
          <w:lang w:bidi="fa-IR"/>
        </w:rPr>
        <w:t>:</w:t>
      </w:r>
      <w:r w:rsidRPr="007D1B75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453EEC">
        <w:rPr>
          <w:rFonts w:cs="B Nazanin" w:hint="cs"/>
          <w:sz w:val="28"/>
          <w:szCs w:val="28"/>
          <w:rtl/>
          <w:lang w:bidi="fa-IR"/>
        </w:rPr>
        <w:t>سیگنال مدولاسیون پهنای پالس</w:t>
      </w:r>
      <w:r>
        <w:rPr>
          <w:rFonts w:cs="B Nazanin" w:hint="cs"/>
          <w:sz w:val="28"/>
          <w:szCs w:val="28"/>
          <w:rtl/>
          <w:lang w:bidi="fa-IR"/>
        </w:rPr>
        <w:t xml:space="preserve"> موتور2</w:t>
      </w:r>
      <w:bookmarkEnd w:id="881"/>
    </w:p>
    <w:p w14:paraId="13E2D6F8" w14:textId="57C36ADC" w:rsidR="00941F68" w:rsidRDefault="00941F68" w:rsidP="00941F68">
      <w:pPr>
        <w:tabs>
          <w:tab w:val="left" w:pos="3876"/>
        </w:tabs>
        <w:bidi/>
        <w:spacing w:line="276" w:lineRule="auto"/>
        <w:jc w:val="lowKashida"/>
        <w:rPr>
          <w:rFonts w:cs="B Nazanin"/>
          <w:sz w:val="24"/>
          <w:szCs w:val="24"/>
          <w:rtl/>
          <w:lang w:bidi="fa-IR"/>
        </w:rPr>
      </w:pPr>
    </w:p>
    <w:p w14:paraId="005D95F4" w14:textId="77777777" w:rsidR="00941F68" w:rsidRDefault="00941F68" w:rsidP="00941F68">
      <w:pPr>
        <w:tabs>
          <w:tab w:val="left" w:pos="3876"/>
        </w:tabs>
        <w:bidi/>
        <w:spacing w:line="276" w:lineRule="auto"/>
        <w:jc w:val="lowKashida"/>
        <w:rPr>
          <w:rFonts w:cs="B Nazanin"/>
          <w:sz w:val="24"/>
          <w:szCs w:val="24"/>
          <w:rtl/>
          <w:lang w:bidi="fa-IR"/>
        </w:rPr>
      </w:pPr>
    </w:p>
    <w:p w14:paraId="214E6B6A" w14:textId="39CFB2A5" w:rsidR="00941F68" w:rsidRDefault="005D7EA2" w:rsidP="00941F68">
      <w:pPr>
        <w:tabs>
          <w:tab w:val="left" w:pos="3876"/>
        </w:tabs>
        <w:bidi/>
        <w:spacing w:line="276" w:lineRule="auto"/>
        <w:jc w:val="lowKashida"/>
        <w:rPr>
          <w:rFonts w:cs="B Nazanin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2429312" behindDoc="0" locked="0" layoutInCell="1" allowOverlap="1" wp14:anchorId="620DC4FD" wp14:editId="375B619E">
            <wp:simplePos x="0" y="0"/>
            <wp:positionH relativeFrom="margin">
              <wp:posOffset>1112665</wp:posOffset>
            </wp:positionH>
            <wp:positionV relativeFrom="paragraph">
              <wp:posOffset>-367146</wp:posOffset>
            </wp:positionV>
            <wp:extent cx="3858768" cy="3017520"/>
            <wp:effectExtent l="0" t="0" r="8890" b="0"/>
            <wp:wrapNone/>
            <wp:docPr id="529" name="Picture 5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7B76B5" w14:textId="2D7CEB1C" w:rsidR="00941F68" w:rsidRPr="00453EEC" w:rsidRDefault="00941F68" w:rsidP="00941F6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1385E4A2" w14:textId="77777777" w:rsidR="00941F68" w:rsidRPr="00453EEC" w:rsidRDefault="00941F68" w:rsidP="00941F6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12A0DD64" w14:textId="31EF0641" w:rsidR="00941F68" w:rsidRPr="00453EEC" w:rsidRDefault="00941F68" w:rsidP="00941F6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02AD3BA9" wp14:editId="4AD683E2">
                <wp:simplePos x="0" y="0"/>
                <wp:positionH relativeFrom="column">
                  <wp:posOffset>366452</wp:posOffset>
                </wp:positionH>
                <wp:positionV relativeFrom="paragraph">
                  <wp:posOffset>25112</wp:posOffset>
                </wp:positionV>
                <wp:extent cx="1287780" cy="281940"/>
                <wp:effectExtent l="7620" t="0" r="0" b="0"/>
                <wp:wrapNone/>
                <wp:docPr id="502" name="Text Box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287780" cy="281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FC43451" w14:textId="77777777" w:rsidR="002F3FC5" w:rsidRPr="00453EEC" w:rsidRDefault="002F3FC5" w:rsidP="00941F68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453EEC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PWM motor3(%)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02AD3BA9" id="Text Box 502" o:spid="_x0000_s1300" type="#_x0000_t202" style="position:absolute;left:0;text-align:left;margin-left:28.85pt;margin-top:2pt;width:101.4pt;height:22.2pt;rotation:-90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" fillcolor="white [3201]" stroked="f" strokeweight=".5pt">
                <v:textbox>
                  <w:txbxContent>
                    <w:p w14:paraId="0FC43451" w14:textId="77777777" w:rsidR="002F3FC5" w:rsidRPr="00453EEC" w:rsidRDefault="002F3FC5" w:rsidP="00941F68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453EEC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PWM motor3(%)</w:t>
                      </w:r>
                    </w:p>
                  </w:txbxContent>
                </v:textbox>
              </v:shape>
            </w:pict>
          </mc:Fallback>
        </mc:AlternateContent>
      </w:r>
    </w:p>
    <w:p w14:paraId="405A0431" w14:textId="77777777" w:rsidR="00941F68" w:rsidRPr="00453EEC" w:rsidRDefault="00941F68" w:rsidP="00941F6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585FB4D9" w14:textId="77777777" w:rsidR="00941F68" w:rsidRPr="00453EEC" w:rsidRDefault="00941F68" w:rsidP="00941F6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6AA9DBFF" w14:textId="77777777" w:rsidR="00941F68" w:rsidRPr="00453EEC" w:rsidRDefault="00941F68" w:rsidP="00941F6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1169A672" w14:textId="77777777" w:rsidR="00941F68" w:rsidRPr="00453EEC" w:rsidRDefault="00941F68" w:rsidP="00941F6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1D2330F8" w14:textId="77777777" w:rsidR="00941F68" w:rsidRPr="00453EEC" w:rsidRDefault="00941F68" w:rsidP="00941F6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228E4581" wp14:editId="470D2C85">
                <wp:simplePos x="0" y="0"/>
                <wp:positionH relativeFrom="column">
                  <wp:posOffset>2878282</wp:posOffset>
                </wp:positionH>
                <wp:positionV relativeFrom="paragraph">
                  <wp:posOffset>39197</wp:posOffset>
                </wp:positionV>
                <wp:extent cx="731520" cy="312420"/>
                <wp:effectExtent l="0" t="0" r="0" b="0"/>
                <wp:wrapNone/>
                <wp:docPr id="503" name="Text Box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3124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C108E95" w14:textId="77777777" w:rsidR="002F3FC5" w:rsidRPr="00453EEC" w:rsidRDefault="002F3FC5" w:rsidP="00941F68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453EEC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228E4581" id="Text Box 503" o:spid="_x0000_s1301" type="#_x0000_t202" style="position:absolute;left:0;text-align:left;margin-left:226.65pt;margin-top:3.1pt;width:57.6pt;height:24.6pt;z-index:2524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" fillcolor="white [3201]" stroked="f" strokeweight=".5pt">
                <v:textbox>
                  <w:txbxContent>
                    <w:p w14:paraId="2C108E95" w14:textId="77777777" w:rsidR="002F3FC5" w:rsidRPr="00453EEC" w:rsidRDefault="002F3FC5" w:rsidP="00941F68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453EEC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</w:p>
    <w:p w14:paraId="6A1A4D7E" w14:textId="2D3487B6" w:rsidR="00941F68" w:rsidRDefault="00941F68" w:rsidP="00941F68">
      <w:pPr>
        <w:tabs>
          <w:tab w:val="left" w:pos="3468"/>
        </w:tabs>
        <w:bidi/>
        <w:spacing w:line="276" w:lineRule="auto"/>
        <w:jc w:val="lowKashida"/>
        <w:rPr>
          <w:rFonts w:cs="B Nazanin"/>
          <w:sz w:val="24"/>
          <w:szCs w:val="24"/>
          <w:rtl/>
          <w:lang w:bidi="fa-IR"/>
        </w:rPr>
      </w:pPr>
      <w:r w:rsidRPr="007D1B75">
        <w:rPr>
          <w:rFonts w:cs="B Nazanin" w:hint="cs"/>
          <w:sz w:val="24"/>
          <w:szCs w:val="24"/>
          <w:rtl/>
          <w:lang w:bidi="fa-IR"/>
        </w:rPr>
        <w:t xml:space="preserve">                                             </w:t>
      </w:r>
      <w:bookmarkStart w:id="882" w:name="_Hlk96695468"/>
      <w:r w:rsidRPr="007D1B75">
        <w:rPr>
          <w:rFonts w:cs="B Nazanin" w:hint="cs"/>
          <w:sz w:val="24"/>
          <w:szCs w:val="24"/>
          <w:rtl/>
          <w:lang w:bidi="fa-IR"/>
        </w:rPr>
        <w:t>شکل</w:t>
      </w:r>
      <w:r w:rsidR="007D1B75" w:rsidRPr="007D1B75">
        <w:rPr>
          <w:rFonts w:cs="B Nazanin" w:hint="cs"/>
          <w:sz w:val="24"/>
          <w:szCs w:val="24"/>
          <w:rtl/>
          <w:lang w:bidi="fa-IR"/>
        </w:rPr>
        <w:t>5-57</w:t>
      </w:r>
      <w:r w:rsidRPr="007D1B75">
        <w:rPr>
          <w:rFonts w:cs="B Nazanin" w:hint="cs"/>
          <w:sz w:val="24"/>
          <w:szCs w:val="24"/>
          <w:rtl/>
          <w:lang w:bidi="fa-IR"/>
        </w:rPr>
        <w:t>:</w:t>
      </w:r>
      <w:r w:rsidRPr="007D1B75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453EEC">
        <w:rPr>
          <w:rFonts w:cs="B Nazanin" w:hint="cs"/>
          <w:sz w:val="28"/>
          <w:szCs w:val="28"/>
          <w:rtl/>
          <w:lang w:bidi="fa-IR"/>
        </w:rPr>
        <w:t>سیگنال مدولاسیون پهنای پالس</w:t>
      </w:r>
      <w:r>
        <w:rPr>
          <w:rFonts w:cs="B Nazanin" w:hint="cs"/>
          <w:sz w:val="28"/>
          <w:szCs w:val="28"/>
          <w:rtl/>
          <w:lang w:bidi="fa-IR"/>
        </w:rPr>
        <w:t xml:space="preserve"> موتور3</w:t>
      </w:r>
      <w:bookmarkEnd w:id="882"/>
    </w:p>
    <w:p w14:paraId="0E1BCBD8" w14:textId="12F2919B" w:rsidR="00941F68" w:rsidRDefault="00475897" w:rsidP="00941F68">
      <w:pPr>
        <w:tabs>
          <w:tab w:val="left" w:pos="3468"/>
        </w:tabs>
        <w:bidi/>
        <w:spacing w:line="276" w:lineRule="auto"/>
        <w:jc w:val="lowKashida"/>
        <w:rPr>
          <w:rFonts w:cs="B Nazanin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2430336" behindDoc="0" locked="0" layoutInCell="1" allowOverlap="1" wp14:anchorId="63BA4900" wp14:editId="70B6E246">
            <wp:simplePos x="0" y="0"/>
            <wp:positionH relativeFrom="column">
              <wp:posOffset>1094105</wp:posOffset>
            </wp:positionH>
            <wp:positionV relativeFrom="paragraph">
              <wp:posOffset>165504</wp:posOffset>
            </wp:positionV>
            <wp:extent cx="3858768" cy="3017520"/>
            <wp:effectExtent l="0" t="0" r="8890" b="0"/>
            <wp:wrapNone/>
            <wp:docPr id="530" name="Picture 5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1F68">
        <w:rPr>
          <w:noProof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5F71CF2B" wp14:editId="4FE9D17B">
                <wp:simplePos x="0" y="0"/>
                <wp:positionH relativeFrom="column">
                  <wp:posOffset>2644140</wp:posOffset>
                </wp:positionH>
                <wp:positionV relativeFrom="paragraph">
                  <wp:posOffset>3232785</wp:posOffset>
                </wp:positionV>
                <wp:extent cx="723900" cy="274320"/>
                <wp:effectExtent l="0" t="0" r="0" b="0"/>
                <wp:wrapNone/>
                <wp:docPr id="504" name="Text Box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390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EE247C9" w14:textId="77777777" w:rsidR="002F3FC5" w:rsidRPr="00453EEC" w:rsidRDefault="002F3FC5" w:rsidP="00941F68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453EEC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5F71CF2B" id="Text Box 504" o:spid="_x0000_s1302" type="#_x0000_t202" style="position:absolute;left:0;text-align:left;margin-left:208.2pt;margin-top:254.55pt;width:57pt;height:21.6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" fillcolor="white [3201]" stroked="f" strokeweight=".5pt">
                <v:textbox>
                  <w:txbxContent>
                    <w:p w14:paraId="6EE247C9" w14:textId="77777777" w:rsidR="002F3FC5" w:rsidRPr="00453EEC" w:rsidRDefault="002F3FC5" w:rsidP="00941F68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453EEC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</w:p>
    <w:p w14:paraId="5B67D49D" w14:textId="7ADD32CB" w:rsidR="00941F68" w:rsidRPr="00453EEC" w:rsidRDefault="00941F68" w:rsidP="00941F6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39547F40" w14:textId="272173E5" w:rsidR="00941F68" w:rsidRPr="00453EEC" w:rsidRDefault="00941F68" w:rsidP="00941F6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79A28985" w14:textId="77777777" w:rsidR="00941F68" w:rsidRPr="00453EEC" w:rsidRDefault="00941F68" w:rsidP="00941F6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6B82BA43" w14:textId="77777777" w:rsidR="00941F68" w:rsidRPr="00453EEC" w:rsidRDefault="00941F68" w:rsidP="00941F6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11307B6D" w14:textId="77777777" w:rsidR="00941F68" w:rsidRPr="00453EEC" w:rsidRDefault="00941F68" w:rsidP="00941F6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797D3698" wp14:editId="53A45948">
                <wp:simplePos x="0" y="0"/>
                <wp:positionH relativeFrom="column">
                  <wp:posOffset>270887</wp:posOffset>
                </wp:positionH>
                <wp:positionV relativeFrom="paragraph">
                  <wp:posOffset>169054</wp:posOffset>
                </wp:positionV>
                <wp:extent cx="1356360" cy="331412"/>
                <wp:effectExtent l="0" t="1588" r="0" b="0"/>
                <wp:wrapNone/>
                <wp:docPr id="505" name="Text Box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356360" cy="3314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79C5C62" w14:textId="77777777" w:rsidR="002F3FC5" w:rsidRPr="00453EEC" w:rsidRDefault="002F3FC5" w:rsidP="00941F68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453EEC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PWM motor4(%)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797D3698" id="Text Box 505" o:spid="_x0000_s1303" type="#_x0000_t202" style="position:absolute;left:0;text-align:left;margin-left:21.35pt;margin-top:13.3pt;width:106.8pt;height:26.1pt;rotation:-90;z-index:252404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" fillcolor="white [3201]" stroked="f" strokeweight=".5pt">
                <v:textbox>
                  <w:txbxContent>
                    <w:p w14:paraId="779C5C62" w14:textId="77777777" w:rsidR="002F3FC5" w:rsidRPr="00453EEC" w:rsidRDefault="002F3FC5" w:rsidP="00941F68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453EEC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PWM motor4(%)</w:t>
                      </w:r>
                    </w:p>
                  </w:txbxContent>
                </v:textbox>
              </v:shape>
            </w:pict>
          </mc:Fallback>
        </mc:AlternateContent>
      </w:r>
    </w:p>
    <w:p w14:paraId="0BFBCB69" w14:textId="77777777" w:rsidR="00941F68" w:rsidRPr="00453EEC" w:rsidRDefault="00941F68" w:rsidP="00941F6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55B72135" w14:textId="77777777" w:rsidR="00941F68" w:rsidRPr="00453EEC" w:rsidRDefault="00941F68" w:rsidP="00941F6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6D81D295" w14:textId="77777777" w:rsidR="00941F68" w:rsidRPr="00453EEC" w:rsidRDefault="00941F68" w:rsidP="00941F6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28788049" w14:textId="77777777" w:rsidR="00941F68" w:rsidRDefault="00941F68" w:rsidP="00941F6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31DE4890" w14:textId="77777777" w:rsidR="00941F68" w:rsidRDefault="00941F68" w:rsidP="00941F68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4F03E119" w14:textId="0D318C45" w:rsidR="00941F68" w:rsidRDefault="00941F68" w:rsidP="00941F68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 w:rsidRPr="007D1B75">
        <w:rPr>
          <w:rFonts w:cs="B Nazanin"/>
          <w:sz w:val="24"/>
          <w:szCs w:val="24"/>
          <w:lang w:bidi="fa-IR"/>
        </w:rPr>
        <w:t xml:space="preserve">  </w:t>
      </w:r>
      <w:r w:rsidR="00475897" w:rsidRPr="007D1B75">
        <w:rPr>
          <w:rFonts w:cs="B Nazanin" w:hint="cs"/>
          <w:sz w:val="24"/>
          <w:szCs w:val="24"/>
          <w:rtl/>
          <w:lang w:bidi="fa-IR"/>
        </w:rPr>
        <w:t xml:space="preserve">    </w:t>
      </w:r>
      <w:r w:rsidRPr="007D1B75">
        <w:rPr>
          <w:rFonts w:cs="B Nazanin"/>
          <w:sz w:val="24"/>
          <w:szCs w:val="24"/>
          <w:lang w:bidi="fa-IR"/>
        </w:rPr>
        <w:t xml:space="preserve">                                       </w:t>
      </w:r>
      <w:bookmarkStart w:id="883" w:name="_Hlk96695474"/>
      <w:r w:rsidRPr="007D1B75">
        <w:rPr>
          <w:rFonts w:cs="B Nazanin" w:hint="cs"/>
          <w:sz w:val="24"/>
          <w:szCs w:val="24"/>
          <w:rtl/>
          <w:lang w:bidi="fa-IR"/>
        </w:rPr>
        <w:t>شکل</w:t>
      </w:r>
      <w:r w:rsidR="007D1B75" w:rsidRPr="007D1B75">
        <w:rPr>
          <w:rFonts w:cs="B Nazanin" w:hint="cs"/>
          <w:sz w:val="24"/>
          <w:szCs w:val="24"/>
          <w:rtl/>
          <w:lang w:bidi="fa-IR"/>
        </w:rPr>
        <w:t>5-58</w:t>
      </w:r>
      <w:r w:rsidRPr="007D1B75">
        <w:rPr>
          <w:rFonts w:cs="B Nazanin" w:hint="cs"/>
          <w:sz w:val="24"/>
          <w:szCs w:val="24"/>
          <w:rtl/>
          <w:lang w:bidi="fa-IR"/>
        </w:rPr>
        <w:t>:</w:t>
      </w:r>
      <w:r w:rsidRPr="007D1B75">
        <w:rPr>
          <w:rFonts w:cs="B Nazanin" w:hint="cs"/>
          <w:sz w:val="28"/>
          <w:szCs w:val="28"/>
          <w:rtl/>
          <w:lang w:bidi="fa-IR"/>
        </w:rPr>
        <w:t xml:space="preserve"> سیگنال </w:t>
      </w:r>
      <w:r w:rsidRPr="00453EEC">
        <w:rPr>
          <w:rFonts w:cs="B Nazanin" w:hint="cs"/>
          <w:sz w:val="28"/>
          <w:szCs w:val="28"/>
          <w:rtl/>
          <w:lang w:bidi="fa-IR"/>
        </w:rPr>
        <w:t>مدولاسیون پهنای پالس</w:t>
      </w:r>
      <w:r>
        <w:rPr>
          <w:rFonts w:cs="B Nazanin" w:hint="cs"/>
          <w:sz w:val="28"/>
          <w:szCs w:val="28"/>
          <w:rtl/>
          <w:lang w:bidi="fa-IR"/>
        </w:rPr>
        <w:t xml:space="preserve"> موتور4</w:t>
      </w:r>
      <w:bookmarkEnd w:id="883"/>
    </w:p>
    <w:p w14:paraId="2ED8BA6C" w14:textId="4B749095" w:rsidR="00941F68" w:rsidRDefault="00941F68" w:rsidP="00941F68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4F883E95" w14:textId="513D7640" w:rsidR="00941F68" w:rsidRDefault="00941F68" w:rsidP="00941F68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0051A6E8" w14:textId="6BD2D0A0" w:rsidR="006E7EF0" w:rsidRDefault="007D1B75" w:rsidP="007D1B75">
      <w:pPr>
        <w:bidi/>
        <w:spacing w:line="276" w:lineRule="auto"/>
        <w:jc w:val="both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2539904" behindDoc="1" locked="0" layoutInCell="1" allowOverlap="1" wp14:anchorId="5E9AD944" wp14:editId="1FD18393">
            <wp:simplePos x="0" y="0"/>
            <wp:positionH relativeFrom="margin">
              <wp:align>center</wp:align>
            </wp:positionH>
            <wp:positionV relativeFrom="paragraph">
              <wp:posOffset>912091</wp:posOffset>
            </wp:positionV>
            <wp:extent cx="3858768" cy="3017520"/>
            <wp:effectExtent l="0" t="0" r="8890" b="0"/>
            <wp:wrapNone/>
            <wp:docPr id="679" name="Picture 6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7EF0">
        <w:rPr>
          <w:rFonts w:cs="B Nazanin" w:hint="cs"/>
          <w:sz w:val="28"/>
          <w:szCs w:val="28"/>
          <w:rtl/>
          <w:lang w:bidi="fa-IR"/>
        </w:rPr>
        <w:t>در این قسمت ابتدا چهارپره تا ارتفاع 20 سانتی‌متر بالارفته و درآن ارتفاع زاویه 12درجه را نگه داشته‌است سپس زاویه را به صفر برگردانده و تا ارتفاع 30 سانتی‌متر بالا رفته‌است. ارتفا</w:t>
      </w:r>
      <w:r>
        <w:rPr>
          <w:rFonts w:cs="B Nazanin" w:hint="cs"/>
          <w:sz w:val="28"/>
          <w:szCs w:val="28"/>
          <w:rtl/>
          <w:lang w:bidi="fa-IR"/>
        </w:rPr>
        <w:t>ع و زاویه</w:t>
      </w:r>
      <w:r w:rsidR="006E7EF0">
        <w:rPr>
          <w:rFonts w:cs="B Nazanin" w:hint="cs"/>
          <w:sz w:val="28"/>
          <w:szCs w:val="28"/>
          <w:rtl/>
          <w:lang w:bidi="fa-IR"/>
        </w:rPr>
        <w:t xml:space="preserve"> چهارپره در </w:t>
      </w:r>
      <w:r w:rsidR="006E7EF0" w:rsidRPr="007D1B75">
        <w:rPr>
          <w:rFonts w:cs="B Nazanin" w:hint="cs"/>
          <w:sz w:val="28"/>
          <w:szCs w:val="28"/>
          <w:rtl/>
          <w:lang w:bidi="fa-IR"/>
        </w:rPr>
        <w:t>شکل</w:t>
      </w:r>
      <w:r w:rsidRPr="007D1B75">
        <w:rPr>
          <w:rFonts w:cs="B Nazanin" w:hint="cs"/>
          <w:sz w:val="28"/>
          <w:szCs w:val="28"/>
          <w:rtl/>
          <w:lang w:bidi="fa-IR"/>
        </w:rPr>
        <w:t>5-59</w:t>
      </w:r>
      <w:r w:rsidR="006E7EF0" w:rsidRPr="007D1B75">
        <w:rPr>
          <w:rFonts w:cs="B Nazanin" w:hint="cs"/>
          <w:sz w:val="28"/>
          <w:szCs w:val="28"/>
          <w:rtl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 xml:space="preserve">،شکل 5-60 و شکل 5-61 </w:t>
      </w:r>
      <w:r w:rsidR="006E7EF0">
        <w:rPr>
          <w:rFonts w:cs="B Nazanin" w:hint="cs"/>
          <w:sz w:val="28"/>
          <w:szCs w:val="28"/>
          <w:rtl/>
          <w:lang w:bidi="fa-IR"/>
        </w:rPr>
        <w:t>نشان‌داده‌شده‌است.</w:t>
      </w:r>
    </w:p>
    <w:p w14:paraId="6334128C" w14:textId="0C4C728A" w:rsidR="006E7EF0" w:rsidRPr="00AA1246" w:rsidRDefault="006E7EF0" w:rsidP="006E7EF0">
      <w:pPr>
        <w:bidi/>
        <w:spacing w:before="360" w:after="240" w:line="276" w:lineRule="auto"/>
        <w:ind w:firstLine="720"/>
        <w:jc w:val="lowKashida"/>
        <w:rPr>
          <w:rFonts w:cs="B Nazanin"/>
          <w:color w:val="FF0000"/>
          <w:sz w:val="28"/>
          <w:szCs w:val="28"/>
          <w:lang w:bidi="fa-IR"/>
        </w:rPr>
      </w:pPr>
    </w:p>
    <w:p w14:paraId="5FB861FE" w14:textId="250D858D" w:rsidR="006E7EF0" w:rsidRDefault="006E7EF0" w:rsidP="006E7EF0">
      <w:pPr>
        <w:bidi/>
        <w:spacing w:before="360" w:after="240"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  </w:t>
      </w:r>
    </w:p>
    <w:p w14:paraId="3F944502" w14:textId="77777777" w:rsidR="006E7EF0" w:rsidRDefault="006E7EF0" w:rsidP="006E7EF0">
      <w:pPr>
        <w:bidi/>
        <w:spacing w:before="360" w:after="240"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5142E8DF" wp14:editId="6EA2CB76">
                <wp:simplePos x="0" y="0"/>
                <wp:positionH relativeFrom="column">
                  <wp:posOffset>607868</wp:posOffset>
                </wp:positionH>
                <wp:positionV relativeFrom="paragraph">
                  <wp:posOffset>219017</wp:posOffset>
                </wp:positionV>
                <wp:extent cx="571500" cy="289560"/>
                <wp:effectExtent l="7620" t="0" r="7620" b="7620"/>
                <wp:wrapNone/>
                <wp:docPr id="368" name="Text Box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57150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0ED7347" w14:textId="77777777" w:rsidR="002F3FC5" w:rsidRPr="00AA1246" w:rsidRDefault="002F3FC5" w:rsidP="006E7EF0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AA1246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Z(m)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>
            <w:pict>
              <v:shape w14:anchorId="5142E8DF" id="Text Box 368" o:spid="_x0000_s1304" type="#_x0000_t202" style="position:absolute;left:0;text-align:left;margin-left:47.85pt;margin-top:17.25pt;width:45pt;height:22.8pt;rotation:-90;z-index:252484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" fillcolor="white [3201]" stroked="f" strokeweight=".5pt">
                <v:textbox>
                  <w:txbxContent>
                    <w:p w14:paraId="30ED7347" w14:textId="77777777" w:rsidR="002F3FC5" w:rsidRPr="00AA1246" w:rsidRDefault="002F3FC5" w:rsidP="006E7EF0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AA1246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Z(m)</w:t>
                      </w:r>
                    </w:p>
                  </w:txbxContent>
                </v:textbox>
              </v:shape>
            </w:pict>
          </mc:Fallback>
        </mc:AlternateContent>
      </w:r>
    </w:p>
    <w:p w14:paraId="3628419B" w14:textId="77777777" w:rsidR="006E7EF0" w:rsidRPr="00720733" w:rsidRDefault="006E7EF0" w:rsidP="006E7EF0">
      <w:pPr>
        <w:bidi/>
        <w:spacing w:before="360" w:after="240"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4169B605" w14:textId="63EB68E3" w:rsidR="006E7EF0" w:rsidRDefault="006E7EF0" w:rsidP="006E7EF0">
      <w:pPr>
        <w:bidi/>
        <w:spacing w:before="360" w:after="240" w:line="276" w:lineRule="auto"/>
        <w:ind w:firstLine="720"/>
        <w:jc w:val="lowKashida"/>
        <w:rPr>
          <w:rFonts w:cs="B Nazanin"/>
          <w:b/>
          <w:bCs/>
          <w:sz w:val="28"/>
          <w:szCs w:val="28"/>
          <w:rtl/>
          <w:lang w:bidi="fa-IR"/>
        </w:rPr>
      </w:pPr>
    </w:p>
    <w:p w14:paraId="0F78A813" w14:textId="7BB394D5" w:rsidR="006E7EF0" w:rsidRPr="00AA1246" w:rsidRDefault="007D1B75" w:rsidP="006E7EF0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  <w:r>
        <w:rPr>
          <w:rFonts w:cs="B Nazanin"/>
          <w:b/>
          <w:bCs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25AD644E" wp14:editId="2506A309">
                <wp:simplePos x="0" y="0"/>
                <wp:positionH relativeFrom="column">
                  <wp:posOffset>2694709</wp:posOffset>
                </wp:positionH>
                <wp:positionV relativeFrom="paragraph">
                  <wp:posOffset>143337</wp:posOffset>
                </wp:positionV>
                <wp:extent cx="716280" cy="235008"/>
                <wp:effectExtent l="0" t="0" r="7620" b="0"/>
                <wp:wrapNone/>
                <wp:docPr id="369" name="Text Box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6280" cy="2350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6C2CF5" w14:textId="77777777" w:rsidR="002F3FC5" w:rsidRPr="00AA1246" w:rsidRDefault="002F3FC5" w:rsidP="006E7EF0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AA1246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25AD644E" id="Text Box 369" o:spid="_x0000_s1305" type="#_x0000_t202" style="position:absolute;left:0;text-align:left;margin-left:212.2pt;margin-top:11.3pt;width:56.4pt;height:18.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" fillcolor="white [3201]" stroked="f" strokeweight=".5pt">
                <v:textbox>
                  <w:txbxContent>
                    <w:p w14:paraId="206C2CF5" w14:textId="77777777" w:rsidR="002F3FC5" w:rsidRPr="00AA1246" w:rsidRDefault="002F3FC5" w:rsidP="006E7EF0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AA1246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</w:p>
    <w:p w14:paraId="5055BE85" w14:textId="5587797F" w:rsidR="006E7EF0" w:rsidRDefault="006E7EF0" w:rsidP="007D1B75">
      <w:pPr>
        <w:tabs>
          <w:tab w:val="left" w:pos="2868"/>
        </w:tabs>
        <w:bidi/>
        <w:spacing w:line="276" w:lineRule="auto"/>
        <w:jc w:val="center"/>
        <w:rPr>
          <w:rFonts w:cs="B Nazanin"/>
          <w:color w:val="FF0000"/>
          <w:sz w:val="24"/>
          <w:szCs w:val="24"/>
          <w:rtl/>
          <w:lang w:bidi="fa-IR"/>
        </w:rPr>
      </w:pPr>
      <w:r w:rsidRPr="007D1B75">
        <w:rPr>
          <w:noProof/>
        </w:rPr>
        <w:drawing>
          <wp:anchor distT="0" distB="0" distL="114300" distR="114300" simplePos="0" relativeHeight="252540928" behindDoc="0" locked="0" layoutInCell="1" allowOverlap="1" wp14:anchorId="2445B1F4" wp14:editId="0B0E2ADA">
            <wp:simplePos x="0" y="0"/>
            <wp:positionH relativeFrom="margin">
              <wp:posOffset>1039091</wp:posOffset>
            </wp:positionH>
            <wp:positionV relativeFrom="paragraph">
              <wp:posOffset>346363</wp:posOffset>
            </wp:positionV>
            <wp:extent cx="3858260" cy="2948247"/>
            <wp:effectExtent l="0" t="0" r="0" b="5080"/>
            <wp:wrapNone/>
            <wp:docPr id="680" name="Picture 6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9992" cy="2949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884" w:name="_Hlk96695484"/>
      <w:r w:rsidRPr="007D1B75">
        <w:rPr>
          <w:rFonts w:cs="B Nazanin" w:hint="cs"/>
          <w:sz w:val="24"/>
          <w:szCs w:val="24"/>
          <w:rtl/>
          <w:lang w:bidi="fa-IR"/>
        </w:rPr>
        <w:t>شکل</w:t>
      </w:r>
      <w:r w:rsidR="007D1B75" w:rsidRPr="007D1B75">
        <w:rPr>
          <w:rFonts w:cs="B Nazanin" w:hint="cs"/>
          <w:sz w:val="24"/>
          <w:szCs w:val="24"/>
          <w:rtl/>
          <w:lang w:bidi="fa-IR"/>
        </w:rPr>
        <w:t>5-59</w:t>
      </w:r>
      <w:r w:rsidRPr="007D1B75">
        <w:rPr>
          <w:rFonts w:cs="B Nazanin" w:hint="cs"/>
          <w:sz w:val="24"/>
          <w:szCs w:val="24"/>
          <w:rtl/>
          <w:lang w:bidi="fa-IR"/>
        </w:rPr>
        <w:t xml:space="preserve">: کنترل ارتفاع </w:t>
      </w:r>
      <w:r w:rsidRPr="00F8473E">
        <w:rPr>
          <w:rFonts w:cs="B Nazanin" w:hint="cs"/>
          <w:sz w:val="24"/>
          <w:szCs w:val="24"/>
          <w:rtl/>
          <w:lang w:bidi="fa-IR"/>
        </w:rPr>
        <w:t>چهارپره</w:t>
      </w:r>
      <w:bookmarkEnd w:id="884"/>
    </w:p>
    <w:p w14:paraId="7A17DA1A" w14:textId="2C844530" w:rsidR="006E7EF0" w:rsidRDefault="006E7EF0" w:rsidP="006E7EF0">
      <w:pPr>
        <w:bidi/>
        <w:spacing w:line="276" w:lineRule="auto"/>
        <w:ind w:firstLine="720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4AEA1C19" wp14:editId="1244C659">
                <wp:simplePos x="0" y="0"/>
                <wp:positionH relativeFrom="column">
                  <wp:posOffset>2644140</wp:posOffset>
                </wp:positionH>
                <wp:positionV relativeFrom="paragraph">
                  <wp:posOffset>5135880</wp:posOffset>
                </wp:positionV>
                <wp:extent cx="723900" cy="281940"/>
                <wp:effectExtent l="0" t="0" r="0" b="3810"/>
                <wp:wrapNone/>
                <wp:docPr id="370" name="Text Box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3900" cy="281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1057563" w14:textId="77777777" w:rsidR="002F3FC5" w:rsidRPr="004636FD" w:rsidRDefault="002F3FC5" w:rsidP="006E7EF0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4636FD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>
            <w:pict>
              <v:shape w14:anchorId="4AEA1C19" id="Text Box 370" o:spid="_x0000_s1306" type="#_x0000_t202" style="position:absolute;left:0;text-align:left;margin-left:208.2pt;margin-top:404.4pt;width:57pt;height:22.2pt;z-index:252490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" fillcolor="white [3201]" stroked="f" strokeweight=".5pt">
                <v:textbox>
                  <w:txbxContent>
                    <w:p w14:paraId="71057563" w14:textId="77777777" w:rsidR="002F3FC5" w:rsidRPr="004636FD" w:rsidRDefault="002F3FC5" w:rsidP="006E7EF0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4636FD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</w:p>
    <w:p w14:paraId="0D4157AE" w14:textId="77777777" w:rsidR="006E7EF0" w:rsidRPr="00F76811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1ECD55ED" w14:textId="561017D4" w:rsidR="006E7EF0" w:rsidRPr="00F76811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46663092" w14:textId="6332119B" w:rsidR="006E7EF0" w:rsidRPr="00F76811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  <w:r>
        <w:rPr>
          <w:rFonts w:cs="B Nazani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4B12C8F1" wp14:editId="7E93A481">
                <wp:simplePos x="0" y="0"/>
                <wp:positionH relativeFrom="page">
                  <wp:posOffset>1266854</wp:posOffset>
                </wp:positionH>
                <wp:positionV relativeFrom="paragraph">
                  <wp:posOffset>68955</wp:posOffset>
                </wp:positionV>
                <wp:extent cx="1115349" cy="285115"/>
                <wp:effectExtent l="0" t="4128" r="4763" b="4762"/>
                <wp:wrapNone/>
                <wp:docPr id="374" name="Text Box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115349" cy="2851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A5CA49C" w14:textId="77777777" w:rsidR="002F3FC5" w:rsidRPr="006E7EF0" w:rsidRDefault="002F3FC5" w:rsidP="006E7EF0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6E7EF0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Pitch(degree)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4B12C8F1" id="Text Box 374" o:spid="_x0000_s1307" type="#_x0000_t202" style="position:absolute;left:0;text-align:left;margin-left:99.75pt;margin-top:5.45pt;width:87.8pt;height:22.45pt;rotation:-90;z-index:252533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" fillcolor="white [3201]" stroked="f" strokeweight=".5pt">
                <v:textbox>
                  <w:txbxContent>
                    <w:p w14:paraId="4A5CA49C" w14:textId="77777777" w:rsidR="002F3FC5" w:rsidRPr="006E7EF0" w:rsidRDefault="002F3FC5" w:rsidP="006E7EF0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6E7EF0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Pitch(degree)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59621FA3" w14:textId="55C3D50F" w:rsidR="006E7EF0" w:rsidRPr="00F76811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24649ED0" w14:textId="13133702" w:rsidR="006E7EF0" w:rsidRPr="00F76811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432D48EF" w14:textId="61AE5BC5" w:rsidR="006E7EF0" w:rsidRPr="00F76811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3B53DB95" w14:textId="651E8A7C" w:rsidR="006E7EF0" w:rsidRPr="00F76811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11CE5536" w14:textId="01B2250A" w:rsidR="006E7EF0" w:rsidRDefault="006E7EF0" w:rsidP="006E7EF0">
      <w:pPr>
        <w:tabs>
          <w:tab w:val="left" w:pos="3684"/>
        </w:tabs>
        <w:bidi/>
        <w:spacing w:line="276" w:lineRule="auto"/>
        <w:jc w:val="center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2535808" behindDoc="0" locked="0" layoutInCell="1" allowOverlap="1" wp14:anchorId="33BDB21F" wp14:editId="01F2A138">
                <wp:simplePos x="0" y="0"/>
                <wp:positionH relativeFrom="column">
                  <wp:posOffset>2659957</wp:posOffset>
                </wp:positionH>
                <wp:positionV relativeFrom="paragraph">
                  <wp:posOffset>135948</wp:posOffset>
                </wp:positionV>
                <wp:extent cx="734291" cy="284018"/>
                <wp:effectExtent l="0" t="0" r="8890" b="1905"/>
                <wp:wrapNone/>
                <wp:docPr id="376" name="Text Box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291" cy="2840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FDC656" w14:textId="77777777" w:rsidR="002F3FC5" w:rsidRPr="00DE6A1E" w:rsidRDefault="002F3FC5" w:rsidP="006E7EF0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DE6A1E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33BDB21F" id="Text Box 376" o:spid="_x0000_s1308" type="#_x0000_t202" style="position:absolute;left:0;text-align:left;margin-left:209.45pt;margin-top:10.7pt;width:57.8pt;height:22.35pt;z-index:25253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" fillcolor="white [3201]" stroked="f" strokeweight=".5pt">
                <v:textbox>
                  <w:txbxContent>
                    <w:p w14:paraId="20FDC656" w14:textId="77777777" w:rsidR="002F3FC5" w:rsidRPr="00DE6A1E" w:rsidRDefault="002F3FC5" w:rsidP="006E7EF0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DE6A1E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</w:p>
    <w:p w14:paraId="657F5DA3" w14:textId="322CEAD8" w:rsidR="006E7EF0" w:rsidRPr="007D1B75" w:rsidRDefault="006E7EF0" w:rsidP="006E7EF0">
      <w:pPr>
        <w:tabs>
          <w:tab w:val="left" w:pos="3684"/>
        </w:tabs>
        <w:bidi/>
        <w:spacing w:line="276" w:lineRule="auto"/>
        <w:jc w:val="center"/>
        <w:rPr>
          <w:rFonts w:cs="B Nazanin"/>
          <w:sz w:val="24"/>
          <w:szCs w:val="24"/>
          <w:rtl/>
          <w:lang w:bidi="fa-IR"/>
        </w:rPr>
      </w:pPr>
      <w:bookmarkStart w:id="885" w:name="_Hlk96695490"/>
      <w:r w:rsidRPr="007D1B75">
        <w:rPr>
          <w:rFonts w:cs="B Nazanin" w:hint="cs"/>
          <w:sz w:val="24"/>
          <w:szCs w:val="24"/>
          <w:rtl/>
          <w:lang w:bidi="fa-IR"/>
        </w:rPr>
        <w:t>شکل</w:t>
      </w:r>
      <w:r w:rsidR="007D1B75" w:rsidRPr="007D1B75">
        <w:rPr>
          <w:rFonts w:cs="B Nazanin" w:hint="cs"/>
          <w:sz w:val="24"/>
          <w:szCs w:val="24"/>
          <w:rtl/>
          <w:lang w:bidi="fa-IR"/>
        </w:rPr>
        <w:t>5-60</w:t>
      </w:r>
      <w:r w:rsidRPr="007D1B75">
        <w:rPr>
          <w:rFonts w:cs="B Nazanin" w:hint="cs"/>
          <w:sz w:val="24"/>
          <w:szCs w:val="24"/>
          <w:rtl/>
          <w:lang w:bidi="fa-IR"/>
        </w:rPr>
        <w:t>: زاویه</w:t>
      </w:r>
      <w:r w:rsidRPr="007D1B75">
        <w:rPr>
          <w:rFonts w:cs="B Nazanin" w:hint="eastAsia"/>
          <w:sz w:val="24"/>
          <w:szCs w:val="24"/>
          <w:rtl/>
          <w:lang w:bidi="fa-IR"/>
        </w:rPr>
        <w:t>‌</w:t>
      </w:r>
      <w:r w:rsidRPr="007D1B75">
        <w:rPr>
          <w:rFonts w:cs="B Nazanin" w:hint="cs"/>
          <w:sz w:val="24"/>
          <w:szCs w:val="24"/>
          <w:rtl/>
          <w:lang w:bidi="fa-IR"/>
        </w:rPr>
        <w:t xml:space="preserve"> پیچ چهارپره </w:t>
      </w:r>
    </w:p>
    <w:bookmarkEnd w:id="885"/>
    <w:p w14:paraId="0EBDAF58" w14:textId="35F0D7BB" w:rsidR="006E7EF0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2541952" behindDoc="0" locked="0" layoutInCell="1" allowOverlap="1" wp14:anchorId="7E34D484" wp14:editId="17E3B54B">
            <wp:simplePos x="0" y="0"/>
            <wp:positionH relativeFrom="column">
              <wp:posOffset>1170651</wp:posOffset>
            </wp:positionH>
            <wp:positionV relativeFrom="paragraph">
              <wp:posOffset>82954</wp:posOffset>
            </wp:positionV>
            <wp:extent cx="3858768" cy="3017520"/>
            <wp:effectExtent l="0" t="0" r="8890" b="0"/>
            <wp:wrapNone/>
            <wp:docPr id="681" name="Picture 6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E88F13" w14:textId="003C0941" w:rsidR="006E7EF0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54D2EBEB" w14:textId="395A0BBE" w:rsidR="006E7EF0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437E210C" w14:textId="4B4A7181" w:rsidR="006E7EF0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6BA28AB6" wp14:editId="5ECAB393">
                <wp:simplePos x="0" y="0"/>
                <wp:positionH relativeFrom="column">
                  <wp:posOffset>494664</wp:posOffset>
                </wp:positionH>
                <wp:positionV relativeFrom="paragraph">
                  <wp:posOffset>70197</wp:posOffset>
                </wp:positionV>
                <wp:extent cx="1037445" cy="241935"/>
                <wp:effectExtent l="0" t="2540" r="8255" b="8255"/>
                <wp:wrapNone/>
                <wp:docPr id="373" name="Text Box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37445" cy="2419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1938092" w14:textId="77777777" w:rsidR="002F3FC5" w:rsidRPr="006E7EF0" w:rsidRDefault="002F3FC5" w:rsidP="006E7EF0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6E7EF0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Roll (degree)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6BA28AB6" id="Text Box 373" o:spid="_x0000_s1309" type="#_x0000_t202" style="position:absolute;left:0;text-align:left;margin-left:38.95pt;margin-top:5.55pt;width:81.7pt;height:19.05pt;rotation:-90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" fillcolor="white [3201]" stroked="f" strokeweight=".5pt">
                <v:textbox>
                  <w:txbxContent>
                    <w:p w14:paraId="11938092" w14:textId="77777777" w:rsidR="002F3FC5" w:rsidRPr="006E7EF0" w:rsidRDefault="002F3FC5" w:rsidP="006E7EF0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6E7EF0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Roll (degree)</w:t>
                      </w:r>
                    </w:p>
                  </w:txbxContent>
                </v:textbox>
              </v:shape>
            </w:pict>
          </mc:Fallback>
        </mc:AlternateContent>
      </w:r>
    </w:p>
    <w:p w14:paraId="59EDD07D" w14:textId="66E3C6B1" w:rsidR="006E7EF0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04C4D09D" w14:textId="13FC89F9" w:rsidR="006E7EF0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15728474" w14:textId="4A73094F" w:rsidR="006E7EF0" w:rsidRPr="00F76811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1DFC710D" w14:textId="0B173CC4" w:rsidR="006E7EF0" w:rsidRPr="00F76811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7889CE65" w14:textId="1C12E64E" w:rsidR="006E7EF0" w:rsidRPr="007D1B75" w:rsidRDefault="006E7EF0" w:rsidP="006E7EF0">
      <w:pPr>
        <w:tabs>
          <w:tab w:val="left" w:pos="3684"/>
        </w:tabs>
        <w:bidi/>
        <w:spacing w:line="276" w:lineRule="auto"/>
        <w:jc w:val="center"/>
        <w:rPr>
          <w:rFonts w:cs="B Nazanin"/>
          <w:sz w:val="24"/>
          <w:szCs w:val="24"/>
          <w:rtl/>
          <w:lang w:bidi="fa-IR"/>
        </w:rPr>
      </w:pPr>
      <w:bookmarkStart w:id="886" w:name="_Hlk96695497"/>
      <w:r w:rsidRPr="007D1B75">
        <w:rPr>
          <w:rFonts w:cs="B Nazanin" w:hint="cs"/>
          <w:sz w:val="24"/>
          <w:szCs w:val="24"/>
          <w:rtl/>
          <w:lang w:bidi="fa-IR"/>
        </w:rPr>
        <w:t>شکل</w:t>
      </w:r>
      <w:r w:rsidR="007D1B75" w:rsidRPr="007D1B75">
        <w:rPr>
          <w:rFonts w:cs="B Nazanin" w:hint="cs"/>
          <w:sz w:val="24"/>
          <w:szCs w:val="24"/>
          <w:rtl/>
          <w:lang w:bidi="fa-IR"/>
        </w:rPr>
        <w:t>5-61</w:t>
      </w:r>
      <w:r w:rsidRPr="007D1B75">
        <w:rPr>
          <w:rFonts w:cs="B Nazanin" w:hint="cs"/>
          <w:sz w:val="24"/>
          <w:szCs w:val="24"/>
          <w:rtl/>
          <w:lang w:bidi="fa-IR"/>
        </w:rPr>
        <w:t>: زاویه</w:t>
      </w:r>
      <w:r w:rsidRPr="007D1B75">
        <w:rPr>
          <w:rFonts w:cs="B Nazanin" w:hint="eastAsia"/>
          <w:sz w:val="24"/>
          <w:szCs w:val="24"/>
          <w:rtl/>
          <w:lang w:bidi="fa-IR"/>
        </w:rPr>
        <w:t>‌</w:t>
      </w:r>
      <w:r w:rsidRPr="007D1B75">
        <w:rPr>
          <w:rFonts w:cs="B Nazanin" w:hint="cs"/>
          <w:sz w:val="24"/>
          <w:szCs w:val="24"/>
          <w:rtl/>
          <w:lang w:bidi="fa-IR"/>
        </w:rPr>
        <w:t xml:space="preserve">رول چهارپره </w:t>
      </w:r>
    </w:p>
    <w:bookmarkEnd w:id="886"/>
    <w:p w14:paraId="20BF60A7" w14:textId="48B24B64" w:rsidR="006E7EF0" w:rsidRPr="006E7EF0" w:rsidRDefault="006E7EF0" w:rsidP="006E7EF0">
      <w:pPr>
        <w:tabs>
          <w:tab w:val="left" w:pos="3684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 w:rsidRPr="007D1B75">
        <w:rPr>
          <w:rFonts w:cs="B Nazanin" w:hint="cs"/>
          <w:sz w:val="28"/>
          <w:szCs w:val="28"/>
          <w:rtl/>
          <w:lang w:bidi="fa-IR"/>
        </w:rPr>
        <w:t>از شکل</w:t>
      </w:r>
      <w:r w:rsidR="007D1B75" w:rsidRPr="007D1B75">
        <w:rPr>
          <w:rFonts w:cs="B Nazanin" w:hint="cs"/>
          <w:sz w:val="28"/>
          <w:szCs w:val="28"/>
          <w:rtl/>
          <w:lang w:bidi="fa-IR"/>
        </w:rPr>
        <w:t>5-59</w:t>
      </w:r>
      <w:r w:rsidRPr="007D1B75">
        <w:rPr>
          <w:rFonts w:cs="B Nazanin" w:hint="cs"/>
          <w:sz w:val="28"/>
          <w:szCs w:val="28"/>
          <w:rtl/>
          <w:lang w:bidi="fa-IR"/>
        </w:rPr>
        <w:t xml:space="preserve"> و شکل</w:t>
      </w:r>
      <w:r w:rsidR="007D1B75" w:rsidRPr="007D1B75">
        <w:rPr>
          <w:rFonts w:cs="B Nazanin" w:hint="cs"/>
          <w:sz w:val="28"/>
          <w:szCs w:val="28"/>
          <w:rtl/>
          <w:lang w:bidi="fa-IR"/>
        </w:rPr>
        <w:t>5-60</w:t>
      </w:r>
      <w:r w:rsidRPr="007D1B75">
        <w:rPr>
          <w:rFonts w:cs="B Nazanin" w:hint="cs"/>
          <w:sz w:val="28"/>
          <w:szCs w:val="28"/>
          <w:rtl/>
          <w:lang w:bidi="fa-IR"/>
        </w:rPr>
        <w:t xml:space="preserve"> و شکل</w:t>
      </w:r>
      <w:r w:rsidR="007D1B75" w:rsidRPr="007D1B75">
        <w:rPr>
          <w:rFonts w:cs="B Nazanin" w:hint="cs"/>
          <w:sz w:val="28"/>
          <w:szCs w:val="28"/>
          <w:rtl/>
          <w:lang w:bidi="fa-IR"/>
        </w:rPr>
        <w:t>5-61</w:t>
      </w:r>
      <w:r w:rsidRPr="007D1B75">
        <w:rPr>
          <w:rFonts w:cs="B Nazanin" w:hint="cs"/>
          <w:sz w:val="28"/>
          <w:szCs w:val="28"/>
          <w:rtl/>
          <w:lang w:bidi="fa-IR"/>
        </w:rPr>
        <w:t xml:space="preserve"> نتیجه </w:t>
      </w:r>
      <w:r w:rsidRPr="006E7EF0">
        <w:rPr>
          <w:rFonts w:cs="B Nazanin" w:hint="cs"/>
          <w:sz w:val="28"/>
          <w:szCs w:val="28"/>
          <w:rtl/>
          <w:lang w:bidi="fa-IR"/>
        </w:rPr>
        <w:t>می شود هر سه کنترل‌کننده عملکرد مطلوبی دارد.</w:t>
      </w:r>
    </w:p>
    <w:p w14:paraId="59BFEE41" w14:textId="72D66D67" w:rsidR="006E7EF0" w:rsidRDefault="00CD14D7" w:rsidP="006E7EF0">
      <w:pPr>
        <w:tabs>
          <w:tab w:val="left" w:pos="3684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2542976" behindDoc="0" locked="0" layoutInCell="1" allowOverlap="1" wp14:anchorId="0B1EDD96" wp14:editId="10BD4AE4">
            <wp:simplePos x="0" y="0"/>
            <wp:positionH relativeFrom="column">
              <wp:posOffset>1135843</wp:posOffset>
            </wp:positionH>
            <wp:positionV relativeFrom="paragraph">
              <wp:posOffset>607003</wp:posOffset>
            </wp:positionV>
            <wp:extent cx="3858768" cy="3017520"/>
            <wp:effectExtent l="0" t="0" r="8890" b="0"/>
            <wp:wrapNone/>
            <wp:docPr id="682" name="Picture 6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7EF0">
        <w:rPr>
          <w:rFonts w:cs="B Nazanin" w:hint="cs"/>
          <w:color w:val="FF0000"/>
          <w:sz w:val="28"/>
          <w:szCs w:val="28"/>
          <w:rtl/>
          <w:lang w:bidi="fa-IR"/>
        </w:rPr>
        <w:t xml:space="preserve"> </w:t>
      </w:r>
      <w:r w:rsidR="006E7EF0" w:rsidRPr="003C2595">
        <w:rPr>
          <w:rFonts w:cs="B Nazanin" w:hint="cs"/>
          <w:sz w:val="28"/>
          <w:szCs w:val="28"/>
          <w:rtl/>
          <w:lang w:bidi="fa-IR"/>
        </w:rPr>
        <w:t xml:space="preserve">در شکل </w:t>
      </w:r>
      <w:r w:rsidR="003C2595" w:rsidRPr="003C2595">
        <w:rPr>
          <w:rFonts w:cs="B Nazanin" w:hint="cs"/>
          <w:sz w:val="28"/>
          <w:szCs w:val="28"/>
          <w:rtl/>
          <w:lang w:bidi="fa-IR"/>
        </w:rPr>
        <w:t xml:space="preserve">5-62 </w:t>
      </w:r>
      <w:r w:rsidR="006E7EF0" w:rsidRPr="003C2595">
        <w:rPr>
          <w:rFonts w:cs="B Nazanin" w:hint="cs"/>
          <w:sz w:val="28"/>
          <w:szCs w:val="28"/>
          <w:rtl/>
          <w:lang w:bidi="fa-IR"/>
        </w:rPr>
        <w:t xml:space="preserve">تغییرات </w:t>
      </w:r>
      <w:r w:rsidR="006E7EF0">
        <w:rPr>
          <w:rFonts w:cs="B Nazanin" w:hint="cs"/>
          <w:sz w:val="28"/>
          <w:szCs w:val="28"/>
          <w:rtl/>
          <w:lang w:bidi="fa-IR"/>
        </w:rPr>
        <w:t xml:space="preserve">ضریب تناسبی کنترل‌کننده </w:t>
      </w:r>
      <w:r w:rsidR="006E7EF0" w:rsidRPr="00F76811">
        <w:rPr>
          <w:rFonts w:asciiTheme="majorBidi" w:hAnsiTheme="majorBidi" w:cstheme="majorBidi"/>
          <w:sz w:val="24"/>
          <w:szCs w:val="24"/>
          <w:lang w:bidi="fa-IR"/>
        </w:rPr>
        <w:t>PID</w:t>
      </w:r>
      <w:r w:rsidR="006E7EF0">
        <w:rPr>
          <w:rFonts w:cs="B Nazanin" w:hint="cs"/>
          <w:sz w:val="28"/>
          <w:szCs w:val="28"/>
          <w:rtl/>
          <w:lang w:bidi="fa-IR"/>
        </w:rPr>
        <w:t xml:space="preserve"> فازی طراحی</w:t>
      </w:r>
      <w:r w:rsidR="006E7EF0">
        <w:rPr>
          <w:rFonts w:cs="B Nazanin" w:hint="eastAsia"/>
          <w:sz w:val="28"/>
          <w:szCs w:val="28"/>
          <w:rtl/>
          <w:lang w:bidi="fa-IR"/>
        </w:rPr>
        <w:t>‌</w:t>
      </w:r>
      <w:r w:rsidR="006E7EF0">
        <w:rPr>
          <w:rFonts w:cs="B Nazanin" w:hint="cs"/>
          <w:sz w:val="28"/>
          <w:szCs w:val="28"/>
          <w:rtl/>
          <w:lang w:bidi="fa-IR"/>
        </w:rPr>
        <w:t>شده برای ارتفاع را مشاهده</w:t>
      </w:r>
      <w:r w:rsidR="006E7EF0">
        <w:rPr>
          <w:rFonts w:cs="B Nazanin" w:hint="eastAsia"/>
          <w:sz w:val="28"/>
          <w:szCs w:val="28"/>
          <w:rtl/>
          <w:lang w:bidi="fa-IR"/>
        </w:rPr>
        <w:t>‌</w:t>
      </w:r>
      <w:r w:rsidR="006E7EF0">
        <w:rPr>
          <w:rFonts w:cs="B Nazanin" w:hint="cs"/>
          <w:sz w:val="28"/>
          <w:szCs w:val="28"/>
          <w:rtl/>
          <w:lang w:bidi="fa-IR"/>
        </w:rPr>
        <w:t xml:space="preserve">می‌کنید. که مقداری در بازه </w:t>
      </w:r>
      <w:r>
        <w:rPr>
          <w:rFonts w:cs="B Nazanin" w:hint="cs"/>
          <w:sz w:val="28"/>
          <w:szCs w:val="28"/>
          <w:rtl/>
          <w:lang w:bidi="fa-IR"/>
        </w:rPr>
        <w:t>5</w:t>
      </w:r>
      <w:r w:rsidR="006E7EF0">
        <w:rPr>
          <w:rFonts w:cs="B Nazanin" w:hint="cs"/>
          <w:sz w:val="28"/>
          <w:szCs w:val="28"/>
          <w:rtl/>
          <w:lang w:bidi="fa-IR"/>
        </w:rPr>
        <w:t xml:space="preserve">.5 </w:t>
      </w:r>
      <w:r w:rsidR="006E7EF0">
        <w:rPr>
          <w:rFonts w:ascii="Times New Roman" w:hAnsi="Times New Roman" w:cs="Times New Roman" w:hint="cs"/>
          <w:sz w:val="28"/>
          <w:szCs w:val="28"/>
          <w:rtl/>
          <w:lang w:bidi="fa-IR"/>
        </w:rPr>
        <w:t>–</w:t>
      </w:r>
      <w:r w:rsidR="006E7EF0">
        <w:rPr>
          <w:rFonts w:cs="B Nazanin" w:hint="cs"/>
          <w:sz w:val="28"/>
          <w:szCs w:val="28"/>
          <w:rtl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>8.5</w:t>
      </w:r>
      <w:r w:rsidR="006E7EF0">
        <w:rPr>
          <w:rFonts w:cs="B Nazanin" w:hint="cs"/>
          <w:sz w:val="28"/>
          <w:szCs w:val="28"/>
          <w:rtl/>
          <w:lang w:bidi="fa-IR"/>
        </w:rPr>
        <w:t xml:space="preserve"> را شامل</w:t>
      </w:r>
      <w:r w:rsidR="006E7EF0">
        <w:rPr>
          <w:rFonts w:cs="B Nazanin" w:hint="eastAsia"/>
          <w:sz w:val="28"/>
          <w:szCs w:val="28"/>
          <w:rtl/>
          <w:lang w:bidi="fa-IR"/>
        </w:rPr>
        <w:t>‌</w:t>
      </w:r>
      <w:r w:rsidR="006E7EF0">
        <w:rPr>
          <w:rFonts w:cs="B Nazanin" w:hint="cs"/>
          <w:sz w:val="28"/>
          <w:szCs w:val="28"/>
          <w:rtl/>
          <w:lang w:bidi="fa-IR"/>
        </w:rPr>
        <w:t>می‌شود.</w:t>
      </w:r>
    </w:p>
    <w:p w14:paraId="778338BD" w14:textId="01CC0A8B" w:rsidR="00CD14D7" w:rsidRDefault="00CD14D7" w:rsidP="00CD14D7">
      <w:pPr>
        <w:tabs>
          <w:tab w:val="left" w:pos="3684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33240D4E" w14:textId="77777777" w:rsidR="006E7EF0" w:rsidRDefault="006E7EF0" w:rsidP="006E7EF0">
      <w:pPr>
        <w:tabs>
          <w:tab w:val="left" w:pos="3684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091F2D13" w14:textId="3A12A753" w:rsidR="006E7EF0" w:rsidRPr="00F76811" w:rsidRDefault="00CD14D7" w:rsidP="006E7EF0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92800" behindDoc="0" locked="0" layoutInCell="1" allowOverlap="1" wp14:anchorId="1A6995DA" wp14:editId="29BB8410">
                <wp:simplePos x="0" y="0"/>
                <wp:positionH relativeFrom="column">
                  <wp:posOffset>681470</wp:posOffset>
                </wp:positionH>
                <wp:positionV relativeFrom="paragraph">
                  <wp:posOffset>252557</wp:posOffset>
                </wp:positionV>
                <wp:extent cx="525780" cy="304800"/>
                <wp:effectExtent l="0" t="3810" r="3810" b="3810"/>
                <wp:wrapNone/>
                <wp:docPr id="377" name="Text Box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52578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0568847" w14:textId="77777777" w:rsidR="002F3FC5" w:rsidRPr="00B177CA" w:rsidRDefault="002F3FC5" w:rsidP="006E7EF0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vertAlign w:val="subscript"/>
                                <w:lang w:bidi="fa-IR"/>
                              </w:rPr>
                            </w:pPr>
                            <w:r w:rsidRPr="00B177CA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lang w:bidi="fa-IR"/>
                              </w:rPr>
                              <w:t>K</w:t>
                            </w:r>
                            <w:r w:rsidRPr="00B177CA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vertAlign w:val="subscript"/>
                                <w:lang w:bidi="fa-IR"/>
                              </w:rPr>
                              <w:t>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1A6995DA" id="Text Box 377" o:spid="_x0000_s1310" type="#_x0000_t202" style="position:absolute;left:0;text-align:left;margin-left:53.65pt;margin-top:19.9pt;width:41.4pt;height:24pt;rotation:-90;z-index:25249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" fillcolor="white [3201]" stroked="f" strokeweight=".5pt">
                <v:textbox>
                  <w:txbxContent>
                    <w:p w14:paraId="40568847" w14:textId="77777777" w:rsidR="002F3FC5" w:rsidRPr="00B177CA" w:rsidRDefault="002F3FC5" w:rsidP="006E7EF0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  <w:vertAlign w:val="subscript"/>
                          <w:lang w:bidi="fa-IR"/>
                        </w:rPr>
                      </w:pPr>
                      <w:r w:rsidRPr="00B177CA">
                        <w:rPr>
                          <w:rFonts w:asciiTheme="majorBidi" w:hAnsiTheme="majorBidi" w:cstheme="majorBidi"/>
                          <w:sz w:val="24"/>
                          <w:szCs w:val="24"/>
                          <w:lang w:bidi="fa-IR"/>
                        </w:rPr>
                        <w:t>K</w:t>
                      </w:r>
                      <w:r w:rsidRPr="00B177CA">
                        <w:rPr>
                          <w:rFonts w:asciiTheme="majorBidi" w:hAnsiTheme="majorBidi" w:cstheme="majorBidi"/>
                          <w:sz w:val="24"/>
                          <w:szCs w:val="24"/>
                          <w:vertAlign w:val="subscript"/>
                          <w:lang w:bidi="fa-IR"/>
                        </w:rPr>
                        <w:t>p</w:t>
                      </w:r>
                    </w:p>
                  </w:txbxContent>
                </v:textbox>
              </v:shape>
            </w:pict>
          </mc:Fallback>
        </mc:AlternateContent>
      </w:r>
    </w:p>
    <w:p w14:paraId="0C10ED2D" w14:textId="1FA93994" w:rsidR="006E7EF0" w:rsidRPr="00F76811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00677E77" w14:textId="77777777" w:rsidR="006E7EF0" w:rsidRPr="00F76811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1D6B47AA" w14:textId="77777777" w:rsidR="006E7EF0" w:rsidRPr="00F76811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37A91396" w14:textId="77777777" w:rsidR="006E7EF0" w:rsidRPr="00F76811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608B1F56" w14:textId="77777777" w:rsidR="00CD14D7" w:rsidRDefault="00CD14D7" w:rsidP="00CD14D7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137BE43" wp14:editId="2BD91201">
                <wp:simplePos x="0" y="0"/>
                <wp:positionH relativeFrom="margin">
                  <wp:posOffset>2854268</wp:posOffset>
                </wp:positionH>
                <wp:positionV relativeFrom="paragraph">
                  <wp:posOffset>65693</wp:posOffset>
                </wp:positionV>
                <wp:extent cx="706350" cy="274320"/>
                <wp:effectExtent l="0" t="0" r="0" b="0"/>
                <wp:wrapNone/>
                <wp:docPr id="378" name="Text Box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635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D1E6ED3" w14:textId="77777777" w:rsidR="002F3FC5" w:rsidRPr="00F76811" w:rsidRDefault="002F3FC5" w:rsidP="006E7EF0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F76811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>
            <w:pict>
              <v:shape w14:anchorId="1137BE43" id="Text Box 378" o:spid="_x0000_s1311" type="#_x0000_t202" style="position:absolute;left:0;text-align:left;margin-left:224.75pt;margin-top:5.15pt;width:55.6pt;height:21.6pt;z-index:25249382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" fillcolor="white [3201]" stroked="f" strokeweight=".5pt">
                <v:textbox>
                  <w:txbxContent>
                    <w:p w14:paraId="4D1E6ED3" w14:textId="77777777" w:rsidR="002F3FC5" w:rsidRPr="00F76811" w:rsidRDefault="002F3FC5" w:rsidP="006E7EF0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F76811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F3C140A" w14:textId="069D6D5E" w:rsidR="006E7EF0" w:rsidRDefault="00CD14D7" w:rsidP="00CD14D7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  <w:r w:rsidRPr="003C2595">
        <w:rPr>
          <w:rFonts w:cs="B Nazanin" w:hint="cs"/>
          <w:sz w:val="28"/>
          <w:szCs w:val="28"/>
          <w:rtl/>
          <w:lang w:bidi="fa-IR"/>
        </w:rPr>
        <w:t xml:space="preserve">                                   </w:t>
      </w:r>
      <w:bookmarkStart w:id="887" w:name="_Hlk96695503"/>
      <w:r w:rsidR="006E7EF0" w:rsidRPr="003C2595">
        <w:rPr>
          <w:rFonts w:cs="B Nazanin" w:hint="cs"/>
          <w:sz w:val="24"/>
          <w:szCs w:val="24"/>
          <w:rtl/>
          <w:lang w:bidi="fa-IR"/>
        </w:rPr>
        <w:t>شکل</w:t>
      </w:r>
      <w:r w:rsidR="003C2595" w:rsidRPr="003C2595">
        <w:rPr>
          <w:rFonts w:cs="B Nazanin" w:hint="cs"/>
          <w:sz w:val="24"/>
          <w:szCs w:val="24"/>
          <w:rtl/>
          <w:lang w:bidi="fa-IR"/>
        </w:rPr>
        <w:t>5-62</w:t>
      </w:r>
      <w:r w:rsidR="006E7EF0" w:rsidRPr="003C2595">
        <w:rPr>
          <w:rFonts w:cs="B Nazanin" w:hint="cs"/>
          <w:sz w:val="24"/>
          <w:szCs w:val="24"/>
          <w:rtl/>
          <w:lang w:bidi="fa-IR"/>
        </w:rPr>
        <w:t xml:space="preserve">: ضریب </w:t>
      </w:r>
      <w:r w:rsidR="006E7EF0">
        <w:rPr>
          <w:rFonts w:cs="B Nazanin" w:hint="cs"/>
          <w:sz w:val="24"/>
          <w:szCs w:val="24"/>
          <w:rtl/>
          <w:lang w:bidi="fa-IR"/>
        </w:rPr>
        <w:t>تناسبی کنترل‌کننده فازی برای ارتفاع</w:t>
      </w:r>
      <w:bookmarkEnd w:id="887"/>
    </w:p>
    <w:p w14:paraId="7ED99407" w14:textId="05D0C43B" w:rsidR="006E7EF0" w:rsidRDefault="00F753BB" w:rsidP="006E7EF0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2544000" behindDoc="0" locked="0" layoutInCell="1" allowOverlap="1" wp14:anchorId="1B6FEB55" wp14:editId="1AEEC2D9">
            <wp:simplePos x="0" y="0"/>
            <wp:positionH relativeFrom="column">
              <wp:posOffset>1073727</wp:posOffset>
            </wp:positionH>
            <wp:positionV relativeFrom="page">
              <wp:posOffset>1226301</wp:posOffset>
            </wp:positionV>
            <wp:extent cx="3858768" cy="3017520"/>
            <wp:effectExtent l="0" t="0" r="8890" b="0"/>
            <wp:wrapNone/>
            <wp:docPr id="683" name="Picture 6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7EF0">
        <w:rPr>
          <w:rFonts w:cs="B Nazanin" w:hint="cs"/>
          <w:sz w:val="28"/>
          <w:szCs w:val="28"/>
          <w:rtl/>
          <w:lang w:bidi="fa-IR"/>
        </w:rPr>
        <w:t>هم‌چنین ضریب مشتق‌گیر در این کنترل‌کننده مطابق شکل</w:t>
      </w:r>
      <w:r w:rsidR="003C2595">
        <w:rPr>
          <w:rFonts w:cs="B Nazanin" w:hint="cs"/>
          <w:sz w:val="28"/>
          <w:szCs w:val="28"/>
          <w:rtl/>
          <w:lang w:bidi="fa-IR"/>
        </w:rPr>
        <w:t>5-63</w:t>
      </w:r>
      <w:r w:rsidR="006E7EF0">
        <w:rPr>
          <w:rFonts w:cs="B Nazanin" w:hint="cs"/>
          <w:sz w:val="28"/>
          <w:szCs w:val="28"/>
          <w:rtl/>
          <w:lang w:bidi="fa-IR"/>
        </w:rPr>
        <w:t xml:space="preserve"> می‌باشد.</w:t>
      </w:r>
    </w:p>
    <w:p w14:paraId="7C10CCEC" w14:textId="0C8B158A" w:rsidR="006E7EF0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2B9267A8" w14:textId="77777777" w:rsidR="006E7EF0" w:rsidRPr="00F76811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2A9F5D7E" w14:textId="77777777" w:rsidR="006E7EF0" w:rsidRPr="00F76811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3ED26CDC" w14:textId="77777777" w:rsidR="006E7EF0" w:rsidRPr="00F76811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5994317C" wp14:editId="253B3C57">
                <wp:simplePos x="0" y="0"/>
                <wp:positionH relativeFrom="column">
                  <wp:posOffset>678672</wp:posOffset>
                </wp:positionH>
                <wp:positionV relativeFrom="paragraph">
                  <wp:posOffset>102379</wp:posOffset>
                </wp:positionV>
                <wp:extent cx="475355" cy="281626"/>
                <wp:effectExtent l="1587" t="0" r="2858" b="2857"/>
                <wp:wrapNone/>
                <wp:docPr id="379" name="Text Box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75355" cy="28162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C736F74" w14:textId="77777777" w:rsidR="002F3FC5" w:rsidRPr="00B177CA" w:rsidRDefault="002F3FC5" w:rsidP="006E7EF0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vertAlign w:val="subscript"/>
                                <w:lang w:bidi="fa-IR"/>
                              </w:rPr>
                            </w:pPr>
                            <w:r w:rsidRPr="00B177CA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lang w:bidi="fa-IR"/>
                              </w:rPr>
                              <w:t>K</w:t>
                            </w:r>
                            <w:r w:rsidRPr="00B177CA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vertAlign w:val="subscript"/>
                                <w:lang w:bidi="fa-IR"/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5994317C" id="Text Box 379" o:spid="_x0000_s1312" type="#_x0000_t202" style="position:absolute;left:0;text-align:left;margin-left:53.45pt;margin-top:8.05pt;width:37.45pt;height:22.2pt;rotation:-90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" fillcolor="white [3201]" stroked="f" strokeweight=".5pt">
                <v:textbox>
                  <w:txbxContent>
                    <w:p w14:paraId="2C736F74" w14:textId="77777777" w:rsidR="002F3FC5" w:rsidRPr="00B177CA" w:rsidRDefault="002F3FC5" w:rsidP="006E7EF0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  <w:vertAlign w:val="subscript"/>
                          <w:lang w:bidi="fa-IR"/>
                        </w:rPr>
                      </w:pPr>
                      <w:r w:rsidRPr="00B177CA">
                        <w:rPr>
                          <w:rFonts w:asciiTheme="majorBidi" w:hAnsiTheme="majorBidi" w:cstheme="majorBidi"/>
                          <w:sz w:val="24"/>
                          <w:szCs w:val="24"/>
                          <w:lang w:bidi="fa-IR"/>
                        </w:rPr>
                        <w:t>K</w:t>
                      </w:r>
                      <w:r w:rsidRPr="00B177CA">
                        <w:rPr>
                          <w:rFonts w:asciiTheme="majorBidi" w:hAnsiTheme="majorBidi" w:cstheme="majorBidi"/>
                          <w:sz w:val="24"/>
                          <w:szCs w:val="24"/>
                          <w:vertAlign w:val="subscript"/>
                          <w:lang w:bidi="fa-IR"/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</w:p>
    <w:p w14:paraId="29A715B4" w14:textId="1FAAE5F4" w:rsidR="006E7EF0" w:rsidRPr="00F76811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09F875CF" w14:textId="58D4FCE3" w:rsidR="006E7EF0" w:rsidRPr="00F76811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1BCC2A64" w14:textId="513399C6" w:rsidR="006E7EF0" w:rsidRPr="00F76811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02830DE8" w14:textId="1907C9F8" w:rsidR="006E7EF0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78B92D02" w14:textId="5AFEAB7F" w:rsidR="006E7EF0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96896" behindDoc="0" locked="0" layoutInCell="1" allowOverlap="1" wp14:anchorId="6C868FD3" wp14:editId="3B71B33A">
                <wp:simplePos x="0" y="0"/>
                <wp:positionH relativeFrom="column">
                  <wp:posOffset>2664921</wp:posOffset>
                </wp:positionH>
                <wp:positionV relativeFrom="paragraph">
                  <wp:posOffset>7389</wp:posOffset>
                </wp:positionV>
                <wp:extent cx="746760" cy="274320"/>
                <wp:effectExtent l="0" t="0" r="0" b="0"/>
                <wp:wrapNone/>
                <wp:docPr id="380" name="Text Box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676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F0CCCD1" w14:textId="77777777" w:rsidR="002F3FC5" w:rsidRPr="00F76811" w:rsidRDefault="002F3FC5" w:rsidP="006E7EF0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F76811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>
            <w:pict>
              <v:shape w14:anchorId="6C868FD3" id="Text Box 380" o:spid="_x0000_s1313" type="#_x0000_t202" style="position:absolute;left:0;text-align:left;margin-left:209.85pt;margin-top:.6pt;width:58.8pt;height:21.6pt;z-index:252496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" fillcolor="white [3201]" stroked="f" strokeweight=".5pt">
                <v:textbox>
                  <w:txbxContent>
                    <w:p w14:paraId="5F0CCCD1" w14:textId="77777777" w:rsidR="002F3FC5" w:rsidRPr="00F76811" w:rsidRDefault="002F3FC5" w:rsidP="006E7EF0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F76811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</w:p>
    <w:p w14:paraId="73009A9D" w14:textId="624F0E5F" w:rsidR="006E7EF0" w:rsidRDefault="006E7EF0" w:rsidP="006E7EF0">
      <w:pPr>
        <w:tabs>
          <w:tab w:val="left" w:pos="3720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 w:rsidRPr="003C2595">
        <w:rPr>
          <w:rFonts w:cs="B Nazanin" w:hint="cs"/>
          <w:sz w:val="28"/>
          <w:szCs w:val="28"/>
          <w:rtl/>
          <w:lang w:bidi="fa-IR"/>
        </w:rPr>
        <w:t xml:space="preserve">                                         </w:t>
      </w:r>
      <w:bookmarkStart w:id="888" w:name="_Hlk96695510"/>
      <w:r w:rsidRPr="003C2595">
        <w:rPr>
          <w:rFonts w:cs="B Nazanin" w:hint="cs"/>
          <w:sz w:val="24"/>
          <w:szCs w:val="24"/>
          <w:rtl/>
          <w:lang w:bidi="fa-IR"/>
        </w:rPr>
        <w:t>شکل</w:t>
      </w:r>
      <w:r w:rsidR="003C2595" w:rsidRPr="003C2595">
        <w:rPr>
          <w:rFonts w:cs="B Nazanin" w:hint="cs"/>
          <w:sz w:val="24"/>
          <w:szCs w:val="24"/>
          <w:rtl/>
          <w:lang w:bidi="fa-IR"/>
        </w:rPr>
        <w:t>5-63</w:t>
      </w:r>
      <w:r w:rsidRPr="003C2595">
        <w:rPr>
          <w:rFonts w:cs="B Nazanin" w:hint="cs"/>
          <w:sz w:val="24"/>
          <w:szCs w:val="24"/>
          <w:rtl/>
          <w:lang w:bidi="fa-IR"/>
        </w:rPr>
        <w:t>: ضریب مشت</w:t>
      </w:r>
      <w:r w:rsidRPr="007F40FF">
        <w:rPr>
          <w:rFonts w:cs="B Nazanin" w:hint="cs"/>
          <w:sz w:val="24"/>
          <w:szCs w:val="24"/>
          <w:rtl/>
          <w:lang w:bidi="fa-IR"/>
        </w:rPr>
        <w:t xml:space="preserve">ق‌گیرکنترل‌کننده فازی برای ارتفاع </w:t>
      </w:r>
      <w:bookmarkEnd w:id="888"/>
    </w:p>
    <w:p w14:paraId="793877BC" w14:textId="64A3C771" w:rsidR="006E7EF0" w:rsidRDefault="00F753BB" w:rsidP="006E7EF0">
      <w:pPr>
        <w:tabs>
          <w:tab w:val="left" w:pos="3720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2545024" behindDoc="0" locked="0" layoutInCell="1" allowOverlap="1" wp14:anchorId="465B5791" wp14:editId="7BE6909A">
            <wp:simplePos x="0" y="0"/>
            <wp:positionH relativeFrom="margin">
              <wp:align>center</wp:align>
            </wp:positionH>
            <wp:positionV relativeFrom="paragraph">
              <wp:posOffset>349365</wp:posOffset>
            </wp:positionV>
            <wp:extent cx="3858768" cy="3017520"/>
            <wp:effectExtent l="0" t="0" r="8890" b="0"/>
            <wp:wrapNone/>
            <wp:docPr id="684" name="Picture 6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7EF0">
        <w:rPr>
          <w:rFonts w:cs="B Nazanin" w:hint="cs"/>
          <w:sz w:val="28"/>
          <w:szCs w:val="28"/>
          <w:rtl/>
          <w:lang w:bidi="fa-IR"/>
        </w:rPr>
        <w:t xml:space="preserve">  هم‌چنین ضریب انتگرال‌گیر این کنترل‌کننده در </w:t>
      </w:r>
      <w:r w:rsidR="006E7EF0" w:rsidRPr="003C2595">
        <w:rPr>
          <w:rFonts w:cs="B Nazanin" w:hint="cs"/>
          <w:sz w:val="28"/>
          <w:szCs w:val="28"/>
          <w:rtl/>
          <w:lang w:bidi="fa-IR"/>
        </w:rPr>
        <w:t>شکل</w:t>
      </w:r>
      <w:r w:rsidR="003C2595" w:rsidRPr="003C2595">
        <w:rPr>
          <w:rFonts w:cs="B Nazanin" w:hint="cs"/>
          <w:sz w:val="28"/>
          <w:szCs w:val="28"/>
          <w:rtl/>
          <w:lang w:bidi="fa-IR"/>
        </w:rPr>
        <w:t>5-64</w:t>
      </w:r>
      <w:r w:rsidR="006E7EF0" w:rsidRPr="003C2595">
        <w:rPr>
          <w:rFonts w:cs="B Nazanin" w:hint="cs"/>
          <w:sz w:val="28"/>
          <w:szCs w:val="28"/>
          <w:rtl/>
          <w:lang w:bidi="fa-IR"/>
        </w:rPr>
        <w:t xml:space="preserve"> نشان</w:t>
      </w:r>
      <w:r w:rsidR="006E7EF0" w:rsidRPr="003C2595">
        <w:rPr>
          <w:rFonts w:cs="B Nazanin" w:hint="eastAsia"/>
          <w:sz w:val="28"/>
          <w:szCs w:val="28"/>
          <w:rtl/>
          <w:lang w:bidi="fa-IR"/>
        </w:rPr>
        <w:t>‌</w:t>
      </w:r>
      <w:r w:rsidR="006E7EF0" w:rsidRPr="003C2595">
        <w:rPr>
          <w:rFonts w:cs="B Nazanin" w:hint="cs"/>
          <w:sz w:val="28"/>
          <w:szCs w:val="28"/>
          <w:rtl/>
          <w:lang w:bidi="fa-IR"/>
        </w:rPr>
        <w:t>داده‌شده‌است.</w:t>
      </w:r>
    </w:p>
    <w:p w14:paraId="06566D7F" w14:textId="0F71E9CD" w:rsidR="006E7EF0" w:rsidRDefault="006E7EF0" w:rsidP="006E7EF0">
      <w:pPr>
        <w:tabs>
          <w:tab w:val="left" w:pos="3720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3CB360E7" w14:textId="77777777" w:rsidR="006E7EF0" w:rsidRPr="000E14E7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4899477F" w14:textId="77777777" w:rsidR="006E7EF0" w:rsidRPr="000E14E7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3B58BB36" w14:textId="77777777" w:rsidR="006E7EF0" w:rsidRPr="000E14E7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98944" behindDoc="0" locked="0" layoutInCell="1" allowOverlap="1" wp14:anchorId="54FD6E84" wp14:editId="19859B3E">
                <wp:simplePos x="0" y="0"/>
                <wp:positionH relativeFrom="leftMargin">
                  <wp:posOffset>1576070</wp:posOffset>
                </wp:positionH>
                <wp:positionV relativeFrom="paragraph">
                  <wp:posOffset>179532</wp:posOffset>
                </wp:positionV>
                <wp:extent cx="388620" cy="293370"/>
                <wp:effectExtent l="0" t="9525" r="1905" b="1905"/>
                <wp:wrapNone/>
                <wp:docPr id="381" name="Text Box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88620" cy="2933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14B4FD9" w14:textId="77777777" w:rsidR="002F3FC5" w:rsidRPr="00572CF3" w:rsidRDefault="002F3FC5" w:rsidP="006E7EF0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vertAlign w:val="subscript"/>
                                <w:lang w:bidi="fa-IR"/>
                              </w:rPr>
                            </w:pPr>
                            <w:r w:rsidRPr="00572CF3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lang w:bidi="fa-IR"/>
                              </w:rPr>
                              <w:t>K</w:t>
                            </w:r>
                            <w:r w:rsidRPr="00572CF3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vertAlign w:val="subscript"/>
                                <w:lang w:bidi="fa-IR"/>
                              </w:rPr>
                              <w:t>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54FD6E84" id="Text Box 381" o:spid="_x0000_s1314" type="#_x0000_t202" style="position:absolute;left:0;text-align:left;margin-left:124.1pt;margin-top:14.15pt;width:30.6pt;height:23.1pt;rotation:-90;z-index:25249894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" fillcolor="white [3201]" stroked="f" strokeweight=".5pt">
                <v:textbox>
                  <w:txbxContent>
                    <w:p w14:paraId="514B4FD9" w14:textId="77777777" w:rsidR="002F3FC5" w:rsidRPr="00572CF3" w:rsidRDefault="002F3FC5" w:rsidP="006E7EF0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  <w:vertAlign w:val="subscript"/>
                          <w:lang w:bidi="fa-IR"/>
                        </w:rPr>
                      </w:pPr>
                      <w:r w:rsidRPr="00572CF3">
                        <w:rPr>
                          <w:rFonts w:asciiTheme="majorBidi" w:hAnsiTheme="majorBidi" w:cstheme="majorBidi"/>
                          <w:sz w:val="24"/>
                          <w:szCs w:val="24"/>
                          <w:lang w:bidi="fa-IR"/>
                        </w:rPr>
                        <w:t>K</w:t>
                      </w:r>
                      <w:r w:rsidRPr="00572CF3">
                        <w:rPr>
                          <w:rFonts w:asciiTheme="majorBidi" w:hAnsiTheme="majorBidi" w:cstheme="majorBidi"/>
                          <w:sz w:val="24"/>
                          <w:szCs w:val="24"/>
                          <w:vertAlign w:val="subscript"/>
                          <w:lang w:bidi="fa-IR"/>
                        </w:rPr>
                        <w:t>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612EBEB" w14:textId="77777777" w:rsidR="006E7EF0" w:rsidRPr="000E14E7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2EF18664" w14:textId="77777777" w:rsidR="006E7EF0" w:rsidRPr="000E14E7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02BD7303" w14:textId="77777777" w:rsidR="006E7EF0" w:rsidRPr="000E14E7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38F1F4E9" w14:textId="77777777" w:rsidR="006E7EF0" w:rsidRPr="000E14E7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354D58AD" w14:textId="77777777" w:rsidR="006E7EF0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35A15278" wp14:editId="08E5A13C">
                <wp:simplePos x="0" y="0"/>
                <wp:positionH relativeFrom="column">
                  <wp:posOffset>2720340</wp:posOffset>
                </wp:positionH>
                <wp:positionV relativeFrom="paragraph">
                  <wp:posOffset>107950</wp:posOffset>
                </wp:positionV>
                <wp:extent cx="678180" cy="266700"/>
                <wp:effectExtent l="0" t="0" r="7620" b="0"/>
                <wp:wrapNone/>
                <wp:docPr id="382" name="Text Box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818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506E54A" w14:textId="77777777" w:rsidR="002F3FC5" w:rsidRPr="000E14E7" w:rsidRDefault="002F3FC5" w:rsidP="006E7EF0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0E14E7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>
            <w:pict>
              <v:shape w14:anchorId="35A15278" id="Text Box 382" o:spid="_x0000_s1315" type="#_x0000_t202" style="position:absolute;left:0;text-align:left;margin-left:214.2pt;margin-top:8.5pt;width:53.4pt;height:21pt;z-index:252499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" fillcolor="white [3201]" stroked="f" strokeweight=".5pt">
                <v:textbox>
                  <w:txbxContent>
                    <w:p w14:paraId="1506E54A" w14:textId="77777777" w:rsidR="002F3FC5" w:rsidRPr="000E14E7" w:rsidRDefault="002F3FC5" w:rsidP="006E7EF0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0E14E7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</w:p>
    <w:p w14:paraId="734FC102" w14:textId="574A46A6" w:rsidR="006E7EF0" w:rsidRPr="00EF0908" w:rsidRDefault="006E7EF0" w:rsidP="006E7EF0">
      <w:pPr>
        <w:tabs>
          <w:tab w:val="left" w:pos="3588"/>
        </w:tabs>
        <w:bidi/>
        <w:spacing w:line="276" w:lineRule="auto"/>
        <w:jc w:val="center"/>
        <w:rPr>
          <w:rFonts w:cs="B Nazanin"/>
          <w:sz w:val="24"/>
          <w:szCs w:val="24"/>
          <w:rtl/>
          <w:lang w:bidi="fa-IR"/>
        </w:rPr>
      </w:pPr>
      <w:bookmarkStart w:id="889" w:name="_Hlk96695517"/>
      <w:r w:rsidRPr="003C2595">
        <w:rPr>
          <w:rFonts w:cs="B Nazanin" w:hint="cs"/>
          <w:sz w:val="24"/>
          <w:szCs w:val="24"/>
          <w:rtl/>
          <w:lang w:bidi="fa-IR"/>
        </w:rPr>
        <w:t>شکل</w:t>
      </w:r>
      <w:r w:rsidR="003C2595" w:rsidRPr="003C2595">
        <w:rPr>
          <w:rFonts w:cs="B Nazanin" w:hint="cs"/>
          <w:sz w:val="24"/>
          <w:szCs w:val="24"/>
          <w:rtl/>
          <w:lang w:bidi="fa-IR"/>
        </w:rPr>
        <w:t>5-64</w:t>
      </w:r>
      <w:r w:rsidRPr="003C2595">
        <w:rPr>
          <w:rFonts w:cs="B Nazanin" w:hint="cs"/>
          <w:sz w:val="24"/>
          <w:szCs w:val="24"/>
          <w:rtl/>
          <w:lang w:bidi="fa-IR"/>
        </w:rPr>
        <w:t xml:space="preserve">: ضریب </w:t>
      </w:r>
      <w:r w:rsidRPr="00EF0908">
        <w:rPr>
          <w:rFonts w:cs="B Nazanin" w:hint="cs"/>
          <w:sz w:val="24"/>
          <w:szCs w:val="24"/>
          <w:rtl/>
          <w:lang w:bidi="fa-IR"/>
        </w:rPr>
        <w:t>انتگرال‌گیر</w:t>
      </w:r>
      <w:r w:rsidRPr="007F40FF">
        <w:rPr>
          <w:rFonts w:cs="B Nazanin" w:hint="cs"/>
          <w:sz w:val="24"/>
          <w:szCs w:val="24"/>
          <w:rtl/>
          <w:lang w:bidi="fa-IR"/>
        </w:rPr>
        <w:t>کنترل‌کننده فازی برای ارتفاع</w:t>
      </w:r>
    </w:p>
    <w:bookmarkEnd w:id="889"/>
    <w:p w14:paraId="55AC5399" w14:textId="4C49FFCA" w:rsidR="006E7EF0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ضرایب کنترل‌کننده فازی طراحی‌شده برای زاویه رول مطابق </w:t>
      </w:r>
      <w:r w:rsidRPr="003C2595">
        <w:rPr>
          <w:rFonts w:cs="B Nazanin" w:hint="cs"/>
          <w:sz w:val="28"/>
          <w:szCs w:val="28"/>
          <w:rtl/>
          <w:lang w:bidi="fa-IR"/>
        </w:rPr>
        <w:t>شکل</w:t>
      </w:r>
      <w:r w:rsidR="003C2595" w:rsidRPr="003C2595">
        <w:rPr>
          <w:rFonts w:cs="B Nazanin" w:hint="cs"/>
          <w:sz w:val="28"/>
          <w:szCs w:val="28"/>
          <w:rtl/>
          <w:lang w:bidi="fa-IR"/>
        </w:rPr>
        <w:t>5-65</w:t>
      </w:r>
      <w:r w:rsidRPr="003C2595">
        <w:rPr>
          <w:rFonts w:cs="B Nazanin" w:hint="cs"/>
          <w:sz w:val="28"/>
          <w:szCs w:val="28"/>
          <w:rtl/>
          <w:lang w:bidi="fa-IR"/>
        </w:rPr>
        <w:t xml:space="preserve"> و شکل</w:t>
      </w:r>
      <w:r w:rsidR="003C2595" w:rsidRPr="003C2595">
        <w:rPr>
          <w:rFonts w:cs="B Nazanin" w:hint="cs"/>
          <w:sz w:val="28"/>
          <w:szCs w:val="28"/>
          <w:rtl/>
          <w:lang w:bidi="fa-IR"/>
        </w:rPr>
        <w:t>5-66</w:t>
      </w:r>
      <w:r w:rsidRPr="003C2595">
        <w:rPr>
          <w:rFonts w:cs="B Nazanin" w:hint="cs"/>
          <w:sz w:val="28"/>
          <w:szCs w:val="28"/>
          <w:rtl/>
          <w:lang w:bidi="fa-IR"/>
        </w:rPr>
        <w:t xml:space="preserve"> می باشد.</w:t>
      </w:r>
    </w:p>
    <w:p w14:paraId="4F1007BF" w14:textId="07875E64" w:rsidR="006E7EF0" w:rsidRDefault="00F753BB" w:rsidP="006E7EF0">
      <w:pPr>
        <w:bidi/>
        <w:spacing w:line="276" w:lineRule="auto"/>
        <w:ind w:firstLine="720"/>
        <w:jc w:val="lowKashida"/>
        <w:rPr>
          <w:noProof/>
        </w:rPr>
      </w:pPr>
      <w:r>
        <w:rPr>
          <w:noProof/>
        </w:rPr>
        <w:drawing>
          <wp:anchor distT="0" distB="0" distL="114300" distR="114300" simplePos="0" relativeHeight="252546048" behindDoc="0" locked="0" layoutInCell="1" allowOverlap="1" wp14:anchorId="6F3CC491" wp14:editId="3E41BE78">
            <wp:simplePos x="0" y="0"/>
            <wp:positionH relativeFrom="column">
              <wp:posOffset>1087581</wp:posOffset>
            </wp:positionH>
            <wp:positionV relativeFrom="paragraph">
              <wp:posOffset>-48491</wp:posOffset>
            </wp:positionV>
            <wp:extent cx="3858768" cy="3017520"/>
            <wp:effectExtent l="0" t="0" r="8890" b="0"/>
            <wp:wrapNone/>
            <wp:docPr id="685" name="Picture 6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060B32" w14:textId="2BF8147A" w:rsidR="006E7EF0" w:rsidRPr="00EF0908" w:rsidRDefault="006E7EF0" w:rsidP="00F753BB">
      <w:pPr>
        <w:tabs>
          <w:tab w:val="left" w:pos="3192"/>
        </w:tabs>
        <w:bidi/>
        <w:spacing w:line="276" w:lineRule="auto"/>
        <w:jc w:val="lowKashida"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sz w:val="28"/>
          <w:szCs w:val="28"/>
          <w:rtl/>
          <w:lang w:bidi="fa-IR"/>
        </w:rPr>
        <w:tab/>
      </w:r>
    </w:p>
    <w:p w14:paraId="43E84AB7" w14:textId="77777777" w:rsidR="006E7EF0" w:rsidRDefault="006E7EF0" w:rsidP="006E7EF0">
      <w:pPr>
        <w:tabs>
          <w:tab w:val="left" w:pos="3192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4187283F" w14:textId="77777777" w:rsidR="006E7EF0" w:rsidRDefault="006E7EF0" w:rsidP="006E7EF0">
      <w:pPr>
        <w:tabs>
          <w:tab w:val="left" w:pos="3192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52DC95B5" wp14:editId="7368320B">
                <wp:simplePos x="0" y="0"/>
                <wp:positionH relativeFrom="margin">
                  <wp:posOffset>286645</wp:posOffset>
                </wp:positionH>
                <wp:positionV relativeFrom="paragraph">
                  <wp:posOffset>104114</wp:posOffset>
                </wp:positionV>
                <wp:extent cx="1393130" cy="304800"/>
                <wp:effectExtent l="0" t="8572" r="8572" b="8573"/>
                <wp:wrapNone/>
                <wp:docPr id="383" name="Text Box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39313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FC2A3C1" w14:textId="77777777" w:rsidR="002F3FC5" w:rsidRPr="00804A36" w:rsidRDefault="002F3FC5" w:rsidP="006E7EF0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lang w:bidi="fa-IR"/>
                              </w:rPr>
                            </w:pPr>
                            <w:r w:rsidRPr="00804A36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lang w:bidi="fa-IR"/>
                              </w:rPr>
                              <w:t>K</w:t>
                            </w:r>
                            <w: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vertAlign w:val="subscript"/>
                                <w:lang w:bidi="fa-IR"/>
                              </w:rPr>
                              <w:t>p</w:t>
                            </w:r>
                            <w:r w:rsidRPr="00804A36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lang w:bidi="fa-IR"/>
                              </w:rPr>
                              <w:t xml:space="preserve"> for roll (degree)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52DC95B5" id="Text Box 383" o:spid="_x0000_s1316" type="#_x0000_t202" style="position:absolute;left:0;text-align:left;margin-left:22.55pt;margin-top:8.2pt;width:109.7pt;height:24pt;rotation:-90;z-index:252500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" fillcolor="white [3201]" stroked="f" strokeweight=".5pt">
                <v:textbox>
                  <w:txbxContent>
                    <w:p w14:paraId="6FC2A3C1" w14:textId="77777777" w:rsidR="002F3FC5" w:rsidRPr="00804A36" w:rsidRDefault="002F3FC5" w:rsidP="006E7EF0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  <w:lang w:bidi="fa-IR"/>
                        </w:rPr>
                      </w:pPr>
                      <w:r w:rsidRPr="00804A36">
                        <w:rPr>
                          <w:rFonts w:asciiTheme="majorBidi" w:hAnsiTheme="majorBidi" w:cstheme="majorBidi"/>
                          <w:sz w:val="24"/>
                          <w:szCs w:val="24"/>
                          <w:lang w:bidi="fa-IR"/>
                        </w:rPr>
                        <w:t>K</w:t>
                      </w:r>
                      <w:r>
                        <w:rPr>
                          <w:rFonts w:asciiTheme="majorBidi" w:hAnsiTheme="majorBidi" w:cstheme="majorBidi"/>
                          <w:sz w:val="24"/>
                          <w:szCs w:val="24"/>
                          <w:vertAlign w:val="subscript"/>
                          <w:lang w:bidi="fa-IR"/>
                        </w:rPr>
                        <w:t>p</w:t>
                      </w:r>
                      <w:r w:rsidRPr="00804A36">
                        <w:rPr>
                          <w:rFonts w:asciiTheme="majorBidi" w:hAnsiTheme="majorBidi" w:cstheme="majorBidi"/>
                          <w:sz w:val="24"/>
                          <w:szCs w:val="24"/>
                          <w:lang w:bidi="fa-IR"/>
                        </w:rPr>
                        <w:t xml:space="preserve"> for roll (degree)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91FC396" w14:textId="77777777" w:rsidR="006E7EF0" w:rsidRPr="00F859E9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529F555D" w14:textId="77777777" w:rsidR="006E7EF0" w:rsidRPr="00F859E9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459AC500" w14:textId="77777777" w:rsidR="006E7EF0" w:rsidRPr="00F859E9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5D846046" w14:textId="77777777" w:rsidR="006E7EF0" w:rsidRPr="00F859E9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3A6E3E03" w14:textId="77777777" w:rsidR="006E7EF0" w:rsidRPr="00F859E9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7F54C268" wp14:editId="71B31E11">
                <wp:simplePos x="0" y="0"/>
                <wp:positionH relativeFrom="column">
                  <wp:posOffset>2800119</wp:posOffset>
                </wp:positionH>
                <wp:positionV relativeFrom="paragraph">
                  <wp:posOffset>83820</wp:posOffset>
                </wp:positionV>
                <wp:extent cx="701040" cy="251460"/>
                <wp:effectExtent l="0" t="0" r="3810" b="0"/>
                <wp:wrapNone/>
                <wp:docPr id="640" name="Text Box 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104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FEF5E7C" w14:textId="77777777" w:rsidR="002F3FC5" w:rsidRPr="00804A36" w:rsidRDefault="002F3FC5" w:rsidP="006E7EF0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804A36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>
            <w:pict>
              <v:shape w14:anchorId="7F54C268" id="Text Box 640" o:spid="_x0000_s1317" type="#_x0000_t202" style="position:absolute;left:0;text-align:left;margin-left:220.5pt;margin-top:6.6pt;width:55.2pt;height:19.8pt;z-index:252502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" fillcolor="white [3201]" stroked="f" strokeweight=".5pt">
                <v:textbox>
                  <w:txbxContent>
                    <w:p w14:paraId="3FEF5E7C" w14:textId="77777777" w:rsidR="002F3FC5" w:rsidRPr="00804A36" w:rsidRDefault="002F3FC5" w:rsidP="006E7EF0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804A36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</w:p>
    <w:p w14:paraId="324DD81A" w14:textId="70CC5EF3" w:rsidR="006E7EF0" w:rsidRPr="007F40FF" w:rsidRDefault="006E7EF0" w:rsidP="006E7EF0">
      <w:pPr>
        <w:bidi/>
        <w:spacing w:line="276" w:lineRule="auto"/>
        <w:jc w:val="center"/>
        <w:rPr>
          <w:rFonts w:cs="B Nazanin"/>
          <w:sz w:val="24"/>
          <w:szCs w:val="24"/>
          <w:lang w:bidi="fa-IR"/>
        </w:rPr>
      </w:pPr>
      <w:bookmarkStart w:id="890" w:name="_Hlk96695523"/>
      <w:r w:rsidRPr="003C2595">
        <w:rPr>
          <w:rFonts w:cs="B Nazanin" w:hint="cs"/>
          <w:sz w:val="24"/>
          <w:szCs w:val="24"/>
          <w:rtl/>
          <w:lang w:bidi="fa-IR"/>
        </w:rPr>
        <w:t>شکل</w:t>
      </w:r>
      <w:r w:rsidR="003C2595" w:rsidRPr="003C2595">
        <w:rPr>
          <w:rFonts w:cs="B Nazanin" w:hint="cs"/>
          <w:sz w:val="24"/>
          <w:szCs w:val="24"/>
          <w:rtl/>
          <w:lang w:bidi="fa-IR"/>
        </w:rPr>
        <w:t>5-65</w:t>
      </w:r>
      <w:r w:rsidRPr="003C2595">
        <w:rPr>
          <w:rFonts w:cs="B Nazanin" w:hint="cs"/>
          <w:sz w:val="24"/>
          <w:szCs w:val="24"/>
          <w:rtl/>
          <w:lang w:bidi="fa-IR"/>
        </w:rPr>
        <w:t>: ضر</w:t>
      </w:r>
      <w:r w:rsidRPr="007F40FF">
        <w:rPr>
          <w:rFonts w:cs="B Nazanin" w:hint="cs"/>
          <w:sz w:val="24"/>
          <w:szCs w:val="24"/>
          <w:rtl/>
          <w:lang w:bidi="fa-IR"/>
        </w:rPr>
        <w:t>یب تناسبی کنترل‌کننده فازی زاویه رول</w:t>
      </w:r>
    </w:p>
    <w:bookmarkEnd w:id="890"/>
    <w:p w14:paraId="6F681D35" w14:textId="60E1F24E" w:rsidR="006E7EF0" w:rsidRPr="00F859E9" w:rsidRDefault="00F753BB" w:rsidP="006E7EF0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  <w:r>
        <w:rPr>
          <w:noProof/>
        </w:rPr>
        <w:drawing>
          <wp:anchor distT="0" distB="0" distL="114300" distR="114300" simplePos="0" relativeHeight="252547072" behindDoc="0" locked="0" layoutInCell="1" allowOverlap="1" wp14:anchorId="478C89BB" wp14:editId="469A0429">
            <wp:simplePos x="0" y="0"/>
            <wp:positionH relativeFrom="margin">
              <wp:posOffset>1065934</wp:posOffset>
            </wp:positionH>
            <wp:positionV relativeFrom="page">
              <wp:posOffset>4730750</wp:posOffset>
            </wp:positionV>
            <wp:extent cx="3858768" cy="3017520"/>
            <wp:effectExtent l="0" t="0" r="8890" b="0"/>
            <wp:wrapNone/>
            <wp:docPr id="686" name="Picture 6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356A33" w14:textId="0ED6C8CC" w:rsidR="006E7EF0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0437E865" w14:textId="77777777" w:rsidR="006E7EF0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6FDB1134" w14:textId="7B34CADF" w:rsidR="006E7EF0" w:rsidRPr="00457402" w:rsidRDefault="006E7EF0" w:rsidP="006E7EF0">
      <w:pPr>
        <w:tabs>
          <w:tab w:val="left" w:pos="3684"/>
        </w:tabs>
        <w:bidi/>
        <w:spacing w:line="276" w:lineRule="auto"/>
        <w:jc w:val="lowKashida"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sz w:val="28"/>
          <w:szCs w:val="28"/>
          <w:rtl/>
          <w:lang w:bidi="fa-IR"/>
        </w:rPr>
        <w:tab/>
      </w:r>
    </w:p>
    <w:p w14:paraId="422FDFAB" w14:textId="77777777" w:rsidR="006E7EF0" w:rsidRDefault="006E7EF0" w:rsidP="006E7EF0">
      <w:pPr>
        <w:tabs>
          <w:tab w:val="left" w:pos="3684"/>
        </w:tabs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05088" behindDoc="0" locked="0" layoutInCell="1" allowOverlap="1" wp14:anchorId="4A319B7A" wp14:editId="6C2682C4">
                <wp:simplePos x="0" y="0"/>
                <wp:positionH relativeFrom="page">
                  <wp:posOffset>1115437</wp:posOffset>
                </wp:positionH>
                <wp:positionV relativeFrom="paragraph">
                  <wp:posOffset>95624</wp:posOffset>
                </wp:positionV>
                <wp:extent cx="1430021" cy="272415"/>
                <wp:effectExtent l="7302" t="0" r="6033" b="6032"/>
                <wp:wrapNone/>
                <wp:docPr id="641" name="Text Box 6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430021" cy="2724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A61DB60" w14:textId="77777777" w:rsidR="002F3FC5" w:rsidRPr="00F859E9" w:rsidRDefault="002F3FC5" w:rsidP="006E7EF0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F859E9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K</w:t>
                            </w:r>
                            <w: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vertAlign w:val="subscript"/>
                              </w:rPr>
                              <w:t>d</w:t>
                            </w:r>
                            <w:r w:rsidRPr="00F859E9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for roll (degree)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4A319B7A" id="Text Box 641" o:spid="_x0000_s1318" type="#_x0000_t202" style="position:absolute;left:0;text-align:left;margin-left:87.85pt;margin-top:7.55pt;width:112.6pt;height:21.45pt;rotation:-90;z-index:252505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" fillcolor="white [3201]" stroked="f" strokeweight=".5pt">
                <v:textbox>
                  <w:txbxContent>
                    <w:p w14:paraId="2A61DB60" w14:textId="77777777" w:rsidR="002F3FC5" w:rsidRPr="00F859E9" w:rsidRDefault="002F3FC5" w:rsidP="006E7EF0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F859E9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K</w:t>
                      </w:r>
                      <w:r>
                        <w:rPr>
                          <w:rFonts w:asciiTheme="majorBidi" w:hAnsiTheme="majorBidi" w:cstheme="majorBidi"/>
                          <w:sz w:val="24"/>
                          <w:szCs w:val="24"/>
                          <w:vertAlign w:val="subscript"/>
                        </w:rPr>
                        <w:t>d</w:t>
                      </w:r>
                      <w:r w:rsidRPr="00F859E9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for roll (degree)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41A46CA0" w14:textId="77777777" w:rsidR="006E7EF0" w:rsidRDefault="006E7EF0" w:rsidP="006E7EF0">
      <w:pPr>
        <w:tabs>
          <w:tab w:val="left" w:pos="3684"/>
        </w:tabs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5BE8173B" w14:textId="77777777" w:rsidR="006E7EF0" w:rsidRDefault="006E7EF0" w:rsidP="006E7EF0">
      <w:pPr>
        <w:tabs>
          <w:tab w:val="left" w:pos="3684"/>
        </w:tabs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71D01BDB" w14:textId="77777777" w:rsidR="006E7EF0" w:rsidRDefault="006E7EF0" w:rsidP="006E7EF0">
      <w:pPr>
        <w:tabs>
          <w:tab w:val="left" w:pos="3684"/>
        </w:tabs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57C99033" w14:textId="77777777" w:rsidR="006E7EF0" w:rsidRDefault="006E7EF0" w:rsidP="006E7EF0">
      <w:pPr>
        <w:tabs>
          <w:tab w:val="left" w:pos="3684"/>
        </w:tabs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6AADE73E" w14:textId="77777777" w:rsidR="006E7EF0" w:rsidRDefault="006E7EF0" w:rsidP="006E7EF0">
      <w:pPr>
        <w:tabs>
          <w:tab w:val="left" w:pos="3684"/>
        </w:tabs>
        <w:bidi/>
        <w:spacing w:line="276" w:lineRule="auto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1C73852D" wp14:editId="16C8DF73">
                <wp:simplePos x="0" y="0"/>
                <wp:positionH relativeFrom="column">
                  <wp:posOffset>2710007</wp:posOffset>
                </wp:positionH>
                <wp:positionV relativeFrom="paragraph">
                  <wp:posOffset>103044</wp:posOffset>
                </wp:positionV>
                <wp:extent cx="685800" cy="304800"/>
                <wp:effectExtent l="0" t="0" r="0" b="0"/>
                <wp:wrapNone/>
                <wp:docPr id="642" name="Text Box 6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725F7EC" w14:textId="77777777" w:rsidR="002F3FC5" w:rsidRPr="00F859E9" w:rsidRDefault="002F3FC5" w:rsidP="006E7EF0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F859E9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>
            <w:pict>
              <v:shape w14:anchorId="1C73852D" id="Text Box 642" o:spid="_x0000_s1319" type="#_x0000_t202" style="position:absolute;left:0;text-align:left;margin-left:213.4pt;margin-top:8.1pt;width:54pt;height:24pt;z-index:252504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" fillcolor="white [3201]" stroked="f" strokeweight=".5pt">
                <v:textbox>
                  <w:txbxContent>
                    <w:p w14:paraId="6725F7EC" w14:textId="77777777" w:rsidR="002F3FC5" w:rsidRPr="00F859E9" w:rsidRDefault="002F3FC5" w:rsidP="006E7EF0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F859E9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</w:p>
    <w:p w14:paraId="2C8D12E3" w14:textId="2C99CD82" w:rsidR="006E7EF0" w:rsidRDefault="006E7EF0" w:rsidP="006E7EF0">
      <w:pPr>
        <w:tabs>
          <w:tab w:val="left" w:pos="3684"/>
        </w:tabs>
        <w:bidi/>
        <w:spacing w:line="276" w:lineRule="auto"/>
        <w:jc w:val="center"/>
        <w:rPr>
          <w:rFonts w:cs="B Nazanin"/>
          <w:sz w:val="28"/>
          <w:szCs w:val="28"/>
          <w:lang w:bidi="fa-IR"/>
        </w:rPr>
      </w:pPr>
      <w:bookmarkStart w:id="891" w:name="_Hlk96695528"/>
      <w:r w:rsidRPr="003C2595">
        <w:rPr>
          <w:rFonts w:cs="B Nazanin" w:hint="cs"/>
          <w:sz w:val="24"/>
          <w:szCs w:val="24"/>
          <w:rtl/>
          <w:lang w:bidi="fa-IR"/>
        </w:rPr>
        <w:lastRenderedPageBreak/>
        <w:t>شکل</w:t>
      </w:r>
      <w:r w:rsidR="003C2595" w:rsidRPr="003C2595">
        <w:rPr>
          <w:rFonts w:cs="B Nazanin" w:hint="cs"/>
          <w:sz w:val="24"/>
          <w:szCs w:val="24"/>
          <w:rtl/>
          <w:lang w:bidi="fa-IR"/>
        </w:rPr>
        <w:t>5-66</w:t>
      </w:r>
      <w:r w:rsidRPr="003C2595">
        <w:rPr>
          <w:rFonts w:cs="B Nazanin" w:hint="cs"/>
          <w:sz w:val="24"/>
          <w:szCs w:val="24"/>
          <w:rtl/>
          <w:lang w:bidi="fa-IR"/>
        </w:rPr>
        <w:t xml:space="preserve">: ضریب مشتق‌گیرکنترل‌کننده </w:t>
      </w:r>
      <w:r w:rsidRPr="007F40FF">
        <w:rPr>
          <w:rFonts w:cs="B Nazanin" w:hint="cs"/>
          <w:sz w:val="24"/>
          <w:szCs w:val="24"/>
          <w:rtl/>
          <w:lang w:bidi="fa-IR"/>
        </w:rPr>
        <w:t>فازی زاویه رول</w:t>
      </w:r>
    </w:p>
    <w:bookmarkEnd w:id="891"/>
    <w:p w14:paraId="3B1A4E61" w14:textId="77777777" w:rsidR="006E7EF0" w:rsidRDefault="006E7EF0" w:rsidP="006E7EF0">
      <w:pPr>
        <w:tabs>
          <w:tab w:val="left" w:pos="3684"/>
        </w:tabs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7B3DB6C0" w14:textId="77777777" w:rsidR="006E7EF0" w:rsidRDefault="006E7EF0" w:rsidP="006E7EF0">
      <w:pPr>
        <w:tabs>
          <w:tab w:val="left" w:pos="3684"/>
        </w:tabs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0998E9F3" w14:textId="7DCA6DA4" w:rsidR="006E7EF0" w:rsidRDefault="00F753BB" w:rsidP="006E7EF0">
      <w:pPr>
        <w:tabs>
          <w:tab w:val="left" w:pos="3684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2548096" behindDoc="0" locked="0" layoutInCell="1" allowOverlap="1" wp14:anchorId="7A09FF38" wp14:editId="243D5B05">
            <wp:simplePos x="0" y="0"/>
            <wp:positionH relativeFrom="column">
              <wp:posOffset>1156854</wp:posOffset>
            </wp:positionH>
            <wp:positionV relativeFrom="page">
              <wp:posOffset>1288646</wp:posOffset>
            </wp:positionV>
            <wp:extent cx="3858768" cy="3017520"/>
            <wp:effectExtent l="0" t="0" r="8890" b="0"/>
            <wp:wrapNone/>
            <wp:docPr id="687" name="Picture 6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7EF0">
        <w:rPr>
          <w:rFonts w:cs="B Nazanin" w:hint="cs"/>
          <w:sz w:val="28"/>
          <w:szCs w:val="28"/>
          <w:rtl/>
          <w:lang w:bidi="fa-IR"/>
        </w:rPr>
        <w:t xml:space="preserve">ضرایب کنترل‌کننده فازی طراحی‌شده برای زاویه پیچ مطابق </w:t>
      </w:r>
      <w:r w:rsidR="006E7EF0" w:rsidRPr="003C2595">
        <w:rPr>
          <w:rFonts w:cs="B Nazanin" w:hint="cs"/>
          <w:sz w:val="28"/>
          <w:szCs w:val="28"/>
          <w:rtl/>
          <w:lang w:bidi="fa-IR"/>
        </w:rPr>
        <w:t>شکل</w:t>
      </w:r>
      <w:r w:rsidR="003C2595" w:rsidRPr="003C2595">
        <w:rPr>
          <w:rFonts w:cs="B Nazanin" w:hint="cs"/>
          <w:sz w:val="28"/>
          <w:szCs w:val="28"/>
          <w:rtl/>
          <w:lang w:bidi="fa-IR"/>
        </w:rPr>
        <w:t>5-67</w:t>
      </w:r>
      <w:r w:rsidR="006E7EF0" w:rsidRPr="003C2595">
        <w:rPr>
          <w:rFonts w:cs="B Nazanin" w:hint="cs"/>
          <w:sz w:val="28"/>
          <w:szCs w:val="28"/>
          <w:rtl/>
          <w:lang w:bidi="fa-IR"/>
        </w:rPr>
        <w:t xml:space="preserve"> و شکل</w:t>
      </w:r>
      <w:r w:rsidR="003C2595" w:rsidRPr="003C2595">
        <w:rPr>
          <w:rFonts w:cs="B Nazanin" w:hint="cs"/>
          <w:sz w:val="28"/>
          <w:szCs w:val="28"/>
          <w:rtl/>
          <w:lang w:bidi="fa-IR"/>
        </w:rPr>
        <w:t>5-68</w:t>
      </w:r>
      <w:r w:rsidR="006E7EF0" w:rsidRPr="003C2595">
        <w:rPr>
          <w:rFonts w:cs="B Nazanin" w:hint="cs"/>
          <w:sz w:val="28"/>
          <w:szCs w:val="28"/>
          <w:rtl/>
          <w:lang w:bidi="fa-IR"/>
        </w:rPr>
        <w:t xml:space="preserve"> می باشد.</w:t>
      </w:r>
    </w:p>
    <w:p w14:paraId="4A53CF0B" w14:textId="2676DECC" w:rsidR="006E7EF0" w:rsidRDefault="006E7EF0" w:rsidP="006E7EF0">
      <w:pPr>
        <w:tabs>
          <w:tab w:val="left" w:pos="3684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0C3AA294" w14:textId="77777777" w:rsidR="006E7EF0" w:rsidRPr="00457402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407BC97A" w14:textId="77777777" w:rsidR="006E7EF0" w:rsidRPr="00457402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67ED329F" w14:textId="77777777" w:rsidR="006E7EF0" w:rsidRPr="00457402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  <w:r>
        <w:rPr>
          <w:rFonts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507136" behindDoc="0" locked="0" layoutInCell="1" allowOverlap="1" wp14:anchorId="04168F2F" wp14:editId="707FA110">
                <wp:simplePos x="0" y="0"/>
                <wp:positionH relativeFrom="column">
                  <wp:posOffset>300643</wp:posOffset>
                </wp:positionH>
                <wp:positionV relativeFrom="paragraph">
                  <wp:posOffset>200517</wp:posOffset>
                </wp:positionV>
                <wp:extent cx="1469332" cy="317589"/>
                <wp:effectExtent l="4128" t="0" r="2222" b="2223"/>
                <wp:wrapNone/>
                <wp:docPr id="643" name="Text Box 6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469332" cy="3175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2455433" w14:textId="77777777" w:rsidR="002F3FC5" w:rsidRPr="00457402" w:rsidRDefault="002F3FC5" w:rsidP="006E7EF0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457402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K</w:t>
                            </w:r>
                            <w: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vertAlign w:val="subscript"/>
                              </w:rPr>
                              <w:t>p</w:t>
                            </w:r>
                            <w:r w:rsidRPr="00457402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for pitch (degree)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04168F2F" id="Text Box 643" o:spid="_x0000_s1320" type="#_x0000_t202" style="position:absolute;left:0;text-align:left;margin-left:23.65pt;margin-top:15.8pt;width:115.7pt;height:25pt;rotation:-90;z-index:25250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" fillcolor="white [3201]" stroked="f" strokeweight=".5pt">
                <v:textbox>
                  <w:txbxContent>
                    <w:p w14:paraId="72455433" w14:textId="77777777" w:rsidR="002F3FC5" w:rsidRPr="00457402" w:rsidRDefault="002F3FC5" w:rsidP="006E7EF0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457402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K</w:t>
                      </w:r>
                      <w:r>
                        <w:rPr>
                          <w:rFonts w:asciiTheme="majorBidi" w:hAnsiTheme="majorBidi" w:cstheme="majorBidi"/>
                          <w:sz w:val="24"/>
                          <w:szCs w:val="24"/>
                          <w:vertAlign w:val="subscript"/>
                        </w:rPr>
                        <w:t>p</w:t>
                      </w:r>
                      <w:r w:rsidRPr="00457402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for pitch (degree)</w:t>
                      </w:r>
                    </w:p>
                  </w:txbxContent>
                </v:textbox>
              </v:shape>
            </w:pict>
          </mc:Fallback>
        </mc:AlternateContent>
      </w:r>
    </w:p>
    <w:p w14:paraId="11BBEDC8" w14:textId="77777777" w:rsidR="006E7EF0" w:rsidRPr="00457402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719DDA56" w14:textId="77777777" w:rsidR="006E7EF0" w:rsidRPr="00457402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4FCDF66C" w14:textId="77777777" w:rsidR="006E7EF0" w:rsidRPr="00457402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2B737DB4" w14:textId="77777777" w:rsidR="006E7EF0" w:rsidRPr="00457402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08AA2E85" w14:textId="77777777" w:rsidR="006E7EF0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  <w:r>
        <w:rPr>
          <w:rFonts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6B52DC58" wp14:editId="64DC0DC8">
                <wp:simplePos x="0" y="0"/>
                <wp:positionH relativeFrom="column">
                  <wp:posOffset>2916382</wp:posOffset>
                </wp:positionH>
                <wp:positionV relativeFrom="paragraph">
                  <wp:posOffset>112799</wp:posOffset>
                </wp:positionV>
                <wp:extent cx="685800" cy="266700"/>
                <wp:effectExtent l="0" t="0" r="0" b="0"/>
                <wp:wrapNone/>
                <wp:docPr id="644" name="Text Box 6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359D7CB" w14:textId="77777777" w:rsidR="002F3FC5" w:rsidRPr="00457402" w:rsidRDefault="002F3FC5" w:rsidP="006E7EF0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457402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6B52DC58" id="Text Box 644" o:spid="_x0000_s1321" type="#_x0000_t202" style="position:absolute;left:0;text-align:left;margin-left:229.65pt;margin-top:8.9pt;width:54pt;height:21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" fillcolor="white [3201]" stroked="f" strokeweight=".5pt">
                <v:textbox>
                  <w:txbxContent>
                    <w:p w14:paraId="1359D7CB" w14:textId="77777777" w:rsidR="002F3FC5" w:rsidRPr="00457402" w:rsidRDefault="002F3FC5" w:rsidP="006E7EF0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457402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</w:p>
    <w:p w14:paraId="03C76CC7" w14:textId="63945256" w:rsidR="006E7EF0" w:rsidRDefault="006E7EF0" w:rsidP="006E7EF0">
      <w:pPr>
        <w:tabs>
          <w:tab w:val="left" w:pos="3972"/>
        </w:tabs>
        <w:bidi/>
        <w:spacing w:line="276" w:lineRule="auto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lang w:bidi="fa-IR"/>
        </w:rPr>
        <w:t xml:space="preserve">                                         </w:t>
      </w:r>
      <w:bookmarkStart w:id="892" w:name="_Hlk96695537"/>
      <w:r w:rsidRPr="00457402">
        <w:rPr>
          <w:rFonts w:cs="B Nazanin" w:hint="cs"/>
          <w:sz w:val="24"/>
          <w:szCs w:val="24"/>
          <w:rtl/>
          <w:lang w:bidi="fa-IR"/>
        </w:rPr>
        <w:t>شکل</w:t>
      </w:r>
      <w:r w:rsidR="003C2595">
        <w:rPr>
          <w:rFonts w:cs="B Nazanin" w:hint="cs"/>
          <w:sz w:val="24"/>
          <w:szCs w:val="24"/>
          <w:rtl/>
          <w:lang w:bidi="fa-IR"/>
        </w:rPr>
        <w:t>5-67</w:t>
      </w:r>
      <w:r w:rsidRPr="00457402">
        <w:rPr>
          <w:rFonts w:cs="B Nazanin" w:hint="cs"/>
          <w:sz w:val="24"/>
          <w:szCs w:val="24"/>
          <w:rtl/>
          <w:lang w:bidi="fa-IR"/>
        </w:rPr>
        <w:t>:</w:t>
      </w:r>
      <w:r w:rsidRPr="007F40FF">
        <w:rPr>
          <w:rFonts w:cs="B Nazanin" w:hint="cs"/>
          <w:sz w:val="24"/>
          <w:szCs w:val="24"/>
          <w:rtl/>
          <w:lang w:bidi="fa-IR"/>
        </w:rPr>
        <w:t xml:space="preserve"> ضریب تناسبی کنترل‌کننده فازی زاویه </w:t>
      </w:r>
      <w:r>
        <w:rPr>
          <w:rFonts w:cs="B Nazanin" w:hint="cs"/>
          <w:sz w:val="24"/>
          <w:szCs w:val="24"/>
          <w:rtl/>
          <w:lang w:bidi="fa-IR"/>
        </w:rPr>
        <w:t>پیچ</w:t>
      </w:r>
    </w:p>
    <w:bookmarkEnd w:id="892"/>
    <w:p w14:paraId="14A4B436" w14:textId="25784842" w:rsidR="006E7EF0" w:rsidRDefault="00F753BB" w:rsidP="006E7EF0">
      <w:pPr>
        <w:tabs>
          <w:tab w:val="left" w:pos="2964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2549120" behindDoc="0" locked="0" layoutInCell="1" allowOverlap="1" wp14:anchorId="1278C47A" wp14:editId="4B90C505">
            <wp:simplePos x="0" y="0"/>
            <wp:positionH relativeFrom="column">
              <wp:posOffset>1219200</wp:posOffset>
            </wp:positionH>
            <wp:positionV relativeFrom="paragraph">
              <wp:posOffset>300413</wp:posOffset>
            </wp:positionV>
            <wp:extent cx="3858768" cy="3017520"/>
            <wp:effectExtent l="0" t="0" r="8890" b="0"/>
            <wp:wrapNone/>
            <wp:docPr id="688" name="Picture 6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A22BA6" w14:textId="77777777" w:rsidR="006E7EF0" w:rsidRDefault="006E7EF0" w:rsidP="006E7EF0">
      <w:pPr>
        <w:tabs>
          <w:tab w:val="left" w:pos="2964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rtl/>
          <w:lang w:bidi="fa-IR"/>
        </w:rPr>
        <w:tab/>
      </w:r>
    </w:p>
    <w:p w14:paraId="21714357" w14:textId="77777777" w:rsidR="006E7EF0" w:rsidRPr="00457402" w:rsidRDefault="006E7EF0" w:rsidP="006E7EF0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113137C0" w14:textId="77777777" w:rsidR="006E7EF0" w:rsidRPr="00457402" w:rsidRDefault="006E7EF0" w:rsidP="006E7EF0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28347DBE" w14:textId="77777777" w:rsidR="006E7EF0" w:rsidRPr="00457402" w:rsidRDefault="006E7EF0" w:rsidP="006E7EF0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  <w:r>
        <w:rPr>
          <w:rFonts w:cs="B Nazanin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01CA6B6C" wp14:editId="4D87CBFA">
                <wp:simplePos x="0" y="0"/>
                <wp:positionH relativeFrom="column">
                  <wp:posOffset>296545</wp:posOffset>
                </wp:positionH>
                <wp:positionV relativeFrom="paragraph">
                  <wp:posOffset>3175</wp:posOffset>
                </wp:positionV>
                <wp:extent cx="1506855" cy="274320"/>
                <wp:effectExtent l="6668" t="0" r="4762" b="4763"/>
                <wp:wrapNone/>
                <wp:docPr id="645" name="Text Box 6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506855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F0E8956" w14:textId="77777777" w:rsidR="002F3FC5" w:rsidRPr="00457402" w:rsidRDefault="002F3FC5" w:rsidP="006E7EF0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457402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K</w:t>
                            </w:r>
                            <w: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vertAlign w:val="subscript"/>
                              </w:rPr>
                              <w:t>d</w:t>
                            </w:r>
                            <w:r w:rsidRPr="00457402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for pitch (degree)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01CA6B6C" id="Text Box 645" o:spid="_x0000_s1322" type="#_x0000_t202" style="position:absolute;left:0;text-align:left;margin-left:23.35pt;margin-top:.25pt;width:118.65pt;height:21.6pt;rotation:-90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" fillcolor="white [3201]" stroked="f" strokeweight=".5pt">
                <v:textbox>
                  <w:txbxContent>
                    <w:p w14:paraId="4F0E8956" w14:textId="77777777" w:rsidR="002F3FC5" w:rsidRPr="00457402" w:rsidRDefault="002F3FC5" w:rsidP="006E7EF0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457402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K</w:t>
                      </w:r>
                      <w:r>
                        <w:rPr>
                          <w:rFonts w:asciiTheme="majorBidi" w:hAnsiTheme="majorBidi" w:cstheme="majorBidi"/>
                          <w:sz w:val="24"/>
                          <w:szCs w:val="24"/>
                          <w:vertAlign w:val="subscript"/>
                        </w:rPr>
                        <w:t>d</w:t>
                      </w:r>
                      <w:r w:rsidRPr="00457402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for pitch (degree)</w:t>
                      </w:r>
                    </w:p>
                  </w:txbxContent>
                </v:textbox>
              </v:shape>
            </w:pict>
          </mc:Fallback>
        </mc:AlternateContent>
      </w:r>
    </w:p>
    <w:p w14:paraId="00C8B652" w14:textId="77777777" w:rsidR="006E7EF0" w:rsidRPr="00457402" w:rsidRDefault="006E7EF0" w:rsidP="006E7EF0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2F072887" w14:textId="77777777" w:rsidR="006E7EF0" w:rsidRPr="00457402" w:rsidRDefault="006E7EF0" w:rsidP="006E7EF0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40AA9A7C" w14:textId="77777777" w:rsidR="006E7EF0" w:rsidRPr="00457402" w:rsidRDefault="006E7EF0" w:rsidP="006E7EF0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6BF56B69" w14:textId="77777777" w:rsidR="006E7EF0" w:rsidRPr="00457402" w:rsidRDefault="006E7EF0" w:rsidP="006E7EF0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412693EE" w14:textId="77777777" w:rsidR="006E7EF0" w:rsidRPr="00457402" w:rsidRDefault="006E7EF0" w:rsidP="006E7EF0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  <w:r>
        <w:rPr>
          <w:rFonts w:cs="B Nazanin"/>
          <w:noProof/>
          <w:sz w:val="28"/>
          <w:szCs w:val="28"/>
          <w:rtl/>
        </w:rPr>
        <w:lastRenderedPageBreak/>
        <mc:AlternateContent>
          <mc:Choice Requires="wps">
            <w:drawing>
              <wp:anchor distT="0" distB="0" distL="114300" distR="114300" simplePos="0" relativeHeight="252511232" behindDoc="0" locked="0" layoutInCell="1" allowOverlap="1" wp14:anchorId="6DA90312" wp14:editId="07E7C4CD">
                <wp:simplePos x="0" y="0"/>
                <wp:positionH relativeFrom="column">
                  <wp:posOffset>2875511</wp:posOffset>
                </wp:positionH>
                <wp:positionV relativeFrom="paragraph">
                  <wp:posOffset>285866</wp:posOffset>
                </wp:positionV>
                <wp:extent cx="701040" cy="274320"/>
                <wp:effectExtent l="0" t="0" r="3810" b="0"/>
                <wp:wrapNone/>
                <wp:docPr id="646" name="Text Box 6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104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8E0FE7E" w14:textId="77777777" w:rsidR="002F3FC5" w:rsidRPr="00457402" w:rsidRDefault="002F3FC5" w:rsidP="006E7EF0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457402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>
            <w:pict>
              <v:shape w14:anchorId="6DA90312" id="Text Box 646" o:spid="_x0000_s1323" type="#_x0000_t202" style="position:absolute;left:0;text-align:left;margin-left:226.4pt;margin-top:22.5pt;width:55.2pt;height:21.6pt;z-index:252511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" fillcolor="white [3201]" stroked="f" strokeweight=".5pt">
                <v:textbox>
                  <w:txbxContent>
                    <w:p w14:paraId="48E0FE7E" w14:textId="77777777" w:rsidR="002F3FC5" w:rsidRPr="00457402" w:rsidRDefault="002F3FC5" w:rsidP="006E7EF0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457402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</w:p>
    <w:p w14:paraId="0005E3D0" w14:textId="77777777" w:rsidR="006E7EF0" w:rsidRDefault="006E7EF0" w:rsidP="006E7EF0">
      <w:pPr>
        <w:tabs>
          <w:tab w:val="left" w:pos="3264"/>
        </w:tabs>
        <w:bidi/>
        <w:spacing w:line="276" w:lineRule="auto"/>
        <w:jc w:val="center"/>
        <w:rPr>
          <w:rFonts w:cs="B Nazanin"/>
          <w:sz w:val="28"/>
          <w:szCs w:val="28"/>
          <w:lang w:bidi="fa-IR"/>
        </w:rPr>
      </w:pPr>
    </w:p>
    <w:p w14:paraId="7D014793" w14:textId="0FAACFA2" w:rsidR="006E7EF0" w:rsidRDefault="006E7EF0" w:rsidP="006E7EF0">
      <w:pPr>
        <w:tabs>
          <w:tab w:val="left" w:pos="3684"/>
        </w:tabs>
        <w:bidi/>
        <w:spacing w:line="276" w:lineRule="auto"/>
        <w:jc w:val="center"/>
        <w:rPr>
          <w:rFonts w:cs="B Nazanin"/>
          <w:sz w:val="28"/>
          <w:szCs w:val="28"/>
          <w:lang w:bidi="fa-IR"/>
        </w:rPr>
      </w:pPr>
      <w:bookmarkStart w:id="893" w:name="_Hlk96695543"/>
      <w:r w:rsidRPr="003C2595">
        <w:rPr>
          <w:rFonts w:cs="B Nazanin" w:hint="cs"/>
          <w:sz w:val="24"/>
          <w:szCs w:val="24"/>
          <w:rtl/>
          <w:lang w:bidi="fa-IR"/>
        </w:rPr>
        <w:t>شکل</w:t>
      </w:r>
      <w:r w:rsidR="003C2595" w:rsidRPr="003C2595">
        <w:rPr>
          <w:rFonts w:cs="B Nazanin" w:hint="cs"/>
          <w:sz w:val="24"/>
          <w:szCs w:val="24"/>
          <w:rtl/>
          <w:lang w:bidi="fa-IR"/>
        </w:rPr>
        <w:t>5-68</w:t>
      </w:r>
      <w:r w:rsidRPr="003C2595">
        <w:rPr>
          <w:rFonts w:cs="B Nazanin" w:hint="cs"/>
          <w:sz w:val="24"/>
          <w:szCs w:val="24"/>
          <w:rtl/>
          <w:lang w:bidi="fa-IR"/>
        </w:rPr>
        <w:t>: ضریب مش</w:t>
      </w:r>
      <w:r>
        <w:rPr>
          <w:rFonts w:cs="B Nazanin" w:hint="cs"/>
          <w:sz w:val="24"/>
          <w:szCs w:val="24"/>
          <w:rtl/>
          <w:lang w:bidi="fa-IR"/>
        </w:rPr>
        <w:t>تق‌گیر</w:t>
      </w:r>
      <w:r w:rsidRPr="007F40FF">
        <w:rPr>
          <w:rFonts w:cs="B Nazanin" w:hint="cs"/>
          <w:sz w:val="24"/>
          <w:szCs w:val="24"/>
          <w:rtl/>
          <w:lang w:bidi="fa-IR"/>
        </w:rPr>
        <w:t xml:space="preserve">کنترل‌کننده فازی زاویه </w:t>
      </w:r>
      <w:r>
        <w:rPr>
          <w:rFonts w:cs="B Nazanin" w:hint="cs"/>
          <w:sz w:val="24"/>
          <w:szCs w:val="24"/>
          <w:rtl/>
          <w:lang w:bidi="fa-IR"/>
        </w:rPr>
        <w:t>پیچ</w:t>
      </w:r>
    </w:p>
    <w:bookmarkEnd w:id="893"/>
    <w:p w14:paraId="3523C844" w14:textId="6F6DE58D" w:rsidR="006E7EF0" w:rsidRDefault="006E7EF0" w:rsidP="006E7EF0">
      <w:pPr>
        <w:tabs>
          <w:tab w:val="left" w:pos="3264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        </w:t>
      </w:r>
      <w:r w:rsidRPr="00457402">
        <w:rPr>
          <w:rFonts w:cs="B Nazanin" w:hint="cs"/>
          <w:sz w:val="28"/>
          <w:szCs w:val="28"/>
          <w:rtl/>
          <w:lang w:bidi="fa-IR"/>
        </w:rPr>
        <w:t xml:space="preserve">سیگنال‌کنترلی‌های مربوط به ارتفاع و زوایا </w:t>
      </w:r>
      <w:r w:rsidRPr="003C2595">
        <w:rPr>
          <w:rFonts w:cs="B Nazanin" w:hint="cs"/>
          <w:sz w:val="28"/>
          <w:szCs w:val="28"/>
          <w:rtl/>
          <w:lang w:bidi="fa-IR"/>
        </w:rPr>
        <w:t>مطابق شکل</w:t>
      </w:r>
      <w:r w:rsidR="003C2595" w:rsidRPr="003C2595">
        <w:rPr>
          <w:rFonts w:cs="B Nazanin" w:hint="cs"/>
          <w:sz w:val="28"/>
          <w:szCs w:val="28"/>
          <w:rtl/>
          <w:lang w:bidi="fa-IR"/>
        </w:rPr>
        <w:t>5-69</w:t>
      </w:r>
      <w:r w:rsidRPr="003C2595">
        <w:rPr>
          <w:rFonts w:cs="B Nazanin" w:hint="cs"/>
          <w:sz w:val="28"/>
          <w:szCs w:val="28"/>
          <w:rtl/>
          <w:lang w:bidi="fa-IR"/>
        </w:rPr>
        <w:t>، شکل</w:t>
      </w:r>
      <w:r w:rsidR="003C2595" w:rsidRPr="003C2595">
        <w:rPr>
          <w:rFonts w:cs="B Nazanin" w:hint="cs"/>
          <w:sz w:val="28"/>
          <w:szCs w:val="28"/>
          <w:rtl/>
          <w:lang w:bidi="fa-IR"/>
        </w:rPr>
        <w:t>5-70</w:t>
      </w:r>
      <w:r w:rsidRPr="003C2595">
        <w:rPr>
          <w:rFonts w:cs="B Nazanin" w:hint="cs"/>
          <w:sz w:val="28"/>
          <w:szCs w:val="28"/>
          <w:rtl/>
          <w:lang w:bidi="fa-IR"/>
        </w:rPr>
        <w:t xml:space="preserve"> و شکل</w:t>
      </w:r>
      <w:r w:rsidR="003C2595" w:rsidRPr="003C2595">
        <w:rPr>
          <w:rFonts w:cs="B Nazanin" w:hint="cs"/>
          <w:sz w:val="28"/>
          <w:szCs w:val="28"/>
          <w:rtl/>
          <w:lang w:bidi="fa-IR"/>
        </w:rPr>
        <w:t>5-71</w:t>
      </w:r>
      <w:r w:rsidRPr="003C2595">
        <w:rPr>
          <w:rFonts w:cs="B Nazanin" w:hint="cs"/>
          <w:sz w:val="28"/>
          <w:szCs w:val="28"/>
          <w:rtl/>
          <w:lang w:bidi="fa-IR"/>
        </w:rPr>
        <w:t xml:space="preserve"> می‌باشند.</w:t>
      </w:r>
    </w:p>
    <w:p w14:paraId="38C6B5B1" w14:textId="7AE2A4D7" w:rsidR="006E7EF0" w:rsidRDefault="00F753BB" w:rsidP="006E7EF0">
      <w:pPr>
        <w:tabs>
          <w:tab w:val="left" w:pos="3264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2550144" behindDoc="0" locked="0" layoutInCell="1" allowOverlap="1" wp14:anchorId="63DAD24D" wp14:editId="7ABDDB0C">
            <wp:simplePos x="0" y="0"/>
            <wp:positionH relativeFrom="column">
              <wp:posOffset>1177290</wp:posOffset>
            </wp:positionH>
            <wp:positionV relativeFrom="page">
              <wp:posOffset>1440180</wp:posOffset>
            </wp:positionV>
            <wp:extent cx="3858768" cy="3017520"/>
            <wp:effectExtent l="0" t="0" r="8890" b="0"/>
            <wp:wrapNone/>
            <wp:docPr id="689" name="Picture 6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350ABD" w14:textId="77777777" w:rsidR="006E7EF0" w:rsidRPr="00457402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1FE9BA6C" w14:textId="77777777" w:rsidR="006E7EF0" w:rsidRPr="00457402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64A178D4" w14:textId="77777777" w:rsidR="006E7EF0" w:rsidRPr="00457402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  <w:r>
        <w:rPr>
          <w:rFonts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513280" behindDoc="0" locked="0" layoutInCell="1" allowOverlap="1" wp14:anchorId="578458D1" wp14:editId="6916B521">
                <wp:simplePos x="0" y="0"/>
                <wp:positionH relativeFrom="column">
                  <wp:posOffset>411769</wp:posOffset>
                </wp:positionH>
                <wp:positionV relativeFrom="paragraph">
                  <wp:posOffset>95250</wp:posOffset>
                </wp:positionV>
                <wp:extent cx="1143000" cy="350520"/>
                <wp:effectExtent l="0" t="3810" r="0" b="0"/>
                <wp:wrapNone/>
                <wp:docPr id="647" name="Text Box 6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14300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14A3955" w14:textId="05EC3D69" w:rsidR="002F3FC5" w:rsidRPr="00B177CA" w:rsidRDefault="002F3FC5" w:rsidP="006E7EF0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B177CA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U1(N)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578458D1" id="Text Box 647" o:spid="_x0000_s1324" type="#_x0000_t202" style="position:absolute;left:0;text-align:left;margin-left:32.4pt;margin-top:7.5pt;width:90pt;height:27.6pt;rotation:-90;z-index:25251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" fillcolor="white [3201]" stroked="f" strokeweight=".5pt">
                <v:textbox>
                  <w:txbxContent>
                    <w:p w14:paraId="014A3955" w14:textId="05EC3D69" w:rsidR="002F3FC5" w:rsidRPr="00B177CA" w:rsidRDefault="002F3FC5" w:rsidP="006E7EF0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B177CA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U1(N)</w:t>
                      </w:r>
                    </w:p>
                  </w:txbxContent>
                </v:textbox>
              </v:shape>
            </w:pict>
          </mc:Fallback>
        </mc:AlternateContent>
      </w:r>
    </w:p>
    <w:p w14:paraId="21A554AE" w14:textId="77777777" w:rsidR="006E7EF0" w:rsidRPr="00457402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5EAE4DC2" w14:textId="77777777" w:rsidR="006E7EF0" w:rsidRPr="00457402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5FE9EE4E" w14:textId="77777777" w:rsidR="006E7EF0" w:rsidRPr="00457402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2C681694" w14:textId="77777777" w:rsidR="006E7EF0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  <w:r>
        <w:rPr>
          <w:rFonts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2083B952" wp14:editId="78693E66">
                <wp:simplePos x="0" y="0"/>
                <wp:positionH relativeFrom="column">
                  <wp:posOffset>2958638</wp:posOffset>
                </wp:positionH>
                <wp:positionV relativeFrom="paragraph">
                  <wp:posOffset>312939</wp:posOffset>
                </wp:positionV>
                <wp:extent cx="731520" cy="266700"/>
                <wp:effectExtent l="0" t="0" r="0" b="0"/>
                <wp:wrapNone/>
                <wp:docPr id="648" name="Text Box 6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053E5BC" w14:textId="77777777" w:rsidR="002F3FC5" w:rsidRPr="00457402" w:rsidRDefault="002F3FC5" w:rsidP="006E7EF0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457402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2083B952" id="Text Box 648" o:spid="_x0000_s1325" type="#_x0000_t202" style="position:absolute;left:0;text-align:left;margin-left:232.95pt;margin-top:24.65pt;width:57.6pt;height:21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" fillcolor="white [3201]" stroked="f" strokeweight=".5pt">
                <v:textbox>
                  <w:txbxContent>
                    <w:p w14:paraId="1053E5BC" w14:textId="77777777" w:rsidR="002F3FC5" w:rsidRPr="00457402" w:rsidRDefault="002F3FC5" w:rsidP="006E7EF0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457402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</w:p>
    <w:p w14:paraId="3037095A" w14:textId="77777777" w:rsidR="006E7EF0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4A6E9684" w14:textId="33E6374C" w:rsidR="006E7EF0" w:rsidRDefault="006E7EF0" w:rsidP="006E7EF0">
      <w:pPr>
        <w:tabs>
          <w:tab w:val="left" w:pos="3816"/>
        </w:tabs>
        <w:bidi/>
        <w:spacing w:line="276" w:lineRule="auto"/>
        <w:jc w:val="lowKashida"/>
        <w:rPr>
          <w:rFonts w:cs="B Nazanin"/>
          <w:color w:val="FF0000"/>
          <w:sz w:val="24"/>
          <w:szCs w:val="24"/>
          <w:lang w:bidi="fa-IR"/>
        </w:rPr>
      </w:pPr>
      <w:bookmarkStart w:id="894" w:name="_Hlk96695568"/>
      <w:r w:rsidRPr="003C2595">
        <w:rPr>
          <w:rFonts w:cs="B Nazanin"/>
          <w:sz w:val="28"/>
          <w:szCs w:val="28"/>
          <w:lang w:bidi="fa-IR"/>
        </w:rPr>
        <w:t xml:space="preserve">                                                 </w:t>
      </w:r>
      <w:r w:rsidRPr="003C2595">
        <w:rPr>
          <w:rFonts w:cs="B Nazanin" w:hint="cs"/>
          <w:sz w:val="24"/>
          <w:szCs w:val="24"/>
          <w:rtl/>
          <w:lang w:bidi="fa-IR"/>
        </w:rPr>
        <w:t>شکل</w:t>
      </w:r>
      <w:r w:rsidR="003C2595" w:rsidRPr="003C2595">
        <w:rPr>
          <w:rFonts w:cs="B Nazanin" w:hint="cs"/>
          <w:sz w:val="24"/>
          <w:szCs w:val="24"/>
          <w:rtl/>
          <w:lang w:bidi="fa-IR"/>
        </w:rPr>
        <w:t>5-69</w:t>
      </w:r>
      <w:r w:rsidRPr="003C2595">
        <w:rPr>
          <w:rFonts w:cs="B Nazanin" w:hint="cs"/>
          <w:sz w:val="24"/>
          <w:szCs w:val="24"/>
          <w:rtl/>
          <w:lang w:bidi="fa-IR"/>
        </w:rPr>
        <w:t>: سیگنا</w:t>
      </w:r>
      <w:r w:rsidRPr="00DE0A10">
        <w:rPr>
          <w:rFonts w:cs="B Nazanin" w:hint="cs"/>
          <w:sz w:val="24"/>
          <w:szCs w:val="24"/>
          <w:rtl/>
          <w:lang w:bidi="fa-IR"/>
        </w:rPr>
        <w:t xml:space="preserve">ل کنترلی </w:t>
      </w:r>
      <w:r w:rsidRPr="00DE0A10">
        <w:rPr>
          <w:rFonts w:cs="B Nazanin"/>
          <w:sz w:val="24"/>
          <w:szCs w:val="24"/>
          <w:lang w:bidi="fa-IR"/>
        </w:rPr>
        <w:t>U1</w:t>
      </w:r>
    </w:p>
    <w:bookmarkEnd w:id="894"/>
    <w:p w14:paraId="0F91111C" w14:textId="7B68880F" w:rsidR="006E7EF0" w:rsidRDefault="00F753BB" w:rsidP="006E7EF0">
      <w:pPr>
        <w:tabs>
          <w:tab w:val="left" w:pos="3816"/>
        </w:tabs>
        <w:bidi/>
        <w:spacing w:line="276" w:lineRule="auto"/>
        <w:jc w:val="lowKashida"/>
        <w:rPr>
          <w:rFonts w:cs="B Nazanin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2551168" behindDoc="0" locked="0" layoutInCell="1" allowOverlap="1" wp14:anchorId="391F169E" wp14:editId="437BFAEE">
            <wp:simplePos x="0" y="0"/>
            <wp:positionH relativeFrom="column">
              <wp:posOffset>1260302</wp:posOffset>
            </wp:positionH>
            <wp:positionV relativeFrom="paragraph">
              <wp:posOffset>266181</wp:posOffset>
            </wp:positionV>
            <wp:extent cx="3858768" cy="3017520"/>
            <wp:effectExtent l="0" t="0" r="8890" b="0"/>
            <wp:wrapNone/>
            <wp:docPr id="690" name="Picture 6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4A19C4" w14:textId="769CE0C9" w:rsidR="006E7EF0" w:rsidRPr="0030345E" w:rsidRDefault="006E7EF0" w:rsidP="006E7EF0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74CB4FB0" w14:textId="77777777" w:rsidR="006E7EF0" w:rsidRPr="0030345E" w:rsidRDefault="006E7EF0" w:rsidP="006E7EF0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36BD0AD3" w14:textId="77777777" w:rsidR="006E7EF0" w:rsidRPr="0030345E" w:rsidRDefault="006E7EF0" w:rsidP="006E7EF0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0D550C1C" w14:textId="77777777" w:rsidR="006E7EF0" w:rsidRPr="0030345E" w:rsidRDefault="006E7EF0" w:rsidP="006E7EF0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  <w:r>
        <w:rPr>
          <w:rFonts w:cs="B Nazanin" w:hint="cs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517376" behindDoc="0" locked="0" layoutInCell="1" allowOverlap="1" wp14:anchorId="13D717DB" wp14:editId="4867120E">
                <wp:simplePos x="0" y="0"/>
                <wp:positionH relativeFrom="column">
                  <wp:posOffset>539924</wp:posOffset>
                </wp:positionH>
                <wp:positionV relativeFrom="paragraph">
                  <wp:posOffset>116956</wp:posOffset>
                </wp:positionV>
                <wp:extent cx="929640" cy="312420"/>
                <wp:effectExtent l="3810" t="0" r="7620" b="7620"/>
                <wp:wrapNone/>
                <wp:docPr id="649" name="Text Box 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929640" cy="3124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8B54A87" w14:textId="360EA61F" w:rsidR="002F3FC5" w:rsidRPr="00B177CA" w:rsidRDefault="002F3FC5" w:rsidP="006E7EF0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B177CA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U2(N)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13D717DB" id="Text Box 649" o:spid="_x0000_s1326" type="#_x0000_t202" style="position:absolute;left:0;text-align:left;margin-left:42.5pt;margin-top:9.2pt;width:73.2pt;height:24.6pt;rotation:-90;z-index:252517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" fillcolor="white [3201]" stroked="f" strokeweight=".5pt">
                <v:textbox>
                  <w:txbxContent>
                    <w:p w14:paraId="28B54A87" w14:textId="360EA61F" w:rsidR="002F3FC5" w:rsidRPr="00B177CA" w:rsidRDefault="002F3FC5" w:rsidP="006E7EF0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B177CA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U2(N)</w:t>
                      </w:r>
                    </w:p>
                  </w:txbxContent>
                </v:textbox>
              </v:shape>
            </w:pict>
          </mc:Fallback>
        </mc:AlternateContent>
      </w:r>
    </w:p>
    <w:p w14:paraId="12BE3E47" w14:textId="77777777" w:rsidR="006E7EF0" w:rsidRPr="0030345E" w:rsidRDefault="006E7EF0" w:rsidP="006E7EF0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2767F4CC" w14:textId="77777777" w:rsidR="006E7EF0" w:rsidRPr="0030345E" w:rsidRDefault="006E7EF0" w:rsidP="006E7EF0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5A270921" w14:textId="77777777" w:rsidR="006E7EF0" w:rsidRPr="0030345E" w:rsidRDefault="006E7EF0" w:rsidP="006E7EF0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26961AB8" w14:textId="77777777" w:rsidR="006E7EF0" w:rsidRPr="0030345E" w:rsidRDefault="006E7EF0" w:rsidP="006E7EF0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678BD59D" w14:textId="77777777" w:rsidR="006E7EF0" w:rsidRPr="0030345E" w:rsidRDefault="006E7EF0" w:rsidP="006E7EF0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7A8EE0E4" w14:textId="77777777" w:rsidR="006E7EF0" w:rsidRDefault="006E7EF0" w:rsidP="006E7EF0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44DE2EB1" wp14:editId="78D59404">
                <wp:simplePos x="0" y="0"/>
                <wp:positionH relativeFrom="column">
                  <wp:posOffset>2817322</wp:posOffset>
                </wp:positionH>
                <wp:positionV relativeFrom="paragraph">
                  <wp:posOffset>69562</wp:posOffset>
                </wp:positionV>
                <wp:extent cx="685800" cy="281940"/>
                <wp:effectExtent l="0" t="0" r="0" b="3810"/>
                <wp:wrapNone/>
                <wp:docPr id="650" name="Text Box 6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81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118E54F" w14:textId="77777777" w:rsidR="002F3FC5" w:rsidRPr="0030345E" w:rsidRDefault="002F3FC5" w:rsidP="006E7EF0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30345E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44DE2EB1" id="Text Box 650" o:spid="_x0000_s1327" type="#_x0000_t202" style="position:absolute;left:0;text-align:left;margin-left:221.85pt;margin-top:5.5pt;width:54pt;height:22.2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" fillcolor="white [3201]" stroked="f" strokeweight=".5pt">
                <v:textbox>
                  <w:txbxContent>
                    <w:p w14:paraId="6118E54F" w14:textId="77777777" w:rsidR="002F3FC5" w:rsidRPr="0030345E" w:rsidRDefault="002F3FC5" w:rsidP="006E7EF0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30345E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</w:p>
    <w:p w14:paraId="56568A81" w14:textId="221B14B9" w:rsidR="006E7EF0" w:rsidRPr="003C2595" w:rsidRDefault="006E7EF0" w:rsidP="006E7EF0">
      <w:pPr>
        <w:tabs>
          <w:tab w:val="left" w:pos="3996"/>
        </w:tabs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  <w:r w:rsidRPr="003C2595">
        <w:rPr>
          <w:rFonts w:cs="B Nazanin"/>
          <w:sz w:val="24"/>
          <w:szCs w:val="24"/>
          <w:lang w:bidi="fa-IR"/>
        </w:rPr>
        <w:t xml:space="preserve">                                                            </w:t>
      </w:r>
      <w:bookmarkStart w:id="895" w:name="_Hlk96695578"/>
      <w:r w:rsidRPr="003C2595">
        <w:rPr>
          <w:rFonts w:cs="B Nazanin" w:hint="cs"/>
          <w:sz w:val="24"/>
          <w:szCs w:val="24"/>
          <w:rtl/>
          <w:lang w:bidi="fa-IR"/>
        </w:rPr>
        <w:t>شکل</w:t>
      </w:r>
      <w:r w:rsidR="003C2595" w:rsidRPr="003C2595">
        <w:rPr>
          <w:rFonts w:cs="B Nazanin" w:hint="cs"/>
          <w:sz w:val="24"/>
          <w:szCs w:val="24"/>
          <w:rtl/>
          <w:lang w:bidi="fa-IR"/>
        </w:rPr>
        <w:t>5-70</w:t>
      </w:r>
      <w:r w:rsidRPr="003C2595">
        <w:rPr>
          <w:rFonts w:cs="B Nazanin" w:hint="cs"/>
          <w:sz w:val="24"/>
          <w:szCs w:val="24"/>
          <w:rtl/>
          <w:lang w:bidi="fa-IR"/>
        </w:rPr>
        <w:t>: سیگنال کنترلی</w:t>
      </w:r>
      <w:r w:rsidRPr="003C2595">
        <w:rPr>
          <w:rFonts w:cs="B Nazanin"/>
          <w:sz w:val="24"/>
          <w:szCs w:val="24"/>
          <w:lang w:bidi="fa-IR"/>
        </w:rPr>
        <w:t xml:space="preserve">U2 </w:t>
      </w:r>
      <w:bookmarkEnd w:id="895"/>
    </w:p>
    <w:p w14:paraId="510C647C" w14:textId="77777777" w:rsidR="006E7EF0" w:rsidRDefault="006E7EF0" w:rsidP="006E7EF0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6377B8EB" w14:textId="1B572FD9" w:rsidR="006E7EF0" w:rsidRDefault="00F753BB" w:rsidP="006E7EF0">
      <w:pPr>
        <w:bidi/>
        <w:spacing w:line="276" w:lineRule="auto"/>
        <w:jc w:val="lowKashida"/>
        <w:rPr>
          <w:rFonts w:cs="B Nazanin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2552192" behindDoc="0" locked="0" layoutInCell="1" allowOverlap="1" wp14:anchorId="74B2DE7B" wp14:editId="34AF8560">
            <wp:simplePos x="0" y="0"/>
            <wp:positionH relativeFrom="column">
              <wp:posOffset>1191491</wp:posOffset>
            </wp:positionH>
            <wp:positionV relativeFrom="page">
              <wp:posOffset>859444</wp:posOffset>
            </wp:positionV>
            <wp:extent cx="3858768" cy="3017520"/>
            <wp:effectExtent l="0" t="0" r="8890" b="0"/>
            <wp:wrapNone/>
            <wp:docPr id="691" name="Picture 6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FE0157" w14:textId="530C564A" w:rsidR="006E7EF0" w:rsidRPr="0030345E" w:rsidRDefault="006E7EF0" w:rsidP="006E7EF0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658624A5" w14:textId="77777777" w:rsidR="006E7EF0" w:rsidRPr="0030345E" w:rsidRDefault="006E7EF0" w:rsidP="006E7EF0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6638B711" w14:textId="77777777" w:rsidR="006E7EF0" w:rsidRPr="0030345E" w:rsidRDefault="006E7EF0" w:rsidP="006E7EF0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28D3F1F3" w14:textId="77777777" w:rsidR="006E7EF0" w:rsidRPr="0030345E" w:rsidRDefault="006E7EF0" w:rsidP="006E7EF0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  <w:r>
        <w:rPr>
          <w:rFonts w:cs="B Nazani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1B6C650D" wp14:editId="286D74A6">
                <wp:simplePos x="0" y="0"/>
                <wp:positionH relativeFrom="column">
                  <wp:posOffset>730828</wp:posOffset>
                </wp:positionH>
                <wp:positionV relativeFrom="paragraph">
                  <wp:posOffset>70601</wp:posOffset>
                </wp:positionV>
                <wp:extent cx="624840" cy="281940"/>
                <wp:effectExtent l="0" t="0" r="3810" b="3810"/>
                <wp:wrapNone/>
                <wp:docPr id="651" name="Text Box 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624840" cy="281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8EF991D" w14:textId="46FADE44" w:rsidR="002F3FC5" w:rsidRPr="00B177CA" w:rsidRDefault="002F3FC5" w:rsidP="006E7EF0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B177CA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U3(N)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1B6C650D" id="Text Box 651" o:spid="_x0000_s1328" type="#_x0000_t202" style="position:absolute;left:0;text-align:left;margin-left:57.55pt;margin-top:5.55pt;width:49.2pt;height:22.2pt;rotation:-90;z-index:252520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" fillcolor="white [3201]" stroked="f" strokeweight=".5pt">
                <v:textbox>
                  <w:txbxContent>
                    <w:p w14:paraId="18EF991D" w14:textId="46FADE44" w:rsidR="002F3FC5" w:rsidRPr="00B177CA" w:rsidRDefault="002F3FC5" w:rsidP="006E7EF0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B177CA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U3(N)</w:t>
                      </w:r>
                    </w:p>
                  </w:txbxContent>
                </v:textbox>
              </v:shape>
            </w:pict>
          </mc:Fallback>
        </mc:AlternateContent>
      </w:r>
    </w:p>
    <w:p w14:paraId="65F5CAE5" w14:textId="77777777" w:rsidR="006E7EF0" w:rsidRPr="0030345E" w:rsidRDefault="006E7EF0" w:rsidP="006E7EF0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2175A84E" w14:textId="77777777" w:rsidR="006E7EF0" w:rsidRPr="0030345E" w:rsidRDefault="006E7EF0" w:rsidP="006E7EF0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39C68E81" w14:textId="77777777" w:rsidR="006E7EF0" w:rsidRPr="0030345E" w:rsidRDefault="006E7EF0" w:rsidP="006E7EF0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1155C05C" w14:textId="77777777" w:rsidR="006E7EF0" w:rsidRDefault="006E7EF0" w:rsidP="006E7EF0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21C14691" w14:textId="77777777" w:rsidR="006E7EF0" w:rsidRDefault="006E7EF0" w:rsidP="006E7EF0">
      <w:pPr>
        <w:tabs>
          <w:tab w:val="left" w:pos="3888"/>
        </w:tabs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  <w:r>
        <w:rPr>
          <w:rFonts w:cs="B Nazanin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2519424" behindDoc="0" locked="0" layoutInCell="1" allowOverlap="1" wp14:anchorId="0A20BE61" wp14:editId="253439F3">
                <wp:simplePos x="0" y="0"/>
                <wp:positionH relativeFrom="column">
                  <wp:posOffset>2874703</wp:posOffset>
                </wp:positionH>
                <wp:positionV relativeFrom="paragraph">
                  <wp:posOffset>86129</wp:posOffset>
                </wp:positionV>
                <wp:extent cx="706582" cy="274320"/>
                <wp:effectExtent l="0" t="0" r="0" b="0"/>
                <wp:wrapNone/>
                <wp:docPr id="652" name="Text Box 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6582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90EEB43" w14:textId="77777777" w:rsidR="002F3FC5" w:rsidRPr="0030345E" w:rsidRDefault="002F3FC5" w:rsidP="006E7EF0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30345E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0A20BE61" id="Text Box 652" o:spid="_x0000_s1329" type="#_x0000_t202" style="position:absolute;left:0;text-align:left;margin-left:226.35pt;margin-top:6.8pt;width:55.65pt;height:21.6pt;z-index:25251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" fillcolor="white [3201]" stroked="f" strokeweight=".5pt">
                <v:textbox>
                  <w:txbxContent>
                    <w:p w14:paraId="190EEB43" w14:textId="77777777" w:rsidR="002F3FC5" w:rsidRPr="0030345E" w:rsidRDefault="002F3FC5" w:rsidP="006E7EF0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30345E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B Nazanin"/>
          <w:sz w:val="24"/>
          <w:szCs w:val="24"/>
          <w:rtl/>
          <w:lang w:bidi="fa-IR"/>
        </w:rPr>
        <w:tab/>
      </w:r>
    </w:p>
    <w:p w14:paraId="0EBCE48C" w14:textId="01D2E64E" w:rsidR="006E7EF0" w:rsidRDefault="006E7EF0" w:rsidP="006E7EF0">
      <w:pPr>
        <w:tabs>
          <w:tab w:val="left" w:pos="3888"/>
        </w:tabs>
        <w:bidi/>
        <w:spacing w:line="276" w:lineRule="auto"/>
        <w:rPr>
          <w:rFonts w:cs="B Nazanin"/>
          <w:sz w:val="24"/>
          <w:szCs w:val="24"/>
          <w:lang w:bidi="fa-IR"/>
        </w:rPr>
      </w:pPr>
      <w:r>
        <w:rPr>
          <w:rFonts w:cs="B Nazanin"/>
          <w:sz w:val="24"/>
          <w:szCs w:val="24"/>
          <w:lang w:bidi="fa-IR"/>
        </w:rPr>
        <w:t xml:space="preserve">                                                                     </w:t>
      </w:r>
      <w:bookmarkStart w:id="896" w:name="_Hlk96695590"/>
      <w:r>
        <w:rPr>
          <w:rFonts w:cs="B Nazanin" w:hint="cs"/>
          <w:sz w:val="24"/>
          <w:szCs w:val="24"/>
          <w:rtl/>
          <w:lang w:bidi="fa-IR"/>
        </w:rPr>
        <w:t>شکل</w:t>
      </w:r>
      <w:r w:rsidR="003C2595">
        <w:rPr>
          <w:rFonts w:cs="B Nazanin" w:hint="cs"/>
          <w:sz w:val="24"/>
          <w:szCs w:val="24"/>
          <w:rtl/>
          <w:lang w:bidi="fa-IR"/>
        </w:rPr>
        <w:t>5-71</w:t>
      </w:r>
      <w:r>
        <w:rPr>
          <w:rFonts w:cs="B Nazanin" w:hint="cs"/>
          <w:sz w:val="24"/>
          <w:szCs w:val="24"/>
          <w:rtl/>
          <w:lang w:bidi="fa-IR"/>
        </w:rPr>
        <w:t>:</w:t>
      </w:r>
      <w:r>
        <w:rPr>
          <w:rFonts w:cs="B Nazanin"/>
          <w:sz w:val="24"/>
          <w:szCs w:val="24"/>
          <w:lang w:bidi="fa-IR"/>
        </w:rPr>
        <w:t xml:space="preserve"> </w:t>
      </w:r>
      <w:r w:rsidRPr="00DE0A10">
        <w:rPr>
          <w:rFonts w:cs="B Nazanin" w:hint="cs"/>
          <w:sz w:val="24"/>
          <w:szCs w:val="24"/>
          <w:rtl/>
          <w:lang w:bidi="fa-IR"/>
        </w:rPr>
        <w:t xml:space="preserve">سیگنال کنترلی </w:t>
      </w:r>
      <w:r w:rsidRPr="00DE0A10">
        <w:rPr>
          <w:rFonts w:cs="B Nazanin"/>
          <w:sz w:val="24"/>
          <w:szCs w:val="24"/>
          <w:lang w:bidi="fa-IR"/>
        </w:rPr>
        <w:t>U</w:t>
      </w:r>
      <w:r>
        <w:rPr>
          <w:rFonts w:cs="B Nazanin"/>
          <w:sz w:val="24"/>
          <w:szCs w:val="24"/>
          <w:lang w:bidi="fa-IR"/>
        </w:rPr>
        <w:t>3</w:t>
      </w:r>
    </w:p>
    <w:bookmarkEnd w:id="896"/>
    <w:p w14:paraId="7F98875A" w14:textId="7E066561" w:rsidR="006E7EF0" w:rsidRPr="00DE0A10" w:rsidRDefault="006E7EF0" w:rsidP="006E7EF0">
      <w:pPr>
        <w:tabs>
          <w:tab w:val="left" w:pos="3888"/>
        </w:tabs>
        <w:bidi/>
        <w:spacing w:line="276" w:lineRule="auto"/>
        <w:jc w:val="lowKashida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 </w:t>
      </w:r>
      <w:r w:rsidRPr="003C2595">
        <w:rPr>
          <w:rFonts w:cs="B Nazanin" w:hint="cs"/>
          <w:sz w:val="28"/>
          <w:szCs w:val="28"/>
          <w:rtl/>
          <w:lang w:bidi="fa-IR"/>
        </w:rPr>
        <w:t>سیگنال مدولاسیون پهنای پالس برای هرموتور در شکل</w:t>
      </w:r>
      <w:r w:rsidR="003C2595" w:rsidRPr="003C2595">
        <w:rPr>
          <w:rFonts w:cs="B Nazanin" w:hint="cs"/>
          <w:sz w:val="28"/>
          <w:szCs w:val="28"/>
          <w:rtl/>
          <w:lang w:bidi="fa-IR"/>
        </w:rPr>
        <w:t xml:space="preserve">5-72، شکل 5-73، شکل5-74و </w:t>
      </w:r>
      <w:r w:rsidRPr="003C2595">
        <w:rPr>
          <w:rFonts w:cs="B Nazanin" w:hint="cs"/>
          <w:sz w:val="28"/>
          <w:szCs w:val="28"/>
          <w:rtl/>
          <w:lang w:bidi="fa-IR"/>
        </w:rPr>
        <w:t>شکل</w:t>
      </w:r>
      <w:r w:rsidR="003C2595" w:rsidRPr="003C2595">
        <w:rPr>
          <w:rFonts w:cs="B Nazanin" w:hint="cs"/>
          <w:sz w:val="28"/>
          <w:szCs w:val="28"/>
          <w:rtl/>
          <w:lang w:bidi="fa-IR"/>
        </w:rPr>
        <w:t>5-75</w:t>
      </w:r>
      <w:r w:rsidRPr="003C2595">
        <w:rPr>
          <w:rFonts w:cs="B Nazanin" w:hint="cs"/>
          <w:sz w:val="28"/>
          <w:szCs w:val="28"/>
          <w:rtl/>
          <w:lang w:bidi="fa-IR"/>
        </w:rPr>
        <w:t xml:space="preserve"> نشان</w:t>
      </w:r>
      <w:r w:rsidRPr="003C2595">
        <w:rPr>
          <w:rFonts w:cs="B Nazanin" w:hint="eastAsia"/>
          <w:sz w:val="28"/>
          <w:szCs w:val="28"/>
          <w:rtl/>
          <w:lang w:bidi="fa-IR"/>
        </w:rPr>
        <w:t>‌</w:t>
      </w:r>
      <w:r w:rsidRPr="003C2595">
        <w:rPr>
          <w:rFonts w:cs="B Nazanin" w:hint="cs"/>
          <w:sz w:val="28"/>
          <w:szCs w:val="28"/>
          <w:rtl/>
          <w:lang w:bidi="fa-IR"/>
        </w:rPr>
        <w:t>داده‌شده‌است.</w:t>
      </w:r>
    </w:p>
    <w:p w14:paraId="198D8640" w14:textId="16AC1C0D" w:rsidR="006E7EF0" w:rsidRDefault="00F753BB" w:rsidP="006E7EF0">
      <w:pPr>
        <w:tabs>
          <w:tab w:val="left" w:pos="3888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2553216" behindDoc="0" locked="0" layoutInCell="1" allowOverlap="1" wp14:anchorId="63BCD784" wp14:editId="7BA2519E">
            <wp:simplePos x="0" y="0"/>
            <wp:positionH relativeFrom="column">
              <wp:posOffset>1212272</wp:posOffset>
            </wp:positionH>
            <wp:positionV relativeFrom="paragraph">
              <wp:posOffset>147377</wp:posOffset>
            </wp:positionV>
            <wp:extent cx="3858768" cy="3017520"/>
            <wp:effectExtent l="0" t="0" r="8890" b="0"/>
            <wp:wrapNone/>
            <wp:docPr id="692" name="Picture 6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641725" w14:textId="77777777" w:rsidR="006E7EF0" w:rsidRPr="00453EEC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4BD8D4BC" w14:textId="77777777" w:rsidR="006E7EF0" w:rsidRPr="00453EEC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58661885" w14:textId="77777777" w:rsidR="006E7EF0" w:rsidRPr="00453EEC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  <w:r>
        <w:rPr>
          <w:rFonts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7345D973" wp14:editId="59B3F8ED">
                <wp:simplePos x="0" y="0"/>
                <wp:positionH relativeFrom="column">
                  <wp:posOffset>435034</wp:posOffset>
                </wp:positionH>
                <wp:positionV relativeFrom="paragraph">
                  <wp:posOffset>166254</wp:posOffset>
                </wp:positionV>
                <wp:extent cx="1341120" cy="274320"/>
                <wp:effectExtent l="0" t="0" r="0" b="0"/>
                <wp:wrapNone/>
                <wp:docPr id="653" name="Text Box 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34112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9673BF0" w14:textId="77777777" w:rsidR="002F3FC5" w:rsidRPr="00453EEC" w:rsidRDefault="002F3FC5" w:rsidP="006E7EF0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453EEC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PWM motor1 (%)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7345D973" id="Text Box 653" o:spid="_x0000_s1330" type="#_x0000_t202" style="position:absolute;left:0;text-align:left;margin-left:34.25pt;margin-top:13.1pt;width:105.6pt;height:21.6pt;rotation:-90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" fillcolor="white [3201]" stroked="f" strokeweight=".5pt">
                <v:textbox>
                  <w:txbxContent>
                    <w:p w14:paraId="59673BF0" w14:textId="77777777" w:rsidR="002F3FC5" w:rsidRPr="00453EEC" w:rsidRDefault="002F3FC5" w:rsidP="006E7EF0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453EEC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PWM motor1 (%)</w:t>
                      </w:r>
                    </w:p>
                  </w:txbxContent>
                </v:textbox>
              </v:shape>
            </w:pict>
          </mc:Fallback>
        </mc:AlternateContent>
      </w:r>
    </w:p>
    <w:p w14:paraId="5FC7998E" w14:textId="77777777" w:rsidR="006E7EF0" w:rsidRPr="00453EEC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075AC45E" w14:textId="77777777" w:rsidR="006E7EF0" w:rsidRPr="00453EEC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402BED37" w14:textId="77777777" w:rsidR="006E7EF0" w:rsidRPr="00453EEC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7038311E" w14:textId="77777777" w:rsidR="006E7EF0" w:rsidRPr="00453EEC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36C13972" w14:textId="77777777" w:rsidR="006E7EF0" w:rsidRDefault="006E7EF0" w:rsidP="006E7EF0">
      <w:pPr>
        <w:bidi/>
        <w:spacing w:line="276" w:lineRule="auto"/>
        <w:jc w:val="lowKashida"/>
        <w:rPr>
          <w:rFonts w:cs="B Nazanin"/>
          <w:sz w:val="28"/>
          <w:szCs w:val="28"/>
          <w:lang w:bidi="fa-IR"/>
        </w:rPr>
      </w:pPr>
    </w:p>
    <w:p w14:paraId="2DC59378" w14:textId="77777777" w:rsidR="006E7EF0" w:rsidRDefault="006E7EF0" w:rsidP="006E7EF0">
      <w:pPr>
        <w:tabs>
          <w:tab w:val="left" w:pos="3876"/>
        </w:tabs>
        <w:bidi/>
        <w:spacing w:line="276" w:lineRule="auto"/>
        <w:rPr>
          <w:rFonts w:cs="B Nazanin"/>
          <w:sz w:val="24"/>
          <w:szCs w:val="24"/>
          <w:lang w:bidi="fa-IR"/>
        </w:rPr>
      </w:pPr>
      <w:r>
        <w:rPr>
          <w:rFonts w:cs="B Nazanin" w:hint="cs"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2523520" behindDoc="0" locked="0" layoutInCell="1" allowOverlap="1" wp14:anchorId="68618884" wp14:editId="00BF29CA">
                <wp:simplePos x="0" y="0"/>
                <wp:positionH relativeFrom="column">
                  <wp:posOffset>2935605</wp:posOffset>
                </wp:positionH>
                <wp:positionV relativeFrom="paragraph">
                  <wp:posOffset>7620</wp:posOffset>
                </wp:positionV>
                <wp:extent cx="693420" cy="266700"/>
                <wp:effectExtent l="0" t="0" r="0" b="0"/>
                <wp:wrapNone/>
                <wp:docPr id="654" name="Text Box 6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42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C3D723F" w14:textId="77777777" w:rsidR="002F3FC5" w:rsidRPr="00453EEC" w:rsidRDefault="002F3FC5" w:rsidP="006E7EF0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453EEC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68618884" id="Text Box 654" o:spid="_x0000_s1331" type="#_x0000_t202" style="position:absolute;left:0;text-align:left;margin-left:231.15pt;margin-top:.6pt;width:54.6pt;height:21pt;z-index:25252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" fillcolor="white [3201]" stroked="f" strokeweight=".5pt">
                <v:textbox>
                  <w:txbxContent>
                    <w:p w14:paraId="2C3D723F" w14:textId="77777777" w:rsidR="002F3FC5" w:rsidRPr="00453EEC" w:rsidRDefault="002F3FC5" w:rsidP="006E7EF0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453EEC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</w:p>
    <w:p w14:paraId="0FB74042" w14:textId="079E1EF2" w:rsidR="006E7EF0" w:rsidRDefault="006E7EF0" w:rsidP="006E7EF0">
      <w:pPr>
        <w:tabs>
          <w:tab w:val="left" w:pos="3876"/>
        </w:tabs>
        <w:bidi/>
        <w:spacing w:line="276" w:lineRule="auto"/>
        <w:rPr>
          <w:rFonts w:cs="B Nazanin"/>
          <w:sz w:val="24"/>
          <w:szCs w:val="24"/>
          <w:rtl/>
          <w:lang w:bidi="fa-IR"/>
        </w:rPr>
      </w:pPr>
      <w:r w:rsidRPr="003C2595">
        <w:rPr>
          <w:rFonts w:cs="B Nazanin"/>
          <w:sz w:val="24"/>
          <w:szCs w:val="24"/>
          <w:lang w:bidi="fa-IR"/>
        </w:rPr>
        <w:t xml:space="preserve">                                             </w:t>
      </w:r>
      <w:bookmarkStart w:id="897" w:name="_Hlk96695599"/>
      <w:r w:rsidRPr="003C2595">
        <w:rPr>
          <w:rFonts w:cs="B Nazanin" w:hint="cs"/>
          <w:sz w:val="24"/>
          <w:szCs w:val="24"/>
          <w:rtl/>
          <w:lang w:bidi="fa-IR"/>
        </w:rPr>
        <w:t>شکل</w:t>
      </w:r>
      <w:r w:rsidR="003C2595" w:rsidRPr="003C2595">
        <w:rPr>
          <w:rFonts w:cs="B Nazanin" w:hint="cs"/>
          <w:sz w:val="24"/>
          <w:szCs w:val="24"/>
          <w:rtl/>
          <w:lang w:bidi="fa-IR"/>
        </w:rPr>
        <w:t>5-72</w:t>
      </w:r>
      <w:r w:rsidRPr="003C2595">
        <w:rPr>
          <w:rFonts w:cs="B Nazanin" w:hint="cs"/>
          <w:sz w:val="24"/>
          <w:szCs w:val="24"/>
          <w:rtl/>
          <w:lang w:bidi="fa-IR"/>
        </w:rPr>
        <w:t>:</w:t>
      </w:r>
      <w:r w:rsidRPr="003C2595">
        <w:rPr>
          <w:rFonts w:cs="B Nazanin" w:hint="cs"/>
          <w:sz w:val="28"/>
          <w:szCs w:val="28"/>
          <w:rtl/>
          <w:lang w:bidi="fa-IR"/>
        </w:rPr>
        <w:t xml:space="preserve"> سیگنال </w:t>
      </w:r>
      <w:r w:rsidRPr="00453EEC">
        <w:rPr>
          <w:rFonts w:cs="B Nazanin" w:hint="cs"/>
          <w:sz w:val="28"/>
          <w:szCs w:val="28"/>
          <w:rtl/>
          <w:lang w:bidi="fa-IR"/>
        </w:rPr>
        <w:t>مدولاسیون پهنای پالس</w:t>
      </w:r>
      <w:r>
        <w:rPr>
          <w:rFonts w:cs="B Nazanin" w:hint="cs"/>
          <w:sz w:val="28"/>
          <w:szCs w:val="28"/>
          <w:rtl/>
          <w:lang w:bidi="fa-IR"/>
        </w:rPr>
        <w:t xml:space="preserve"> موتور1</w:t>
      </w:r>
      <w:bookmarkEnd w:id="897"/>
    </w:p>
    <w:p w14:paraId="0428D968" w14:textId="77777777" w:rsidR="006E7EF0" w:rsidRDefault="006E7EF0" w:rsidP="006E7EF0">
      <w:pPr>
        <w:tabs>
          <w:tab w:val="left" w:pos="3876"/>
        </w:tabs>
        <w:bidi/>
        <w:spacing w:line="276" w:lineRule="auto"/>
        <w:jc w:val="lowKashida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40B2EB32" wp14:editId="2AF5BB94">
                <wp:simplePos x="0" y="0"/>
                <wp:positionH relativeFrom="margin">
                  <wp:align>center</wp:align>
                </wp:positionH>
                <wp:positionV relativeFrom="paragraph">
                  <wp:posOffset>3114675</wp:posOffset>
                </wp:positionV>
                <wp:extent cx="693420" cy="251460"/>
                <wp:effectExtent l="0" t="0" r="0" b="0"/>
                <wp:wrapNone/>
                <wp:docPr id="655" name="Text Box 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42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59278AD" w14:textId="77777777" w:rsidR="002F3FC5" w:rsidRPr="00453EEC" w:rsidRDefault="002F3FC5" w:rsidP="006E7EF0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453EEC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40B2EB32" id="Text Box 655" o:spid="_x0000_s1332" type="#_x0000_t202" style="position:absolute;left:0;text-align:left;margin-left:0;margin-top:245.25pt;width:54.6pt;height:19.8pt;z-index:2525265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" fillcolor="white [3201]" stroked="f" strokeweight=".5pt">
                <v:textbox>
                  <w:txbxContent>
                    <w:p w14:paraId="659278AD" w14:textId="77777777" w:rsidR="002F3FC5" w:rsidRPr="00453EEC" w:rsidRDefault="002F3FC5" w:rsidP="006E7EF0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453EEC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E290B74" w14:textId="6469F56D" w:rsidR="006E7EF0" w:rsidRPr="00453EEC" w:rsidRDefault="00F753BB" w:rsidP="006E7EF0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  <w:r>
        <w:rPr>
          <w:noProof/>
        </w:rPr>
        <w:drawing>
          <wp:anchor distT="0" distB="0" distL="114300" distR="114300" simplePos="0" relativeHeight="252554240" behindDoc="0" locked="0" layoutInCell="1" allowOverlap="1" wp14:anchorId="4FF93E4C" wp14:editId="0BB16C24">
            <wp:simplePos x="0" y="0"/>
            <wp:positionH relativeFrom="column">
              <wp:posOffset>1115291</wp:posOffset>
            </wp:positionH>
            <wp:positionV relativeFrom="paragraph">
              <wp:posOffset>-100741</wp:posOffset>
            </wp:positionV>
            <wp:extent cx="3858768" cy="3017520"/>
            <wp:effectExtent l="0" t="0" r="8890" b="0"/>
            <wp:wrapNone/>
            <wp:docPr id="693" name="Picture 6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A91C1B" w14:textId="77777777" w:rsidR="006E7EF0" w:rsidRPr="00453EEC" w:rsidRDefault="006E7EF0" w:rsidP="006E7EF0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2DA83624" w14:textId="77777777" w:rsidR="006E7EF0" w:rsidRPr="00453EEC" w:rsidRDefault="006E7EF0" w:rsidP="006E7EF0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2931C025" w14:textId="77777777" w:rsidR="006E7EF0" w:rsidRPr="00453EEC" w:rsidRDefault="006E7EF0" w:rsidP="006E7EF0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  <w:r>
        <w:rPr>
          <w:rFonts w:cs="B Nazanin" w:hint="cs"/>
          <w:noProof/>
          <w:sz w:val="24"/>
          <w:szCs w:val="24"/>
          <w:rtl/>
        </w:rPr>
        <mc:AlternateContent>
          <mc:Choice Requires="wps">
            <w:drawing>
              <wp:anchor distT="0" distB="0" distL="114300" distR="114300" simplePos="0" relativeHeight="252525568" behindDoc="0" locked="0" layoutInCell="1" allowOverlap="1" wp14:anchorId="3709FC43" wp14:editId="151F5E0D">
                <wp:simplePos x="0" y="0"/>
                <wp:positionH relativeFrom="column">
                  <wp:posOffset>339379</wp:posOffset>
                </wp:positionH>
                <wp:positionV relativeFrom="paragraph">
                  <wp:posOffset>279746</wp:posOffset>
                </wp:positionV>
                <wp:extent cx="1303020" cy="266700"/>
                <wp:effectExtent l="3810" t="0" r="0" b="0"/>
                <wp:wrapNone/>
                <wp:docPr id="656" name="Text Box 6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30302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6A63BAD" w14:textId="77777777" w:rsidR="002F3FC5" w:rsidRPr="00453EEC" w:rsidRDefault="002F3FC5" w:rsidP="006E7EF0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lang w:bidi="fa-IR"/>
                              </w:rPr>
                            </w:pPr>
                            <w:r w:rsidRPr="00453EEC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lang w:bidi="fa-IR"/>
                              </w:rPr>
                              <w:t>PWM motor2 (%)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3709FC43" id="Text Box 656" o:spid="_x0000_s1333" type="#_x0000_t202" style="position:absolute;left:0;text-align:left;margin-left:26.7pt;margin-top:22.05pt;width:102.6pt;height:21pt;rotation:-90;z-index:25252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" fillcolor="white [3201]" stroked="f" strokeweight=".5pt">
                <v:textbox>
                  <w:txbxContent>
                    <w:p w14:paraId="26A63BAD" w14:textId="77777777" w:rsidR="002F3FC5" w:rsidRPr="00453EEC" w:rsidRDefault="002F3FC5" w:rsidP="006E7EF0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  <w:lang w:bidi="fa-IR"/>
                        </w:rPr>
                      </w:pPr>
                      <w:r w:rsidRPr="00453EEC">
                        <w:rPr>
                          <w:rFonts w:asciiTheme="majorBidi" w:hAnsiTheme="majorBidi" w:cstheme="majorBidi"/>
                          <w:sz w:val="24"/>
                          <w:szCs w:val="24"/>
                          <w:lang w:bidi="fa-IR"/>
                        </w:rPr>
                        <w:t>PWM motor2 (%)</w:t>
                      </w:r>
                    </w:p>
                  </w:txbxContent>
                </v:textbox>
              </v:shape>
            </w:pict>
          </mc:Fallback>
        </mc:AlternateContent>
      </w:r>
    </w:p>
    <w:p w14:paraId="74A526B4" w14:textId="77777777" w:rsidR="006E7EF0" w:rsidRPr="00453EEC" w:rsidRDefault="006E7EF0" w:rsidP="006E7EF0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7ECAAA5E" w14:textId="77777777" w:rsidR="006E7EF0" w:rsidRPr="00453EEC" w:rsidRDefault="006E7EF0" w:rsidP="006E7EF0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3FF6D667" w14:textId="77777777" w:rsidR="006E7EF0" w:rsidRPr="00453EEC" w:rsidRDefault="006E7EF0" w:rsidP="006E7EF0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7B8C09CD" w14:textId="77777777" w:rsidR="006E7EF0" w:rsidRPr="00453EEC" w:rsidRDefault="006E7EF0" w:rsidP="006E7EF0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4660FC40" w14:textId="77777777" w:rsidR="006E7EF0" w:rsidRDefault="006E7EF0" w:rsidP="006E7EF0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11BA09FB" w14:textId="77777777" w:rsidR="006E7EF0" w:rsidRDefault="006E7EF0" w:rsidP="006E7EF0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  <w:r>
        <w:rPr>
          <w:rFonts w:cs="B Nazani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537856" behindDoc="0" locked="0" layoutInCell="1" allowOverlap="1" wp14:anchorId="6F67C5AD" wp14:editId="7B177D72">
                <wp:simplePos x="0" y="0"/>
                <wp:positionH relativeFrom="column">
                  <wp:posOffset>2812011</wp:posOffset>
                </wp:positionH>
                <wp:positionV relativeFrom="paragraph">
                  <wp:posOffset>76315</wp:posOffset>
                </wp:positionV>
                <wp:extent cx="706582" cy="277091"/>
                <wp:effectExtent l="0" t="0" r="0" b="8890"/>
                <wp:wrapNone/>
                <wp:docPr id="657" name="Text Box 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6582" cy="2770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F7840D6" w14:textId="77777777" w:rsidR="002F3FC5" w:rsidRPr="000E4F6E" w:rsidRDefault="002F3FC5" w:rsidP="006E7EF0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0E4F6E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6F67C5AD" id="Text Box 657" o:spid="_x0000_s1334" type="#_x0000_t202" style="position:absolute;left:0;text-align:left;margin-left:221.4pt;margin-top:6pt;width:55.65pt;height:21.8pt;z-index:25253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" fillcolor="white [3201]" stroked="f" strokeweight=".5pt">
                <v:textbox>
                  <w:txbxContent>
                    <w:p w14:paraId="4F7840D6" w14:textId="77777777" w:rsidR="002F3FC5" w:rsidRPr="000E4F6E" w:rsidRDefault="002F3FC5" w:rsidP="006E7EF0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0E4F6E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</w:p>
    <w:p w14:paraId="291D96C9" w14:textId="3F2B35D6" w:rsidR="006E7EF0" w:rsidRDefault="006E7EF0" w:rsidP="006E7EF0">
      <w:pPr>
        <w:tabs>
          <w:tab w:val="left" w:pos="3876"/>
        </w:tabs>
        <w:bidi/>
        <w:spacing w:line="276" w:lineRule="auto"/>
        <w:rPr>
          <w:rFonts w:cs="B Nazanin"/>
          <w:sz w:val="24"/>
          <w:szCs w:val="24"/>
          <w:rtl/>
          <w:lang w:bidi="fa-IR"/>
        </w:rPr>
      </w:pPr>
      <w:r w:rsidRPr="003C2595">
        <w:rPr>
          <w:rFonts w:cs="B Nazanin" w:hint="cs"/>
          <w:sz w:val="24"/>
          <w:szCs w:val="24"/>
          <w:rtl/>
          <w:lang w:bidi="fa-IR"/>
        </w:rPr>
        <w:t xml:space="preserve">                                             </w:t>
      </w:r>
      <w:bookmarkStart w:id="898" w:name="_Hlk96695606"/>
      <w:r w:rsidRPr="003C2595">
        <w:rPr>
          <w:rFonts w:cs="B Nazanin" w:hint="cs"/>
          <w:sz w:val="24"/>
          <w:szCs w:val="24"/>
          <w:rtl/>
          <w:lang w:bidi="fa-IR"/>
        </w:rPr>
        <w:t>شکل</w:t>
      </w:r>
      <w:r w:rsidR="003C2595" w:rsidRPr="003C2595">
        <w:rPr>
          <w:rFonts w:cs="B Nazanin" w:hint="cs"/>
          <w:sz w:val="24"/>
          <w:szCs w:val="24"/>
          <w:rtl/>
          <w:lang w:bidi="fa-IR"/>
        </w:rPr>
        <w:t>5-73</w:t>
      </w:r>
      <w:r w:rsidRPr="003C2595">
        <w:rPr>
          <w:rFonts w:cs="B Nazanin" w:hint="cs"/>
          <w:sz w:val="24"/>
          <w:szCs w:val="24"/>
          <w:rtl/>
          <w:lang w:bidi="fa-IR"/>
        </w:rPr>
        <w:t>:</w:t>
      </w:r>
      <w:r w:rsidRPr="003C2595">
        <w:rPr>
          <w:rFonts w:cs="B Nazanin" w:hint="cs"/>
          <w:sz w:val="28"/>
          <w:szCs w:val="28"/>
          <w:rtl/>
          <w:lang w:bidi="fa-IR"/>
        </w:rPr>
        <w:t xml:space="preserve"> سیگنال </w:t>
      </w:r>
      <w:r w:rsidRPr="00453EEC">
        <w:rPr>
          <w:rFonts w:cs="B Nazanin" w:hint="cs"/>
          <w:sz w:val="28"/>
          <w:szCs w:val="28"/>
          <w:rtl/>
          <w:lang w:bidi="fa-IR"/>
        </w:rPr>
        <w:t>مدولاسیون پهنای پالس</w:t>
      </w:r>
      <w:r>
        <w:rPr>
          <w:rFonts w:cs="B Nazanin" w:hint="cs"/>
          <w:sz w:val="28"/>
          <w:szCs w:val="28"/>
          <w:rtl/>
          <w:lang w:bidi="fa-IR"/>
        </w:rPr>
        <w:t xml:space="preserve"> موتور2</w:t>
      </w:r>
      <w:bookmarkEnd w:id="898"/>
    </w:p>
    <w:p w14:paraId="6F2E6420" w14:textId="569BA30A" w:rsidR="006E7EF0" w:rsidRDefault="00F753BB" w:rsidP="006E7EF0">
      <w:pPr>
        <w:tabs>
          <w:tab w:val="left" w:pos="3876"/>
        </w:tabs>
        <w:bidi/>
        <w:spacing w:line="276" w:lineRule="auto"/>
        <w:jc w:val="lowKashida"/>
        <w:rPr>
          <w:rFonts w:cs="B Nazanin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2555264" behindDoc="0" locked="0" layoutInCell="1" allowOverlap="1" wp14:anchorId="47BA5E33" wp14:editId="7AC58A81">
            <wp:simplePos x="0" y="0"/>
            <wp:positionH relativeFrom="column">
              <wp:posOffset>1239982</wp:posOffset>
            </wp:positionH>
            <wp:positionV relativeFrom="page">
              <wp:posOffset>4766079</wp:posOffset>
            </wp:positionV>
            <wp:extent cx="3858768" cy="3017520"/>
            <wp:effectExtent l="0" t="0" r="8890" b="0"/>
            <wp:wrapNone/>
            <wp:docPr id="694" name="Picture 6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C407EC" w14:textId="697289FD" w:rsidR="006E7EF0" w:rsidRDefault="006E7EF0" w:rsidP="006E7EF0">
      <w:pPr>
        <w:tabs>
          <w:tab w:val="left" w:pos="3876"/>
        </w:tabs>
        <w:bidi/>
        <w:spacing w:line="276" w:lineRule="auto"/>
        <w:jc w:val="lowKashida"/>
        <w:rPr>
          <w:rFonts w:cs="B Nazanin"/>
          <w:sz w:val="24"/>
          <w:szCs w:val="24"/>
          <w:rtl/>
          <w:lang w:bidi="fa-IR"/>
        </w:rPr>
      </w:pPr>
    </w:p>
    <w:p w14:paraId="3870E2F1" w14:textId="6C781A73" w:rsidR="006E7EF0" w:rsidRDefault="006E7EF0" w:rsidP="006E7EF0">
      <w:pPr>
        <w:tabs>
          <w:tab w:val="left" w:pos="3876"/>
        </w:tabs>
        <w:bidi/>
        <w:spacing w:line="276" w:lineRule="auto"/>
        <w:jc w:val="lowKashida"/>
        <w:rPr>
          <w:rFonts w:cs="B Nazanin"/>
          <w:sz w:val="24"/>
          <w:szCs w:val="24"/>
          <w:rtl/>
          <w:lang w:bidi="fa-IR"/>
        </w:rPr>
      </w:pPr>
    </w:p>
    <w:p w14:paraId="5DBF1B34" w14:textId="696F12C3" w:rsidR="006E7EF0" w:rsidRPr="00453EEC" w:rsidRDefault="00B12203" w:rsidP="006E7EF0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6CBAA1FE" wp14:editId="7CC7F635">
                <wp:simplePos x="0" y="0"/>
                <wp:positionH relativeFrom="column">
                  <wp:posOffset>366394</wp:posOffset>
                </wp:positionH>
                <wp:positionV relativeFrom="paragraph">
                  <wp:posOffset>56515</wp:posOffset>
                </wp:positionV>
                <wp:extent cx="1287780" cy="281940"/>
                <wp:effectExtent l="7620" t="0" r="0" b="0"/>
                <wp:wrapNone/>
                <wp:docPr id="658" name="Text Box 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287780" cy="281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0E151BD" w14:textId="77777777" w:rsidR="002F3FC5" w:rsidRPr="00453EEC" w:rsidRDefault="002F3FC5" w:rsidP="006E7EF0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453EEC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PWM motor3(%)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6CBAA1FE" id="Text Box 658" o:spid="_x0000_s1335" type="#_x0000_t202" style="position:absolute;left:0;text-align:left;margin-left:28.85pt;margin-top:4.45pt;width:101.4pt;height:22.2pt;rotation:-90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" fillcolor="white [3201]" stroked="f" strokeweight=".5pt">
                <v:textbox>
                  <w:txbxContent>
                    <w:p w14:paraId="10E151BD" w14:textId="77777777" w:rsidR="002F3FC5" w:rsidRPr="00453EEC" w:rsidRDefault="002F3FC5" w:rsidP="006E7EF0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453EEC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PWM motor3(%)</w:t>
                      </w:r>
                    </w:p>
                  </w:txbxContent>
                </v:textbox>
              </v:shape>
            </w:pict>
          </mc:Fallback>
        </mc:AlternateContent>
      </w:r>
    </w:p>
    <w:p w14:paraId="07838A10" w14:textId="6BACC4FF" w:rsidR="006E7EF0" w:rsidRPr="00453EEC" w:rsidRDefault="006E7EF0" w:rsidP="006E7EF0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5C543811" w14:textId="1F1450DE" w:rsidR="006E7EF0" w:rsidRPr="00453EEC" w:rsidRDefault="006E7EF0" w:rsidP="006E7EF0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25F7BD1E" w14:textId="77777777" w:rsidR="006E7EF0" w:rsidRPr="00453EEC" w:rsidRDefault="006E7EF0" w:rsidP="006E7EF0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521955DE" w14:textId="77777777" w:rsidR="009D3502" w:rsidRDefault="009D3502" w:rsidP="009D3502">
      <w:pPr>
        <w:bidi/>
        <w:spacing w:line="276" w:lineRule="auto"/>
        <w:jc w:val="lowKashida"/>
        <w:rPr>
          <w:rFonts w:cs="B Nazanin"/>
          <w:sz w:val="24"/>
          <w:szCs w:val="24"/>
          <w:rtl/>
          <w:lang w:bidi="fa-IR"/>
        </w:rPr>
      </w:pPr>
    </w:p>
    <w:p w14:paraId="69B6C780" w14:textId="77777777" w:rsidR="009D3502" w:rsidRDefault="009D3502" w:rsidP="009D3502">
      <w:pPr>
        <w:bidi/>
        <w:spacing w:line="276" w:lineRule="auto"/>
        <w:jc w:val="lowKashida"/>
        <w:rPr>
          <w:rFonts w:cs="B Nazanin"/>
          <w:sz w:val="24"/>
          <w:szCs w:val="24"/>
          <w:rtl/>
          <w:lang w:bidi="fa-IR"/>
        </w:rPr>
      </w:pPr>
    </w:p>
    <w:p w14:paraId="2217B9BE" w14:textId="2B31FB8A" w:rsidR="009D3502" w:rsidRDefault="009D3502" w:rsidP="009D3502">
      <w:pPr>
        <w:bidi/>
        <w:spacing w:line="276" w:lineRule="auto"/>
        <w:jc w:val="lowKashida"/>
        <w:rPr>
          <w:rFonts w:cs="B Nazanin"/>
          <w:sz w:val="24"/>
          <w:szCs w:val="24"/>
          <w:rtl/>
          <w:lang w:bidi="fa-I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529664" behindDoc="0" locked="0" layoutInCell="1" allowOverlap="1" wp14:anchorId="533E436F" wp14:editId="74480905">
                <wp:simplePos x="0" y="0"/>
                <wp:positionH relativeFrom="column">
                  <wp:posOffset>2911994</wp:posOffset>
                </wp:positionH>
                <wp:positionV relativeFrom="paragraph">
                  <wp:posOffset>8659</wp:posOffset>
                </wp:positionV>
                <wp:extent cx="731520" cy="312420"/>
                <wp:effectExtent l="0" t="0" r="0" b="0"/>
                <wp:wrapNone/>
                <wp:docPr id="659" name="Text Box 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" cy="3124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706293D" w14:textId="77777777" w:rsidR="002F3FC5" w:rsidRPr="00453EEC" w:rsidRDefault="002F3FC5" w:rsidP="006E7EF0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453EEC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533E436F" id="Text Box 659" o:spid="_x0000_s1336" type="#_x0000_t202" style="position:absolute;left:0;text-align:left;margin-left:229.3pt;margin-top:.7pt;width:57.6pt;height:24.6pt;z-index:25252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" fillcolor="white [3201]" stroked="f" strokeweight=".5pt">
                <v:textbox>
                  <w:txbxContent>
                    <w:p w14:paraId="1706293D" w14:textId="77777777" w:rsidR="002F3FC5" w:rsidRPr="00453EEC" w:rsidRDefault="002F3FC5" w:rsidP="006E7EF0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453EEC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</w:p>
    <w:p w14:paraId="392EABD5" w14:textId="4C71DA84" w:rsidR="006E7EF0" w:rsidRDefault="006E7EF0" w:rsidP="009D3502">
      <w:pPr>
        <w:bidi/>
        <w:spacing w:line="276" w:lineRule="auto"/>
        <w:jc w:val="lowKashida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 </w:t>
      </w:r>
      <w:r w:rsidR="009D3502">
        <w:rPr>
          <w:rFonts w:cs="B Nazanin" w:hint="cs"/>
          <w:sz w:val="24"/>
          <w:szCs w:val="24"/>
          <w:rtl/>
          <w:lang w:bidi="fa-IR"/>
        </w:rPr>
        <w:t xml:space="preserve">                                    </w:t>
      </w:r>
      <w:r>
        <w:rPr>
          <w:rFonts w:cs="B Nazanin" w:hint="cs"/>
          <w:sz w:val="24"/>
          <w:szCs w:val="24"/>
          <w:rtl/>
          <w:lang w:bidi="fa-IR"/>
        </w:rPr>
        <w:t xml:space="preserve"> </w:t>
      </w:r>
      <w:bookmarkStart w:id="899" w:name="_Hlk96695635"/>
      <w:r w:rsidRPr="003C2595">
        <w:rPr>
          <w:rFonts w:cs="B Nazanin" w:hint="cs"/>
          <w:sz w:val="24"/>
          <w:szCs w:val="24"/>
          <w:rtl/>
          <w:lang w:bidi="fa-IR"/>
        </w:rPr>
        <w:t>شکل</w:t>
      </w:r>
      <w:r w:rsidR="003C2595" w:rsidRPr="003C2595">
        <w:rPr>
          <w:rFonts w:cs="B Nazanin" w:hint="cs"/>
          <w:sz w:val="24"/>
          <w:szCs w:val="24"/>
          <w:rtl/>
          <w:lang w:bidi="fa-IR"/>
        </w:rPr>
        <w:t>5-74</w:t>
      </w:r>
      <w:r w:rsidRPr="003C2595">
        <w:rPr>
          <w:rFonts w:cs="B Nazanin" w:hint="cs"/>
          <w:sz w:val="24"/>
          <w:szCs w:val="24"/>
          <w:rtl/>
          <w:lang w:bidi="fa-IR"/>
        </w:rPr>
        <w:t>:</w:t>
      </w:r>
      <w:r w:rsidRPr="003C2595">
        <w:rPr>
          <w:rFonts w:cs="B Nazanin" w:hint="cs"/>
          <w:sz w:val="28"/>
          <w:szCs w:val="28"/>
          <w:rtl/>
          <w:lang w:bidi="fa-IR"/>
        </w:rPr>
        <w:t xml:space="preserve"> سیگنال </w:t>
      </w:r>
      <w:r w:rsidRPr="00453EEC">
        <w:rPr>
          <w:rFonts w:cs="B Nazanin" w:hint="cs"/>
          <w:sz w:val="28"/>
          <w:szCs w:val="28"/>
          <w:rtl/>
          <w:lang w:bidi="fa-IR"/>
        </w:rPr>
        <w:t>مدولاسیون پهنای پالس</w:t>
      </w:r>
      <w:r>
        <w:rPr>
          <w:rFonts w:cs="B Nazanin" w:hint="cs"/>
          <w:sz w:val="28"/>
          <w:szCs w:val="28"/>
          <w:rtl/>
          <w:lang w:bidi="fa-IR"/>
        </w:rPr>
        <w:t xml:space="preserve"> موتور3</w:t>
      </w:r>
      <w:bookmarkEnd w:id="899"/>
    </w:p>
    <w:p w14:paraId="4E82D4C8" w14:textId="77777777" w:rsidR="006E7EF0" w:rsidRDefault="006E7EF0" w:rsidP="006E7EF0">
      <w:pPr>
        <w:tabs>
          <w:tab w:val="left" w:pos="3468"/>
        </w:tabs>
        <w:bidi/>
        <w:spacing w:line="276" w:lineRule="auto"/>
        <w:jc w:val="lowKashida"/>
        <w:rPr>
          <w:rFonts w:cs="B Nazanin"/>
          <w:sz w:val="24"/>
          <w:szCs w:val="24"/>
          <w:rtl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27878D0A" wp14:editId="163A9180">
                <wp:simplePos x="0" y="0"/>
                <wp:positionH relativeFrom="column">
                  <wp:posOffset>2644140</wp:posOffset>
                </wp:positionH>
                <wp:positionV relativeFrom="paragraph">
                  <wp:posOffset>3232785</wp:posOffset>
                </wp:positionV>
                <wp:extent cx="723900" cy="274320"/>
                <wp:effectExtent l="0" t="0" r="0" b="0"/>
                <wp:wrapNone/>
                <wp:docPr id="660" name="Text Box 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390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605974D" w14:textId="77777777" w:rsidR="002F3FC5" w:rsidRPr="00453EEC" w:rsidRDefault="002F3FC5" w:rsidP="006E7EF0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453EEC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27878D0A" id="Text Box 660" o:spid="_x0000_s1337" type="#_x0000_t202" style="position:absolute;left:0;text-align:left;margin-left:208.2pt;margin-top:254.55pt;width:57pt;height:21.6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" fillcolor="white [3201]" stroked="f" strokeweight=".5pt">
                <v:textbox>
                  <w:txbxContent>
                    <w:p w14:paraId="6605974D" w14:textId="77777777" w:rsidR="002F3FC5" w:rsidRPr="00453EEC" w:rsidRDefault="002F3FC5" w:rsidP="006E7EF0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453EEC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</w:p>
    <w:p w14:paraId="0C29E4A9" w14:textId="77777777" w:rsidR="006E7EF0" w:rsidRPr="00453EEC" w:rsidRDefault="006E7EF0" w:rsidP="006E7EF0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3E35DF5E" w14:textId="68C6E8D3" w:rsidR="006E7EF0" w:rsidRPr="00453EEC" w:rsidRDefault="00F753BB" w:rsidP="006E7EF0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  <w:r>
        <w:rPr>
          <w:noProof/>
        </w:rPr>
        <w:drawing>
          <wp:anchor distT="0" distB="0" distL="114300" distR="114300" simplePos="0" relativeHeight="252556288" behindDoc="0" locked="0" layoutInCell="1" allowOverlap="1" wp14:anchorId="31DEC8E2" wp14:editId="264FD37E">
            <wp:simplePos x="0" y="0"/>
            <wp:positionH relativeFrom="column">
              <wp:posOffset>1198418</wp:posOffset>
            </wp:positionH>
            <wp:positionV relativeFrom="paragraph">
              <wp:posOffset>-152400</wp:posOffset>
            </wp:positionV>
            <wp:extent cx="3858768" cy="3017520"/>
            <wp:effectExtent l="0" t="0" r="8890" b="0"/>
            <wp:wrapNone/>
            <wp:docPr id="695" name="Picture 6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C6E6ED" w14:textId="77777777" w:rsidR="006E7EF0" w:rsidRPr="00453EEC" w:rsidRDefault="006E7EF0" w:rsidP="006E7EF0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7095DA67" w14:textId="77777777" w:rsidR="006E7EF0" w:rsidRPr="00453EEC" w:rsidRDefault="006E7EF0" w:rsidP="006E7EF0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3FE8861F" w14:textId="77777777" w:rsidR="006E7EF0" w:rsidRPr="00453EEC" w:rsidRDefault="006E7EF0" w:rsidP="006E7EF0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31712" behindDoc="0" locked="0" layoutInCell="1" allowOverlap="1" wp14:anchorId="429B8D54" wp14:editId="6489A2AF">
                <wp:simplePos x="0" y="0"/>
                <wp:positionH relativeFrom="column">
                  <wp:posOffset>270887</wp:posOffset>
                </wp:positionH>
                <wp:positionV relativeFrom="paragraph">
                  <wp:posOffset>169054</wp:posOffset>
                </wp:positionV>
                <wp:extent cx="1356360" cy="331412"/>
                <wp:effectExtent l="0" t="1588" r="0" b="0"/>
                <wp:wrapNone/>
                <wp:docPr id="661" name="Text Box 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356360" cy="3314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7532F51" w14:textId="77777777" w:rsidR="002F3FC5" w:rsidRPr="00453EEC" w:rsidRDefault="002F3FC5" w:rsidP="006E7EF0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453EEC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PWM motor4(%)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429B8D54" id="Text Box 661" o:spid="_x0000_s1338" type="#_x0000_t202" style="position:absolute;left:0;text-align:left;margin-left:21.35pt;margin-top:13.3pt;width:106.8pt;height:26.1pt;rotation:-90;z-index:252531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" fillcolor="white [3201]" stroked="f" strokeweight=".5pt">
                <v:textbox>
                  <w:txbxContent>
                    <w:p w14:paraId="77532F51" w14:textId="77777777" w:rsidR="002F3FC5" w:rsidRPr="00453EEC" w:rsidRDefault="002F3FC5" w:rsidP="006E7EF0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453EEC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PWM motor4(%)</w:t>
                      </w:r>
                    </w:p>
                  </w:txbxContent>
                </v:textbox>
              </v:shape>
            </w:pict>
          </mc:Fallback>
        </mc:AlternateContent>
      </w:r>
    </w:p>
    <w:p w14:paraId="566E31E5" w14:textId="77777777" w:rsidR="006E7EF0" w:rsidRPr="00453EEC" w:rsidRDefault="006E7EF0" w:rsidP="006E7EF0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5C7D07D7" w14:textId="77777777" w:rsidR="006E7EF0" w:rsidRPr="00453EEC" w:rsidRDefault="006E7EF0" w:rsidP="006E7EF0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43A2A14A" w14:textId="77777777" w:rsidR="006E7EF0" w:rsidRPr="00453EEC" w:rsidRDefault="006E7EF0" w:rsidP="006E7EF0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51127A16" w14:textId="77777777" w:rsidR="006E7EF0" w:rsidRDefault="006E7EF0" w:rsidP="006E7EF0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4CE26E8A" w14:textId="77777777" w:rsidR="006E7EF0" w:rsidRDefault="006E7EF0" w:rsidP="006E7EF0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</w:p>
    <w:p w14:paraId="25B78817" w14:textId="77777777" w:rsidR="006E7EF0" w:rsidRDefault="006E7EF0" w:rsidP="006E7EF0">
      <w:pPr>
        <w:bidi/>
        <w:spacing w:line="276" w:lineRule="auto"/>
        <w:jc w:val="lowKashida"/>
        <w:rPr>
          <w:rFonts w:cs="B Nazanin"/>
          <w:sz w:val="24"/>
          <w:szCs w:val="24"/>
          <w:lang w:bidi="fa-IR"/>
        </w:rPr>
      </w:pPr>
      <w:r>
        <w:rPr>
          <w:rFonts w:cs="B Nazani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0F33053E" wp14:editId="335CE40E">
                <wp:simplePos x="0" y="0"/>
                <wp:positionH relativeFrom="column">
                  <wp:posOffset>2839605</wp:posOffset>
                </wp:positionH>
                <wp:positionV relativeFrom="paragraph">
                  <wp:posOffset>6927</wp:posOffset>
                </wp:positionV>
                <wp:extent cx="678873" cy="270163"/>
                <wp:effectExtent l="0" t="0" r="6985" b="0"/>
                <wp:wrapNone/>
                <wp:docPr id="662" name="Text Box 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8873" cy="2701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64B34F6" w14:textId="77777777" w:rsidR="002F3FC5" w:rsidRPr="000E4F6E" w:rsidRDefault="002F3FC5" w:rsidP="006E7EF0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0E4F6E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Time(s)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>
            <w:pict>
              <v:shape w14:anchorId="0F33053E" id="Text Box 662" o:spid="_x0000_s1339" type="#_x0000_t202" style="position:absolute;left:0;text-align:left;margin-left:223.6pt;margin-top:.55pt;width:53.45pt;height:21.2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" fillcolor="white [3201]" stroked="f" strokeweight=".5pt">
                <v:textbox>
                  <w:txbxContent>
                    <w:p w14:paraId="564B34F6" w14:textId="77777777" w:rsidR="002F3FC5" w:rsidRPr="000E4F6E" w:rsidRDefault="002F3FC5" w:rsidP="006E7EF0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0E4F6E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Time(s)</w:t>
                      </w:r>
                    </w:p>
                  </w:txbxContent>
                </v:textbox>
              </v:shape>
            </w:pict>
          </mc:Fallback>
        </mc:AlternateContent>
      </w:r>
    </w:p>
    <w:p w14:paraId="449ED2ED" w14:textId="6CCA97F4" w:rsidR="000E4F6E" w:rsidRPr="003C2595" w:rsidRDefault="006E7EF0" w:rsidP="003C2595">
      <w:pPr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 w:rsidRPr="003C2595">
        <w:rPr>
          <w:rFonts w:cs="B Nazanin"/>
          <w:sz w:val="24"/>
          <w:szCs w:val="24"/>
          <w:lang w:bidi="fa-IR"/>
        </w:rPr>
        <w:t xml:space="preserve">                                             </w:t>
      </w:r>
      <w:bookmarkStart w:id="900" w:name="_Hlk96695642"/>
      <w:r w:rsidRPr="003C2595">
        <w:rPr>
          <w:rFonts w:cs="B Nazanin" w:hint="cs"/>
          <w:sz w:val="24"/>
          <w:szCs w:val="24"/>
          <w:rtl/>
          <w:lang w:bidi="fa-IR"/>
        </w:rPr>
        <w:t>شکل</w:t>
      </w:r>
      <w:r w:rsidR="003C2595" w:rsidRPr="003C2595">
        <w:rPr>
          <w:rFonts w:cs="B Nazanin" w:hint="cs"/>
          <w:sz w:val="24"/>
          <w:szCs w:val="24"/>
          <w:rtl/>
          <w:lang w:bidi="fa-IR"/>
        </w:rPr>
        <w:t>5-75</w:t>
      </w:r>
      <w:r w:rsidRPr="003C2595">
        <w:rPr>
          <w:rFonts w:cs="B Nazanin" w:hint="cs"/>
          <w:sz w:val="24"/>
          <w:szCs w:val="24"/>
          <w:rtl/>
          <w:lang w:bidi="fa-IR"/>
        </w:rPr>
        <w:t>:</w:t>
      </w:r>
      <w:r w:rsidRPr="003C2595">
        <w:rPr>
          <w:rFonts w:cs="B Nazanin" w:hint="cs"/>
          <w:sz w:val="28"/>
          <w:szCs w:val="28"/>
          <w:rtl/>
          <w:lang w:bidi="fa-IR"/>
        </w:rPr>
        <w:t xml:space="preserve"> سیگنال </w:t>
      </w:r>
      <w:r w:rsidRPr="00453EEC">
        <w:rPr>
          <w:rFonts w:cs="B Nazanin" w:hint="cs"/>
          <w:sz w:val="28"/>
          <w:szCs w:val="28"/>
          <w:rtl/>
          <w:lang w:bidi="fa-IR"/>
        </w:rPr>
        <w:t>مدولاسیون پهنای پالس</w:t>
      </w:r>
      <w:r>
        <w:rPr>
          <w:rFonts w:cs="B Nazanin" w:hint="cs"/>
          <w:sz w:val="28"/>
          <w:szCs w:val="28"/>
          <w:rtl/>
          <w:lang w:bidi="fa-IR"/>
        </w:rPr>
        <w:t xml:space="preserve"> موتور4</w:t>
      </w:r>
      <w:bookmarkEnd w:id="900"/>
    </w:p>
    <w:p w14:paraId="06ED70FE" w14:textId="106C322D" w:rsidR="002466B9" w:rsidRPr="00431786" w:rsidRDefault="001350B7" w:rsidP="000E4F6E">
      <w:pPr>
        <w:tabs>
          <w:tab w:val="left" w:pos="4080"/>
        </w:tabs>
        <w:bidi/>
        <w:spacing w:before="360" w:after="240" w:line="276" w:lineRule="auto"/>
        <w:jc w:val="lowKashida"/>
        <w:rPr>
          <w:rFonts w:cs="B Nazanin"/>
          <w:b/>
          <w:bCs/>
          <w:sz w:val="36"/>
          <w:szCs w:val="36"/>
          <w:rtl/>
          <w:lang w:bidi="fa-IR"/>
        </w:rPr>
      </w:pPr>
      <w:bookmarkStart w:id="901" w:name="_Hlk96693472"/>
      <w:r>
        <w:rPr>
          <w:rFonts w:cs="B Nazanin" w:hint="cs"/>
          <w:b/>
          <w:bCs/>
          <w:sz w:val="36"/>
          <w:szCs w:val="36"/>
          <w:rtl/>
          <w:lang w:bidi="fa-IR"/>
        </w:rPr>
        <w:t>5</w:t>
      </w:r>
      <w:r w:rsidR="000E4F6E">
        <w:rPr>
          <w:rFonts w:cs="B Nazanin" w:hint="cs"/>
          <w:b/>
          <w:bCs/>
          <w:sz w:val="36"/>
          <w:szCs w:val="36"/>
          <w:rtl/>
          <w:lang w:bidi="fa-IR"/>
        </w:rPr>
        <w:t>-5</w:t>
      </w:r>
      <w:r w:rsidR="002D6F2E" w:rsidRPr="00431786">
        <w:rPr>
          <w:rFonts w:cs="B Nazanin" w:hint="cs"/>
          <w:b/>
          <w:bCs/>
          <w:sz w:val="36"/>
          <w:szCs w:val="36"/>
          <w:rtl/>
          <w:lang w:bidi="fa-IR"/>
        </w:rPr>
        <w:t>- چالش</w:t>
      </w:r>
      <w:r w:rsidR="002D6F2E" w:rsidRPr="00431786">
        <w:rPr>
          <w:rFonts w:cs="B Nazanin" w:hint="eastAsia"/>
          <w:b/>
          <w:bCs/>
          <w:sz w:val="36"/>
          <w:szCs w:val="36"/>
          <w:rtl/>
          <w:lang w:bidi="fa-IR"/>
        </w:rPr>
        <w:t>‌</w:t>
      </w:r>
      <w:r w:rsidR="002D6F2E" w:rsidRPr="00431786">
        <w:rPr>
          <w:rFonts w:cs="B Nazanin" w:hint="cs"/>
          <w:b/>
          <w:bCs/>
          <w:sz w:val="36"/>
          <w:szCs w:val="36"/>
          <w:rtl/>
          <w:lang w:bidi="fa-IR"/>
        </w:rPr>
        <w:t>ها و مشکلات</w:t>
      </w:r>
    </w:p>
    <w:bookmarkEnd w:id="901"/>
    <w:p w14:paraId="00BC21CB" w14:textId="60429C0A" w:rsidR="002D6F2E" w:rsidRDefault="002D6F2E" w:rsidP="00EF0908">
      <w:pPr>
        <w:tabs>
          <w:tab w:val="left" w:pos="4080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        </w:t>
      </w:r>
      <w:r w:rsidRPr="002D6F2E">
        <w:rPr>
          <w:rFonts w:cs="B Nazanin" w:hint="cs"/>
          <w:sz w:val="28"/>
          <w:szCs w:val="28"/>
          <w:rtl/>
          <w:lang w:bidi="fa-IR"/>
        </w:rPr>
        <w:t>ساخت این‌</w:t>
      </w:r>
      <w:r w:rsidR="00431786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2D6F2E">
        <w:rPr>
          <w:rFonts w:cs="B Nazanin" w:hint="cs"/>
          <w:sz w:val="28"/>
          <w:szCs w:val="28"/>
          <w:rtl/>
          <w:lang w:bidi="fa-IR"/>
        </w:rPr>
        <w:t>چهارپره با مشکلاتی همراه‌بوده</w:t>
      </w:r>
      <w:ins w:id="902" w:author="MF" w:date="2022-02-26T17:56:00Z">
        <w:r w:rsidR="00233B63">
          <w:rPr>
            <w:rFonts w:cs="B Nazanin" w:hint="cs"/>
            <w:sz w:val="28"/>
            <w:szCs w:val="28"/>
            <w:rtl/>
            <w:lang w:bidi="fa-IR"/>
          </w:rPr>
          <w:t xml:space="preserve"> </w:t>
        </w:r>
      </w:ins>
      <w:r w:rsidR="0096366D">
        <w:rPr>
          <w:rFonts w:cs="B Nazanin" w:hint="eastAsia"/>
          <w:sz w:val="28"/>
          <w:szCs w:val="28"/>
          <w:rtl/>
          <w:lang w:bidi="fa-IR"/>
        </w:rPr>
        <w:t>‌</w:t>
      </w:r>
      <w:r w:rsidRPr="002D6F2E">
        <w:rPr>
          <w:rFonts w:cs="B Nazanin" w:hint="cs"/>
          <w:sz w:val="28"/>
          <w:szCs w:val="28"/>
          <w:rtl/>
          <w:lang w:bidi="fa-IR"/>
        </w:rPr>
        <w:t>است که در ادامه به آنها می‌پردازیم. موتورهای استفاده</w:t>
      </w:r>
      <w:r w:rsidR="0096366D">
        <w:rPr>
          <w:rFonts w:cs="B Nazanin" w:hint="eastAsia"/>
          <w:sz w:val="28"/>
          <w:szCs w:val="28"/>
          <w:rtl/>
          <w:lang w:bidi="fa-IR"/>
        </w:rPr>
        <w:t>‌</w:t>
      </w:r>
      <w:r w:rsidRPr="002D6F2E">
        <w:rPr>
          <w:rFonts w:cs="B Nazanin" w:hint="cs"/>
          <w:sz w:val="28"/>
          <w:szCs w:val="28"/>
          <w:rtl/>
          <w:lang w:bidi="fa-IR"/>
        </w:rPr>
        <w:t>شده در این سیستم دارای ولتاژ 14.8 ولت هستند و جریان بالایی نیا</w:t>
      </w:r>
      <w:r w:rsidRPr="002D6F2E">
        <w:rPr>
          <w:rFonts w:cs="B Nazanin" w:hint="eastAsia"/>
          <w:sz w:val="28"/>
          <w:szCs w:val="28"/>
          <w:rtl/>
          <w:lang w:bidi="fa-IR"/>
        </w:rPr>
        <w:t>‌</w:t>
      </w:r>
      <w:r w:rsidRPr="002D6F2E">
        <w:rPr>
          <w:rFonts w:cs="B Nazanin" w:hint="cs"/>
          <w:sz w:val="28"/>
          <w:szCs w:val="28"/>
          <w:rtl/>
          <w:lang w:bidi="fa-IR"/>
        </w:rPr>
        <w:t>زدار</w:t>
      </w:r>
      <w:r w:rsidR="0096366D">
        <w:rPr>
          <w:rFonts w:cs="B Nazanin" w:hint="cs"/>
          <w:sz w:val="28"/>
          <w:szCs w:val="28"/>
          <w:rtl/>
          <w:lang w:bidi="fa-IR"/>
        </w:rPr>
        <w:t>ند</w:t>
      </w:r>
      <w:ins w:id="903" w:author="MF" w:date="2022-02-26T17:56:00Z">
        <w:r w:rsidR="004A591E">
          <w:rPr>
            <w:rFonts w:cs="B Nazanin" w:hint="cs"/>
            <w:sz w:val="28"/>
            <w:szCs w:val="28"/>
            <w:rtl/>
            <w:lang w:bidi="fa-IR"/>
          </w:rPr>
          <w:t>.</w:t>
        </w:r>
      </w:ins>
      <w:r w:rsidRPr="002D6F2E">
        <w:rPr>
          <w:rFonts w:cs="B Nazanin" w:hint="cs"/>
          <w:sz w:val="28"/>
          <w:szCs w:val="28"/>
          <w:rtl/>
          <w:lang w:bidi="fa-IR"/>
        </w:rPr>
        <w:t xml:space="preserve"> به همین دلیل باتری‌های معمولی پاسخگو نیازسیستم نمی</w:t>
      </w:r>
      <w:r w:rsidRPr="002D6F2E">
        <w:rPr>
          <w:rFonts w:cs="B Nazanin" w:hint="eastAsia"/>
          <w:sz w:val="28"/>
          <w:szCs w:val="28"/>
          <w:rtl/>
          <w:lang w:bidi="fa-IR"/>
        </w:rPr>
        <w:t>‌</w:t>
      </w:r>
      <w:r w:rsidRPr="002D6F2E">
        <w:rPr>
          <w:rFonts w:cs="B Nazanin" w:hint="cs"/>
          <w:sz w:val="28"/>
          <w:szCs w:val="28"/>
          <w:rtl/>
          <w:lang w:bidi="fa-IR"/>
        </w:rPr>
        <w:t>باشند و باید از باتری‌های لیتیوم پلیمر استفاده</w:t>
      </w:r>
      <w:r w:rsidRPr="002D6F2E">
        <w:rPr>
          <w:rFonts w:cs="B Nazanin" w:hint="eastAsia"/>
          <w:sz w:val="28"/>
          <w:szCs w:val="28"/>
          <w:rtl/>
          <w:lang w:bidi="fa-IR"/>
        </w:rPr>
        <w:t>‌</w:t>
      </w:r>
      <w:r w:rsidRPr="002D6F2E">
        <w:rPr>
          <w:rFonts w:cs="B Nazanin" w:hint="cs"/>
          <w:sz w:val="28"/>
          <w:szCs w:val="28"/>
          <w:rtl/>
          <w:lang w:bidi="fa-IR"/>
        </w:rPr>
        <w:t>کرد</w:t>
      </w:r>
      <w:r w:rsidR="0096366D">
        <w:rPr>
          <w:rFonts w:cs="B Nazanin" w:hint="cs"/>
          <w:sz w:val="28"/>
          <w:szCs w:val="28"/>
          <w:rtl/>
          <w:lang w:bidi="fa-IR"/>
        </w:rPr>
        <w:t>.</w:t>
      </w:r>
      <w:r w:rsidRPr="002D6F2E">
        <w:rPr>
          <w:rFonts w:cs="B Nazanin" w:hint="cs"/>
          <w:sz w:val="28"/>
          <w:szCs w:val="28"/>
          <w:rtl/>
          <w:lang w:bidi="fa-IR"/>
        </w:rPr>
        <w:t xml:space="preserve"> این‌باتری</w:t>
      </w:r>
      <w:r w:rsidRPr="002D6F2E">
        <w:rPr>
          <w:rFonts w:cs="B Nazanin" w:hint="eastAsia"/>
          <w:sz w:val="28"/>
          <w:szCs w:val="28"/>
          <w:rtl/>
          <w:lang w:bidi="fa-IR"/>
        </w:rPr>
        <w:t>‌</w:t>
      </w:r>
      <w:r w:rsidRPr="002D6F2E">
        <w:rPr>
          <w:rFonts w:cs="B Nazanin" w:hint="cs"/>
          <w:sz w:val="28"/>
          <w:szCs w:val="28"/>
          <w:rtl/>
          <w:lang w:bidi="fa-IR"/>
        </w:rPr>
        <w:t xml:space="preserve">ها عمرکوتاه و </w:t>
      </w:r>
      <w:r w:rsidR="0096366D">
        <w:rPr>
          <w:rFonts w:cs="B Nazanin" w:hint="cs"/>
          <w:sz w:val="28"/>
          <w:szCs w:val="28"/>
          <w:rtl/>
          <w:lang w:bidi="fa-IR"/>
        </w:rPr>
        <w:t>قیمت</w:t>
      </w:r>
      <w:r w:rsidRPr="002D6F2E">
        <w:rPr>
          <w:rFonts w:cs="B Nazanin" w:hint="cs"/>
          <w:sz w:val="28"/>
          <w:szCs w:val="28"/>
          <w:rtl/>
          <w:lang w:bidi="fa-IR"/>
        </w:rPr>
        <w:t xml:space="preserve"> نسبتا زیادی دارند به همین‌دلیل استفاده ازآنها موجب افزایش هزینه‌ها می‌شود</w:t>
      </w:r>
      <w:r>
        <w:rPr>
          <w:rFonts w:cs="B Nazanin" w:hint="cs"/>
          <w:sz w:val="28"/>
          <w:szCs w:val="28"/>
          <w:rtl/>
          <w:lang w:bidi="fa-IR"/>
        </w:rPr>
        <w:t>.</w:t>
      </w:r>
    </w:p>
    <w:p w14:paraId="40B7EF10" w14:textId="4A305F9C" w:rsidR="00CF3EBF" w:rsidRPr="002D6F2E" w:rsidRDefault="002D6F2E" w:rsidP="003C2595">
      <w:pPr>
        <w:tabs>
          <w:tab w:val="left" w:pos="4080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        هم</w:t>
      </w:r>
      <w:r>
        <w:rPr>
          <w:rFonts w:cs="B Nazanin" w:hint="eastAsia"/>
          <w:sz w:val="28"/>
          <w:szCs w:val="28"/>
          <w:rtl/>
          <w:lang w:bidi="fa-IR"/>
        </w:rPr>
        <w:t>‌</w:t>
      </w:r>
      <w:r>
        <w:rPr>
          <w:rFonts w:cs="B Nazanin" w:hint="cs"/>
          <w:sz w:val="28"/>
          <w:szCs w:val="28"/>
          <w:rtl/>
          <w:lang w:bidi="fa-IR"/>
        </w:rPr>
        <w:t>چنین سنسورهای استفاده‌شده دقت بسیارکمی دارند و نویز بسیار زیادی می‌گیرند</w:t>
      </w:r>
      <w:ins w:id="904" w:author="MF" w:date="2022-02-26T17:57:00Z">
        <w:r w:rsidR="00C74798">
          <w:rPr>
            <w:rFonts w:cs="B Nazanin" w:hint="cs"/>
            <w:sz w:val="28"/>
            <w:szCs w:val="28"/>
            <w:rtl/>
            <w:lang w:bidi="fa-IR"/>
          </w:rPr>
          <w:t>.</w:t>
        </w:r>
      </w:ins>
      <w:r>
        <w:rPr>
          <w:rFonts w:cs="B Nazanin" w:hint="cs"/>
          <w:sz w:val="28"/>
          <w:szCs w:val="28"/>
          <w:rtl/>
          <w:lang w:bidi="fa-IR"/>
        </w:rPr>
        <w:t xml:space="preserve"> بنابراین برای به</w:t>
      </w:r>
      <w:r w:rsidR="0096366D">
        <w:rPr>
          <w:rFonts w:cs="B Nazanin" w:hint="eastAsia"/>
          <w:sz w:val="28"/>
          <w:szCs w:val="28"/>
          <w:rtl/>
          <w:lang w:bidi="fa-IR"/>
        </w:rPr>
        <w:t>‌</w:t>
      </w:r>
      <w:r>
        <w:rPr>
          <w:rFonts w:cs="B Nazanin" w:hint="cs"/>
          <w:sz w:val="28"/>
          <w:szCs w:val="28"/>
          <w:rtl/>
          <w:lang w:bidi="fa-IR"/>
        </w:rPr>
        <w:t>دست‌آوردن زوایای دقیق نیاز به استفاده از</w:t>
      </w:r>
      <w:r w:rsidR="00E22653">
        <w:rPr>
          <w:rFonts w:cs="B Nazanin" w:hint="cs"/>
          <w:sz w:val="28"/>
          <w:szCs w:val="28"/>
          <w:rtl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>الگوریتم و فیلترهای پیچیده همانند فیلترکالمن وجوددارد. در صورت عدم</w:t>
      </w:r>
      <w:r w:rsidR="00E22653">
        <w:rPr>
          <w:rFonts w:cs="B Nazanin" w:hint="cs"/>
          <w:sz w:val="28"/>
          <w:szCs w:val="28"/>
          <w:rtl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>استفاده از این فیلترها باید سنسورهایی با دقت بیشتر خریداری</w:t>
      </w:r>
      <w:r>
        <w:rPr>
          <w:rFonts w:cs="B Nazanin" w:hint="eastAsia"/>
          <w:sz w:val="28"/>
          <w:szCs w:val="28"/>
          <w:rtl/>
          <w:lang w:bidi="fa-IR"/>
        </w:rPr>
        <w:t>‌</w:t>
      </w:r>
      <w:r>
        <w:rPr>
          <w:rFonts w:cs="B Nazanin" w:hint="cs"/>
          <w:sz w:val="28"/>
          <w:szCs w:val="28"/>
          <w:rtl/>
          <w:lang w:bidi="fa-IR"/>
        </w:rPr>
        <w:t>شوند که این‌سنسورها قیمت بسیار بالایی دارند.</w:t>
      </w:r>
      <w:r w:rsidR="00CF3EBF">
        <w:rPr>
          <w:rFonts w:cs="B Nazanin" w:hint="cs"/>
          <w:sz w:val="28"/>
          <w:szCs w:val="28"/>
          <w:rtl/>
          <w:lang w:bidi="fa-IR"/>
        </w:rPr>
        <w:t xml:space="preserve">      </w:t>
      </w:r>
    </w:p>
    <w:p w14:paraId="2C9B77BF" w14:textId="195F00C5" w:rsidR="003C2595" w:rsidRDefault="001350B7" w:rsidP="003C2595">
      <w:pPr>
        <w:tabs>
          <w:tab w:val="left" w:pos="4080"/>
        </w:tabs>
        <w:bidi/>
        <w:spacing w:before="360" w:after="240" w:line="276" w:lineRule="auto"/>
        <w:jc w:val="lowKashida"/>
        <w:rPr>
          <w:rFonts w:cs="B Nazanin"/>
          <w:b/>
          <w:bCs/>
          <w:sz w:val="36"/>
          <w:szCs w:val="36"/>
          <w:rtl/>
          <w:lang w:bidi="fa-IR"/>
        </w:rPr>
      </w:pPr>
      <w:bookmarkStart w:id="905" w:name="_Hlk96693485"/>
      <w:commentRangeStart w:id="906"/>
      <w:r>
        <w:rPr>
          <w:rFonts w:cs="B Nazanin" w:hint="cs"/>
          <w:b/>
          <w:bCs/>
          <w:sz w:val="36"/>
          <w:szCs w:val="36"/>
          <w:rtl/>
          <w:lang w:bidi="fa-IR"/>
        </w:rPr>
        <w:lastRenderedPageBreak/>
        <w:t>6</w:t>
      </w:r>
      <w:r w:rsidR="00EF0908">
        <w:rPr>
          <w:rFonts w:cs="B Nazanin" w:hint="cs"/>
          <w:b/>
          <w:bCs/>
          <w:sz w:val="36"/>
          <w:szCs w:val="36"/>
          <w:rtl/>
          <w:lang w:bidi="fa-IR"/>
        </w:rPr>
        <w:t>-5</w:t>
      </w:r>
      <w:r w:rsidR="002E40F0" w:rsidRPr="002E40F0">
        <w:rPr>
          <w:rFonts w:cs="B Nazanin" w:hint="cs"/>
          <w:b/>
          <w:bCs/>
          <w:sz w:val="36"/>
          <w:szCs w:val="36"/>
          <w:rtl/>
          <w:lang w:bidi="fa-IR"/>
        </w:rPr>
        <w:t>- جمع‌بندی و پیشنهادات</w:t>
      </w:r>
      <w:commentRangeEnd w:id="906"/>
      <w:r w:rsidR="005C42C3">
        <w:rPr>
          <w:rStyle w:val="CommentReference"/>
          <w:rtl/>
        </w:rPr>
        <w:commentReference w:id="906"/>
      </w:r>
    </w:p>
    <w:bookmarkEnd w:id="905"/>
    <w:p w14:paraId="3B8FAF13" w14:textId="3F4EC146" w:rsidR="002E40F0" w:rsidRPr="003C2595" w:rsidRDefault="002E40F0" w:rsidP="00C74798">
      <w:pPr>
        <w:tabs>
          <w:tab w:val="left" w:pos="4080"/>
        </w:tabs>
        <w:bidi/>
        <w:spacing w:before="360" w:after="240" w:line="276" w:lineRule="auto"/>
        <w:jc w:val="both"/>
        <w:rPr>
          <w:rFonts w:cs="B Nazanin"/>
          <w:b/>
          <w:bCs/>
          <w:sz w:val="36"/>
          <w:szCs w:val="36"/>
          <w:rtl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t xml:space="preserve"> </w:t>
      </w:r>
      <w:r w:rsidR="00B177CA" w:rsidRPr="002E40F0">
        <w:rPr>
          <w:rFonts w:cs="B Nazanin" w:hint="cs"/>
          <w:sz w:val="28"/>
          <w:szCs w:val="28"/>
          <w:rtl/>
          <w:lang w:bidi="fa-IR"/>
        </w:rPr>
        <w:t>در این فصل نتایج عملکرد چهارپره ساخته</w:t>
      </w:r>
      <w:r w:rsidR="00B177CA">
        <w:rPr>
          <w:rFonts w:cs="B Nazanin" w:hint="eastAsia"/>
          <w:sz w:val="28"/>
          <w:szCs w:val="28"/>
          <w:rtl/>
          <w:lang w:bidi="fa-IR"/>
        </w:rPr>
        <w:t>‌</w:t>
      </w:r>
      <w:r w:rsidR="00B177CA" w:rsidRPr="002E40F0">
        <w:rPr>
          <w:rFonts w:cs="B Nazanin" w:hint="cs"/>
          <w:sz w:val="28"/>
          <w:szCs w:val="28"/>
          <w:rtl/>
          <w:lang w:bidi="fa-IR"/>
        </w:rPr>
        <w:t>شده</w:t>
      </w:r>
      <w:r w:rsidR="00B177CA">
        <w:rPr>
          <w:rFonts w:cs="B Nazanin" w:hint="cs"/>
          <w:sz w:val="28"/>
          <w:szCs w:val="28"/>
          <w:rtl/>
          <w:lang w:bidi="fa-IR"/>
        </w:rPr>
        <w:t>،</w:t>
      </w:r>
      <w:r w:rsidR="00B177CA" w:rsidRPr="002E40F0">
        <w:rPr>
          <w:rFonts w:cs="B Nazanin" w:hint="cs"/>
          <w:sz w:val="28"/>
          <w:szCs w:val="28"/>
          <w:rtl/>
          <w:lang w:bidi="fa-IR"/>
        </w:rPr>
        <w:t xml:space="preserve"> مشاهده‌شد.</w:t>
      </w:r>
      <w:r w:rsidR="00B177CA">
        <w:rPr>
          <w:rFonts w:cs="B Nazanin" w:hint="cs"/>
          <w:sz w:val="28"/>
          <w:szCs w:val="28"/>
          <w:rtl/>
          <w:lang w:bidi="fa-IR"/>
        </w:rPr>
        <w:t xml:space="preserve"> درابتدا زاویه‌های سیستم با کنترل</w:t>
      </w:r>
      <w:r w:rsidR="00B177CA">
        <w:rPr>
          <w:rFonts w:cs="B Nazanin" w:hint="eastAsia"/>
          <w:sz w:val="28"/>
          <w:szCs w:val="28"/>
          <w:rtl/>
          <w:lang w:bidi="fa-IR"/>
        </w:rPr>
        <w:t>‌</w:t>
      </w:r>
      <w:r w:rsidR="00B177CA">
        <w:rPr>
          <w:rFonts w:cs="B Nazanin" w:hint="cs"/>
          <w:sz w:val="28"/>
          <w:szCs w:val="28"/>
          <w:rtl/>
          <w:lang w:bidi="fa-IR"/>
        </w:rPr>
        <w:t>کننده</w:t>
      </w:r>
      <w:ins w:id="907" w:author="MF" w:date="2022-02-26T17:57:00Z">
        <w:r w:rsidR="00C74798">
          <w:rPr>
            <w:rFonts w:cs="B Nazanin" w:hint="cs"/>
            <w:sz w:val="28"/>
            <w:szCs w:val="28"/>
            <w:rtl/>
            <w:lang w:bidi="fa-IR"/>
          </w:rPr>
          <w:t xml:space="preserve"> فازی</w:t>
        </w:r>
      </w:ins>
      <w:r w:rsidR="00B177CA">
        <w:rPr>
          <w:rFonts w:cs="B Nazanin" w:hint="cs"/>
          <w:sz w:val="28"/>
          <w:szCs w:val="28"/>
          <w:rtl/>
          <w:lang w:bidi="fa-IR"/>
        </w:rPr>
        <w:t xml:space="preserve"> </w:t>
      </w:r>
      <w:r w:rsidR="00B177CA">
        <w:rPr>
          <w:rFonts w:cs="B Nazanin"/>
          <w:sz w:val="28"/>
          <w:szCs w:val="28"/>
          <w:lang w:bidi="fa-IR"/>
        </w:rPr>
        <w:t>PD</w:t>
      </w:r>
      <w:del w:id="908" w:author="MF" w:date="2022-02-26T17:57:00Z">
        <w:r w:rsidR="00B177CA" w:rsidDel="00C74798">
          <w:rPr>
            <w:rFonts w:cs="B Nazanin" w:hint="cs"/>
            <w:sz w:val="28"/>
            <w:szCs w:val="28"/>
            <w:rtl/>
            <w:lang w:bidi="fa-IR"/>
          </w:rPr>
          <w:delText>فازی</w:delText>
        </w:r>
      </w:del>
      <w:r w:rsidR="00B177CA">
        <w:rPr>
          <w:rFonts w:cs="B Nazanin" w:hint="cs"/>
          <w:sz w:val="28"/>
          <w:szCs w:val="28"/>
          <w:rtl/>
          <w:lang w:bidi="fa-IR"/>
        </w:rPr>
        <w:t xml:space="preserve"> سپس با استفاده از کنترل‌کننده</w:t>
      </w:r>
      <w:ins w:id="909" w:author="MF" w:date="2022-02-26T17:57:00Z">
        <w:r w:rsidR="00C74798">
          <w:rPr>
            <w:rFonts w:cs="B Nazanin" w:hint="cs"/>
            <w:sz w:val="28"/>
            <w:szCs w:val="28"/>
            <w:rtl/>
            <w:lang w:bidi="fa-IR"/>
          </w:rPr>
          <w:t xml:space="preserve"> فازی</w:t>
        </w:r>
      </w:ins>
      <w:r w:rsidR="00B177CA">
        <w:rPr>
          <w:rFonts w:cs="B Nazanin" w:hint="cs"/>
          <w:sz w:val="28"/>
          <w:szCs w:val="28"/>
          <w:rtl/>
          <w:lang w:bidi="fa-IR"/>
        </w:rPr>
        <w:t xml:space="preserve"> </w:t>
      </w:r>
      <w:r w:rsidR="00B177CA">
        <w:rPr>
          <w:rFonts w:cs="B Nazanin"/>
          <w:sz w:val="28"/>
          <w:szCs w:val="28"/>
          <w:lang w:bidi="fa-IR"/>
        </w:rPr>
        <w:t>PID</w:t>
      </w:r>
      <w:r w:rsidR="00B177CA">
        <w:rPr>
          <w:rFonts w:cs="B Nazanin" w:hint="cs"/>
          <w:sz w:val="28"/>
          <w:szCs w:val="28"/>
          <w:rtl/>
          <w:lang w:bidi="fa-IR"/>
        </w:rPr>
        <w:t xml:space="preserve"> </w:t>
      </w:r>
      <w:del w:id="910" w:author="MF" w:date="2022-02-26T17:57:00Z">
        <w:r w:rsidR="00B177CA" w:rsidDel="00C74798">
          <w:rPr>
            <w:rFonts w:cs="B Nazanin" w:hint="cs"/>
            <w:sz w:val="28"/>
            <w:szCs w:val="28"/>
            <w:rtl/>
            <w:lang w:bidi="fa-IR"/>
          </w:rPr>
          <w:delText xml:space="preserve">فازی </w:delText>
        </w:r>
      </w:del>
      <w:r w:rsidR="00B177CA">
        <w:rPr>
          <w:rFonts w:cs="B Nazanin" w:hint="cs"/>
          <w:sz w:val="28"/>
          <w:szCs w:val="28"/>
          <w:rtl/>
          <w:lang w:bidi="fa-IR"/>
        </w:rPr>
        <w:t xml:space="preserve">کنترل شد. مشاهده کردیم در صورت استفاده از کنترل کننده </w:t>
      </w:r>
      <w:r w:rsidR="00B177CA">
        <w:rPr>
          <w:rFonts w:cs="B Nazanin"/>
          <w:sz w:val="28"/>
          <w:szCs w:val="28"/>
          <w:lang w:bidi="fa-IR"/>
        </w:rPr>
        <w:t>PD</w:t>
      </w:r>
      <w:r w:rsidR="00B177CA">
        <w:rPr>
          <w:rFonts w:cs="B Nazanin" w:hint="cs"/>
          <w:sz w:val="28"/>
          <w:szCs w:val="28"/>
          <w:rtl/>
          <w:lang w:bidi="fa-IR"/>
        </w:rPr>
        <w:t xml:space="preserve"> فازی برای زاویه‌ها عملکرد بهتری حاصل‌میشود. برای کنترل ارتفاع نیز مشاهده‌کردیم که کنترل‌کننده فازی به دلیل تنظیم ضرایب در هرلحظه عملکرد بهتری دارد.</w:t>
      </w:r>
    </w:p>
    <w:p w14:paraId="6A73388D" w14:textId="2124B532" w:rsidR="00CC2B7D" w:rsidRDefault="00491963" w:rsidP="00EF0908">
      <w:pPr>
        <w:tabs>
          <w:tab w:val="left" w:pos="4080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        </w:t>
      </w:r>
      <w:r w:rsidR="002E40F0">
        <w:rPr>
          <w:rFonts w:cs="B Nazanin" w:hint="cs"/>
          <w:sz w:val="28"/>
          <w:szCs w:val="28"/>
          <w:rtl/>
          <w:lang w:bidi="fa-IR"/>
        </w:rPr>
        <w:t>چهارپره ساخته</w:t>
      </w:r>
      <w:r w:rsidR="002625B0">
        <w:rPr>
          <w:rFonts w:cs="B Nazanin" w:hint="eastAsia"/>
          <w:sz w:val="28"/>
          <w:szCs w:val="28"/>
          <w:rtl/>
          <w:lang w:bidi="fa-IR"/>
        </w:rPr>
        <w:t>‌</w:t>
      </w:r>
      <w:r w:rsidR="002E40F0">
        <w:rPr>
          <w:rFonts w:cs="B Nazanin" w:hint="cs"/>
          <w:sz w:val="28"/>
          <w:szCs w:val="28"/>
          <w:rtl/>
          <w:lang w:bidi="fa-IR"/>
        </w:rPr>
        <w:t xml:space="preserve">شده </w:t>
      </w:r>
      <w:r>
        <w:rPr>
          <w:rFonts w:cs="B Nazanin" w:hint="cs"/>
          <w:sz w:val="28"/>
          <w:szCs w:val="28"/>
          <w:rtl/>
          <w:lang w:bidi="fa-IR"/>
        </w:rPr>
        <w:t>در عمل پرواز موفقی داشت. در راستای بهبود ربات ساخته</w:t>
      </w:r>
      <w:r>
        <w:rPr>
          <w:rFonts w:cs="B Nazanin" w:hint="eastAsia"/>
          <w:sz w:val="28"/>
          <w:szCs w:val="28"/>
          <w:rtl/>
          <w:lang w:bidi="fa-IR"/>
        </w:rPr>
        <w:t>‌</w:t>
      </w:r>
      <w:r>
        <w:rPr>
          <w:rFonts w:cs="B Nazanin" w:hint="cs"/>
          <w:sz w:val="28"/>
          <w:szCs w:val="28"/>
          <w:rtl/>
          <w:lang w:bidi="fa-IR"/>
        </w:rPr>
        <w:t>شده، پیشنهادات زیر مطرح می‌شوند.</w:t>
      </w:r>
    </w:p>
    <w:p w14:paraId="5538998D" w14:textId="5CEEF23F" w:rsidR="00481609" w:rsidRDefault="00481609" w:rsidP="00EF0908">
      <w:pPr>
        <w:tabs>
          <w:tab w:val="left" w:pos="4080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        باتوجه به اینکه پارامترهای سیستم (مثل ولتاژ باتری که اثر قابل</w:t>
      </w:r>
      <w:r>
        <w:rPr>
          <w:rFonts w:cs="B Nazanin" w:hint="eastAsia"/>
          <w:sz w:val="28"/>
          <w:szCs w:val="28"/>
          <w:rtl/>
          <w:lang w:bidi="fa-IR"/>
        </w:rPr>
        <w:t>‌</w:t>
      </w:r>
      <w:r>
        <w:rPr>
          <w:rFonts w:cs="B Nazanin" w:hint="cs"/>
          <w:sz w:val="28"/>
          <w:szCs w:val="28"/>
          <w:rtl/>
          <w:lang w:bidi="fa-IR"/>
        </w:rPr>
        <w:t>توجهی روی پاسخ موتورها دارد) در حین پرواز تغییر می‌کند، پیشنهاد می‌شود که برای کنترل این ربات از‌کنترل‌کننده‌های تطبیقی استفاده‌شود.</w:t>
      </w:r>
    </w:p>
    <w:p w14:paraId="55D04057" w14:textId="442C104A" w:rsidR="00481609" w:rsidRDefault="00481609" w:rsidP="00EF0908">
      <w:pPr>
        <w:tabs>
          <w:tab w:val="left" w:pos="4080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        در نظریات تئوری ممکن است از برخی از عوامل صرف‌نظرشده‌باشد که در عمل قابل چشم‌چوشی نباشد، بنابراین بهتراست باتوجه به واقعیت روابطی که از آن‌ها </w:t>
      </w:r>
      <w:r w:rsidR="00205FE0">
        <w:rPr>
          <w:rFonts w:cs="B Nazanin" w:hint="cs"/>
          <w:sz w:val="28"/>
          <w:szCs w:val="28"/>
          <w:rtl/>
          <w:lang w:bidi="fa-IR"/>
        </w:rPr>
        <w:t>نظریه‌ها به‌دست‌آمده را اصلاح</w:t>
      </w:r>
      <w:r w:rsidR="00205FE0">
        <w:rPr>
          <w:rFonts w:cs="B Nazanin" w:hint="eastAsia"/>
          <w:sz w:val="28"/>
          <w:szCs w:val="28"/>
          <w:rtl/>
          <w:lang w:bidi="fa-IR"/>
        </w:rPr>
        <w:t>‌</w:t>
      </w:r>
      <w:r w:rsidR="00205FE0">
        <w:rPr>
          <w:rFonts w:cs="B Nazanin" w:hint="cs"/>
          <w:sz w:val="28"/>
          <w:szCs w:val="28"/>
          <w:rtl/>
          <w:lang w:bidi="fa-IR"/>
        </w:rPr>
        <w:t>کنیم.</w:t>
      </w:r>
    </w:p>
    <w:p w14:paraId="17226D19" w14:textId="3171AAF2" w:rsidR="00205FE0" w:rsidRDefault="00205FE0" w:rsidP="00EF0908">
      <w:pPr>
        <w:tabs>
          <w:tab w:val="left" w:pos="4080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        برای پرواز چهارپره کالیبراسیون دقیق سنسوراینرسی نیاز</w:t>
      </w:r>
      <w:r w:rsidR="00E22653">
        <w:rPr>
          <w:rFonts w:cs="B Nazanin" w:hint="cs"/>
          <w:sz w:val="28"/>
          <w:szCs w:val="28"/>
          <w:rtl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>است بنابراین پیشنهاد می‌شود که با میز سه</w:t>
      </w:r>
      <w:r>
        <w:rPr>
          <w:rFonts w:cs="B Nazanin" w:hint="eastAsia"/>
          <w:sz w:val="28"/>
          <w:szCs w:val="28"/>
          <w:rtl/>
          <w:lang w:bidi="fa-IR"/>
        </w:rPr>
        <w:t>‌</w:t>
      </w:r>
      <w:r>
        <w:rPr>
          <w:rFonts w:cs="B Nazanin" w:hint="cs"/>
          <w:sz w:val="28"/>
          <w:szCs w:val="28"/>
          <w:rtl/>
          <w:lang w:bidi="fa-IR"/>
        </w:rPr>
        <w:t xml:space="preserve"> درجه آزادی سنسورها به‌طور دقیق کالیبره</w:t>
      </w:r>
      <w:r w:rsidR="00170316">
        <w:rPr>
          <w:rFonts w:cs="B Nazanin" w:hint="eastAsia"/>
          <w:sz w:val="28"/>
          <w:szCs w:val="28"/>
          <w:rtl/>
          <w:lang w:bidi="fa-IR"/>
        </w:rPr>
        <w:t>‌</w:t>
      </w:r>
      <w:r>
        <w:rPr>
          <w:rFonts w:cs="B Nazanin" w:hint="cs"/>
          <w:sz w:val="28"/>
          <w:szCs w:val="28"/>
          <w:rtl/>
          <w:lang w:bidi="fa-IR"/>
        </w:rPr>
        <w:t>شوند یا اینکه از سنسورهای ‌کنترل ‌وضعیت بهتری برای کنترل چهارپره استفاده‌شود.</w:t>
      </w:r>
    </w:p>
    <w:p w14:paraId="78284A59" w14:textId="70B7E539" w:rsidR="00205FE0" w:rsidRDefault="00205FE0" w:rsidP="00EF0908">
      <w:pPr>
        <w:tabs>
          <w:tab w:val="left" w:pos="4080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        اثر پره درتولید نیرو پیشران بسیار </w:t>
      </w:r>
      <w:r w:rsidR="00E75AEF">
        <w:rPr>
          <w:rFonts w:cs="B Nazanin" w:hint="cs"/>
          <w:sz w:val="28"/>
          <w:szCs w:val="28"/>
          <w:rtl/>
          <w:lang w:bidi="fa-IR"/>
        </w:rPr>
        <w:t>مؤثراست. پیشنهاد می‌شود که پره‌های متفاوت آزمایش</w:t>
      </w:r>
      <w:r w:rsidR="00E75AEF">
        <w:rPr>
          <w:rFonts w:cs="B Nazanin" w:hint="eastAsia"/>
          <w:sz w:val="28"/>
          <w:szCs w:val="28"/>
          <w:rtl/>
          <w:lang w:bidi="fa-IR"/>
        </w:rPr>
        <w:t>‌</w:t>
      </w:r>
      <w:r w:rsidR="00E75AEF">
        <w:rPr>
          <w:rFonts w:cs="B Nazanin" w:hint="cs"/>
          <w:sz w:val="28"/>
          <w:szCs w:val="28"/>
          <w:rtl/>
          <w:lang w:bidi="fa-IR"/>
        </w:rPr>
        <w:t>شده و بهینه‌ترین پره انتخاب‌شود.</w:t>
      </w:r>
    </w:p>
    <w:p w14:paraId="073CB40C" w14:textId="12265BE7" w:rsidR="00E75AEF" w:rsidRPr="00E75AEF" w:rsidRDefault="00E75AEF" w:rsidP="00EF0908">
      <w:pPr>
        <w:tabs>
          <w:tab w:val="left" w:pos="4080"/>
        </w:tabs>
        <w:bidi/>
        <w:spacing w:line="276" w:lineRule="auto"/>
        <w:jc w:val="lowKashida"/>
        <w:rPr>
          <w:rFonts w:cs="Arial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        </w:t>
      </w:r>
    </w:p>
    <w:p w14:paraId="54E90929" w14:textId="28A586D6" w:rsidR="002466B9" w:rsidRDefault="00491963" w:rsidP="00EF0908">
      <w:pPr>
        <w:tabs>
          <w:tab w:val="left" w:pos="4080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 </w:t>
      </w:r>
    </w:p>
    <w:p w14:paraId="71327B3C" w14:textId="38AE8F2E" w:rsidR="00CD6115" w:rsidRDefault="00CD6115" w:rsidP="00CD6115">
      <w:pPr>
        <w:tabs>
          <w:tab w:val="left" w:pos="4080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1BB79E39" w14:textId="6E3DA142" w:rsidR="00CD6115" w:rsidRDefault="00CD6115" w:rsidP="00CD6115">
      <w:pPr>
        <w:tabs>
          <w:tab w:val="left" w:pos="4080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4D6055CA" w14:textId="03C8071F" w:rsidR="00CD6115" w:rsidRDefault="00CD6115" w:rsidP="00CD6115">
      <w:pPr>
        <w:tabs>
          <w:tab w:val="left" w:pos="4080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2BC5D07C" w14:textId="5EDBDC91" w:rsidR="00CD6115" w:rsidRDefault="00CD6115" w:rsidP="00CD6115">
      <w:pPr>
        <w:tabs>
          <w:tab w:val="left" w:pos="4080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33A9975E" w14:textId="0C20D22F" w:rsidR="00CD6115" w:rsidRDefault="00CD6115" w:rsidP="00CD6115">
      <w:pPr>
        <w:tabs>
          <w:tab w:val="left" w:pos="4080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622C112A" w14:textId="4F9B6C05" w:rsidR="00CD6115" w:rsidRDefault="00CD6115" w:rsidP="00CD6115">
      <w:pPr>
        <w:tabs>
          <w:tab w:val="left" w:pos="4080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188BEE03" w14:textId="4B3695AC" w:rsidR="00CD6115" w:rsidRDefault="00CD6115" w:rsidP="00CD6115">
      <w:pPr>
        <w:tabs>
          <w:tab w:val="left" w:pos="4080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0818C440" w14:textId="392D79C8" w:rsidR="00CD6115" w:rsidRDefault="00CD6115" w:rsidP="00CD6115">
      <w:pPr>
        <w:tabs>
          <w:tab w:val="left" w:pos="4080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20A5BFC8" w14:textId="11BB1222" w:rsidR="00CD6115" w:rsidRDefault="00CD6115" w:rsidP="00CD6115">
      <w:pPr>
        <w:tabs>
          <w:tab w:val="left" w:pos="4080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50B357DA" w14:textId="0B3E1433" w:rsidR="00CD6115" w:rsidRDefault="00CD6115" w:rsidP="00CD6115">
      <w:pPr>
        <w:tabs>
          <w:tab w:val="left" w:pos="4080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67999F5F" w14:textId="0B83FE38" w:rsidR="00CD6115" w:rsidRDefault="00CD6115" w:rsidP="00CD6115">
      <w:pPr>
        <w:tabs>
          <w:tab w:val="left" w:pos="4080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61BC63BD" w14:textId="134B28BF" w:rsidR="00CD6115" w:rsidRDefault="00CD6115" w:rsidP="00CD6115">
      <w:pPr>
        <w:tabs>
          <w:tab w:val="left" w:pos="4080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4566EE1E" w14:textId="18C9E0B9" w:rsidR="00CD6115" w:rsidRDefault="00CD6115" w:rsidP="00CD6115">
      <w:pPr>
        <w:tabs>
          <w:tab w:val="left" w:pos="4080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13BEDB4C" w14:textId="1BEFAE08" w:rsidR="00CD6115" w:rsidRDefault="00CD6115" w:rsidP="00CD6115">
      <w:pPr>
        <w:tabs>
          <w:tab w:val="left" w:pos="4080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54F41DF4" w14:textId="342E0A8F" w:rsidR="00CD6115" w:rsidRDefault="00CD6115" w:rsidP="00CD6115">
      <w:pPr>
        <w:tabs>
          <w:tab w:val="left" w:pos="4080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6557DF85" w14:textId="7726EDC5" w:rsidR="00CD6115" w:rsidRDefault="00CD6115" w:rsidP="00CD6115">
      <w:pPr>
        <w:tabs>
          <w:tab w:val="left" w:pos="4080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2B7C9375" w14:textId="6531B0C4" w:rsidR="00CD6115" w:rsidRDefault="00CD6115" w:rsidP="00CD6115">
      <w:pPr>
        <w:tabs>
          <w:tab w:val="left" w:pos="4080"/>
        </w:tabs>
        <w:bidi/>
        <w:spacing w:line="276" w:lineRule="auto"/>
        <w:jc w:val="lowKashida"/>
        <w:rPr>
          <w:rFonts w:cs="B Nazanin"/>
          <w:sz w:val="28"/>
          <w:szCs w:val="28"/>
          <w:rtl/>
          <w:lang w:bidi="fa-IR"/>
        </w:rPr>
      </w:pPr>
    </w:p>
    <w:p w14:paraId="3E57310F" w14:textId="1C124AD9" w:rsidR="00CD6115" w:rsidRDefault="00CD6115" w:rsidP="00CD6115">
      <w:pPr>
        <w:tabs>
          <w:tab w:val="left" w:pos="4080"/>
        </w:tabs>
        <w:bidi/>
        <w:spacing w:line="276" w:lineRule="auto"/>
        <w:jc w:val="center"/>
        <w:rPr>
          <w:rFonts w:cs="B Nazanin"/>
          <w:b/>
          <w:bCs/>
          <w:sz w:val="56"/>
          <w:szCs w:val="56"/>
          <w:rtl/>
          <w:lang w:bidi="fa-IR"/>
        </w:rPr>
      </w:pPr>
      <w:r w:rsidRPr="00CD6115">
        <w:rPr>
          <w:rFonts w:cs="B Nazanin" w:hint="cs"/>
          <w:b/>
          <w:bCs/>
          <w:sz w:val="56"/>
          <w:szCs w:val="56"/>
          <w:rtl/>
          <w:lang w:bidi="fa-IR"/>
        </w:rPr>
        <w:t>مراجع</w:t>
      </w:r>
    </w:p>
    <w:p w14:paraId="04CE3716" w14:textId="7623E8B5" w:rsidR="00CD6115" w:rsidRDefault="00CD6115" w:rsidP="00CD6115">
      <w:pPr>
        <w:tabs>
          <w:tab w:val="left" w:pos="4080"/>
        </w:tabs>
        <w:bidi/>
        <w:spacing w:line="276" w:lineRule="auto"/>
        <w:jc w:val="center"/>
        <w:rPr>
          <w:rFonts w:cs="B Nazanin"/>
          <w:b/>
          <w:bCs/>
          <w:sz w:val="56"/>
          <w:szCs w:val="56"/>
          <w:rtl/>
          <w:lang w:bidi="fa-IR"/>
        </w:rPr>
      </w:pPr>
    </w:p>
    <w:p w14:paraId="5AA35DEA" w14:textId="4856C515" w:rsidR="00CD6115" w:rsidRDefault="00CD6115" w:rsidP="00CD6115">
      <w:pPr>
        <w:tabs>
          <w:tab w:val="left" w:pos="4080"/>
        </w:tabs>
        <w:bidi/>
        <w:spacing w:line="276" w:lineRule="auto"/>
        <w:jc w:val="center"/>
        <w:rPr>
          <w:rFonts w:cs="B Nazanin"/>
          <w:b/>
          <w:bCs/>
          <w:sz w:val="56"/>
          <w:szCs w:val="56"/>
          <w:rtl/>
          <w:lang w:bidi="fa-IR"/>
        </w:rPr>
      </w:pPr>
    </w:p>
    <w:p w14:paraId="43D37FC2" w14:textId="00A729B4" w:rsidR="00CD6115" w:rsidRDefault="00CD6115" w:rsidP="00CD6115">
      <w:pPr>
        <w:tabs>
          <w:tab w:val="left" w:pos="4080"/>
        </w:tabs>
        <w:bidi/>
        <w:spacing w:line="276" w:lineRule="auto"/>
        <w:jc w:val="center"/>
        <w:rPr>
          <w:rFonts w:cs="B Nazanin"/>
          <w:b/>
          <w:bCs/>
          <w:sz w:val="56"/>
          <w:szCs w:val="56"/>
          <w:rtl/>
          <w:lang w:bidi="fa-IR"/>
        </w:rPr>
      </w:pPr>
    </w:p>
    <w:p w14:paraId="27F78AAD" w14:textId="77777777" w:rsidR="0028077D" w:rsidRPr="0028077D" w:rsidRDefault="0028077D" w:rsidP="0028077D">
      <w:pPr>
        <w:tabs>
          <w:tab w:val="left" w:pos="4080"/>
        </w:tabs>
        <w:bidi/>
        <w:spacing w:line="276" w:lineRule="auto"/>
        <w:jc w:val="right"/>
        <w:rPr>
          <w:rFonts w:cs="B Nazanin"/>
          <w:b/>
          <w:bCs/>
          <w:sz w:val="28"/>
          <w:szCs w:val="28"/>
          <w:rtl/>
          <w:lang w:bidi="fa-IR"/>
        </w:rPr>
      </w:pPr>
    </w:p>
    <w:p w14:paraId="28224186" w14:textId="0714F6C5" w:rsidR="00CD6115" w:rsidRPr="002110C2" w:rsidRDefault="0028077D" w:rsidP="00377FAF">
      <w:pPr>
        <w:tabs>
          <w:tab w:val="left" w:pos="4080"/>
        </w:tabs>
        <w:spacing w:line="276" w:lineRule="auto"/>
        <w:rPr>
          <w:rFonts w:asciiTheme="majorBidi" w:hAnsiTheme="majorBidi" w:cstheme="majorBidi"/>
          <w:sz w:val="24"/>
          <w:szCs w:val="24"/>
          <w:lang w:bidi="fa-IR"/>
        </w:rPr>
      </w:pPr>
      <w:r w:rsidRPr="002110C2">
        <w:rPr>
          <w:rFonts w:asciiTheme="majorBidi" w:hAnsiTheme="majorBidi" w:cstheme="majorBidi"/>
          <w:sz w:val="24"/>
          <w:szCs w:val="24"/>
          <w:lang w:bidi="fa-IR"/>
        </w:rPr>
        <w:t>[1]</w:t>
      </w:r>
      <w:r w:rsidRPr="002110C2">
        <w:rPr>
          <w:sz w:val="24"/>
          <w:szCs w:val="24"/>
        </w:rPr>
        <w:t xml:space="preserve"> </w:t>
      </w:r>
      <w:r w:rsidRPr="00377FAF">
        <w:rPr>
          <w:rFonts w:asciiTheme="majorBidi" w:hAnsiTheme="majorBidi" w:cstheme="majorBidi"/>
          <w:sz w:val="24"/>
          <w:szCs w:val="24"/>
          <w:lang w:bidi="fa-IR"/>
        </w:rPr>
        <w:t>https://www.charkhdande.com/what-is-a-quadcopter</w:t>
      </w:r>
      <w:r w:rsidR="00377FAF">
        <w:rPr>
          <w:rFonts w:asciiTheme="majorBidi" w:hAnsiTheme="majorBidi" w:cstheme="majorBidi"/>
          <w:sz w:val="24"/>
          <w:szCs w:val="24"/>
          <w:lang w:bidi="fa-IR"/>
        </w:rPr>
        <w:t>, 2022.</w:t>
      </w:r>
    </w:p>
    <w:p w14:paraId="2213D7ED" w14:textId="52FA9822" w:rsidR="0028077D" w:rsidRPr="002110C2" w:rsidRDefault="0028077D" w:rsidP="00115EE2">
      <w:pPr>
        <w:tabs>
          <w:tab w:val="left" w:pos="4080"/>
        </w:tabs>
        <w:bidi/>
        <w:spacing w:line="276" w:lineRule="auto"/>
        <w:jc w:val="right"/>
        <w:rPr>
          <w:rFonts w:asciiTheme="majorBidi" w:hAnsiTheme="majorBidi" w:cstheme="majorBidi"/>
          <w:sz w:val="24"/>
          <w:szCs w:val="24"/>
          <w:lang w:bidi="fa-IR"/>
        </w:rPr>
      </w:pPr>
      <w:r w:rsidRPr="002110C2">
        <w:rPr>
          <w:rFonts w:asciiTheme="majorBidi" w:hAnsiTheme="majorBidi" w:cstheme="majorBidi"/>
          <w:sz w:val="24"/>
          <w:szCs w:val="24"/>
          <w:lang w:bidi="fa-IR"/>
        </w:rPr>
        <w:t>[2]</w:t>
      </w:r>
      <w:r w:rsidRPr="002110C2">
        <w:rPr>
          <w:sz w:val="24"/>
          <w:szCs w:val="24"/>
        </w:rPr>
        <w:t xml:space="preserve"> </w:t>
      </w:r>
      <w:r w:rsidR="00865E68" w:rsidRPr="00377FAF">
        <w:rPr>
          <w:rFonts w:asciiTheme="majorBidi" w:hAnsiTheme="majorBidi" w:cstheme="majorBidi"/>
          <w:sz w:val="24"/>
          <w:szCs w:val="24"/>
          <w:lang w:bidi="fa-IR"/>
        </w:rPr>
        <w:t>https://www.jahanrc.com/blog/usage-drone</w:t>
      </w:r>
      <w:r w:rsidR="00377FAF">
        <w:rPr>
          <w:rFonts w:asciiTheme="majorBidi" w:hAnsiTheme="majorBidi" w:cstheme="majorBidi"/>
          <w:sz w:val="24"/>
          <w:szCs w:val="24"/>
          <w:lang w:bidi="fa-IR"/>
        </w:rPr>
        <w:t>, 2022.</w:t>
      </w:r>
    </w:p>
    <w:p w14:paraId="287F8A07" w14:textId="406CE21A" w:rsidR="00115EE2" w:rsidRPr="002110C2" w:rsidRDefault="00115EE2" w:rsidP="00377FAF">
      <w:pPr>
        <w:autoSpaceDE w:val="0"/>
        <w:autoSpaceDN w:val="0"/>
        <w:bidi/>
        <w:adjustRightInd w:val="0"/>
        <w:spacing w:after="0" w:line="240" w:lineRule="auto"/>
        <w:jc w:val="both"/>
        <w:rPr>
          <w:rFonts w:asciiTheme="majorBidi" w:hAnsiTheme="majorBidi" w:cs="B Nazanin"/>
          <w:sz w:val="28"/>
          <w:szCs w:val="28"/>
          <w:lang w:bidi="fa-IR"/>
        </w:rPr>
      </w:pPr>
      <w:r w:rsidRPr="002110C2">
        <w:rPr>
          <w:rFonts w:asciiTheme="majorBidi" w:hAnsiTheme="majorBidi" w:cs="B Nazanin"/>
          <w:sz w:val="28"/>
          <w:szCs w:val="28"/>
          <w:lang w:bidi="fa-IR"/>
        </w:rPr>
        <w:t>]</w:t>
      </w:r>
      <w:r w:rsidRPr="002110C2">
        <w:rPr>
          <w:rFonts w:asciiTheme="majorBidi" w:hAnsiTheme="majorBidi" w:cs="B Nazanin" w:hint="cs"/>
          <w:sz w:val="28"/>
          <w:szCs w:val="28"/>
          <w:rtl/>
          <w:lang w:bidi="fa-IR"/>
        </w:rPr>
        <w:t>3</w:t>
      </w:r>
      <w:r w:rsidRPr="002110C2">
        <w:rPr>
          <w:rFonts w:asciiTheme="majorBidi" w:hAnsiTheme="majorBidi" w:cs="B Nazanin"/>
          <w:sz w:val="28"/>
          <w:szCs w:val="28"/>
          <w:lang w:bidi="fa-IR"/>
        </w:rPr>
        <w:t>[</w:t>
      </w:r>
      <w:r w:rsidRPr="002110C2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م.کیا،« طراحی، </w:t>
      </w:r>
      <w:del w:id="911" w:author="MF" w:date="2022-02-26T17:59:00Z">
        <w:r w:rsidRPr="002110C2" w:rsidDel="00377FAF">
          <w:rPr>
            <w:rFonts w:asciiTheme="majorBidi" w:hAnsiTheme="majorBidi" w:cs="B Nazanin" w:hint="cs"/>
            <w:sz w:val="28"/>
            <w:szCs w:val="28"/>
            <w:rtl/>
            <w:lang w:bidi="fa-IR"/>
          </w:rPr>
          <w:delText xml:space="preserve">شبیه </w:delText>
        </w:r>
      </w:del>
      <w:ins w:id="912" w:author="MF" w:date="2022-02-26T17:59:00Z">
        <w:r w:rsidR="00377FAF" w:rsidRPr="002110C2">
          <w:rPr>
            <w:rFonts w:asciiTheme="majorBidi" w:hAnsiTheme="majorBidi" w:cs="B Nazanin" w:hint="cs"/>
            <w:sz w:val="28"/>
            <w:szCs w:val="28"/>
            <w:rtl/>
            <w:lang w:bidi="fa-IR"/>
          </w:rPr>
          <w:t>شبیه</w:t>
        </w:r>
        <w:r w:rsidR="00377FAF">
          <w:rPr>
            <w:rFonts w:asciiTheme="majorBidi" w:hAnsiTheme="majorBidi" w:cs="B Nazanin" w:hint="cs"/>
            <w:sz w:val="28"/>
            <w:szCs w:val="28"/>
            <w:rtl/>
            <w:lang w:bidi="fa-IR"/>
          </w:rPr>
          <w:t>‌</w:t>
        </w:r>
      </w:ins>
      <w:r w:rsidRPr="002110C2">
        <w:rPr>
          <w:rFonts w:asciiTheme="majorBidi" w:hAnsiTheme="majorBidi" w:cs="B Nazanin" w:hint="cs"/>
          <w:sz w:val="28"/>
          <w:szCs w:val="28"/>
          <w:rtl/>
          <w:lang w:bidi="fa-IR"/>
        </w:rPr>
        <w:t>سازی و ساخت ربات پرنده کوادکوپتر»، پایان‌نامه کارشناسی، دانشگاه علم و صنعت ایران، دانشکده مهندسی برق،</w:t>
      </w:r>
      <w:r w:rsidR="00377FAF">
        <w:rPr>
          <w:rFonts w:asciiTheme="majorBidi" w:hAnsiTheme="majorBidi" w:cs="B Nazanin"/>
          <w:sz w:val="28"/>
          <w:szCs w:val="28"/>
          <w:lang w:bidi="fa-IR"/>
        </w:rPr>
        <w:t xml:space="preserve"> </w:t>
      </w:r>
      <w:r w:rsidRPr="002110C2">
        <w:rPr>
          <w:rFonts w:asciiTheme="majorBidi" w:hAnsiTheme="majorBidi" w:cs="B Nazanin" w:hint="cs"/>
          <w:sz w:val="28"/>
          <w:szCs w:val="28"/>
          <w:rtl/>
          <w:lang w:bidi="fa-IR"/>
        </w:rPr>
        <w:t>تهران، ایران،</w:t>
      </w:r>
      <w:r w:rsidR="00377FAF">
        <w:rPr>
          <w:rFonts w:asciiTheme="majorBidi" w:hAnsiTheme="majorBidi" w:cs="B Nazanin"/>
          <w:sz w:val="28"/>
          <w:szCs w:val="28"/>
          <w:lang w:bidi="fa-IR"/>
        </w:rPr>
        <w:t xml:space="preserve"> </w:t>
      </w:r>
      <w:r w:rsidRPr="002110C2">
        <w:rPr>
          <w:rFonts w:asciiTheme="majorBidi" w:hAnsiTheme="majorBidi" w:cs="B Nazanin" w:hint="cs"/>
          <w:sz w:val="28"/>
          <w:szCs w:val="28"/>
          <w:rtl/>
          <w:lang w:bidi="fa-IR"/>
        </w:rPr>
        <w:t>1391.</w:t>
      </w:r>
    </w:p>
    <w:p w14:paraId="304C1BB8" w14:textId="5AAB6BF9" w:rsidR="00865E68" w:rsidRDefault="00865E68" w:rsidP="002110C2">
      <w:pPr>
        <w:tabs>
          <w:tab w:val="left" w:pos="4080"/>
        </w:tabs>
        <w:bidi/>
        <w:spacing w:line="276" w:lineRule="auto"/>
        <w:jc w:val="right"/>
        <w:rPr>
          <w:rFonts w:asciiTheme="majorBidi" w:hAnsiTheme="majorBidi" w:cstheme="majorBidi"/>
          <w:sz w:val="24"/>
          <w:szCs w:val="24"/>
          <w:lang w:bidi="fa-IR"/>
        </w:rPr>
      </w:pPr>
      <w:r>
        <w:rPr>
          <w:rFonts w:asciiTheme="majorBidi" w:hAnsiTheme="majorBidi" w:cstheme="majorBidi"/>
          <w:sz w:val="28"/>
          <w:szCs w:val="28"/>
          <w:lang w:bidi="fa-IR"/>
        </w:rPr>
        <w:t>[</w:t>
      </w:r>
      <w:r w:rsidR="002110C2">
        <w:rPr>
          <w:rFonts w:asciiTheme="majorBidi" w:hAnsiTheme="majorBidi" w:cstheme="majorBidi"/>
          <w:sz w:val="28"/>
          <w:szCs w:val="28"/>
          <w:lang w:bidi="fa-IR"/>
        </w:rPr>
        <w:t>4]</w:t>
      </w:r>
      <w:r w:rsidR="002110C2" w:rsidRPr="002110C2">
        <w:rPr>
          <w:rFonts w:asciiTheme="majorBidi" w:hAnsiTheme="majorBidi" w:cstheme="majorBidi"/>
          <w:sz w:val="24"/>
          <w:szCs w:val="24"/>
          <w:lang w:bidi="fa-IR"/>
        </w:rPr>
        <w:t xml:space="preserve"> https://www.modeliran.com/products</w:t>
      </w:r>
      <w:r w:rsidR="00141B16">
        <w:rPr>
          <w:rFonts w:asciiTheme="majorBidi" w:hAnsiTheme="majorBidi" w:cstheme="majorBidi"/>
          <w:sz w:val="24"/>
          <w:szCs w:val="24"/>
          <w:lang w:bidi="fa-IR"/>
        </w:rPr>
        <w:t>, 2022.</w:t>
      </w:r>
    </w:p>
    <w:p w14:paraId="52F9BD3D" w14:textId="434990FF" w:rsidR="002110C2" w:rsidRPr="002110C2" w:rsidRDefault="00115EE2" w:rsidP="00315F4D">
      <w:pPr>
        <w:autoSpaceDE w:val="0"/>
        <w:autoSpaceDN w:val="0"/>
        <w:bidi/>
        <w:adjustRightInd w:val="0"/>
        <w:spacing w:after="0" w:line="240" w:lineRule="auto"/>
        <w:jc w:val="both"/>
        <w:rPr>
          <w:rFonts w:asciiTheme="majorBidi" w:hAnsiTheme="majorBidi" w:cs="B Nazanin"/>
          <w:sz w:val="28"/>
          <w:szCs w:val="28"/>
          <w:rtl/>
          <w:lang w:bidi="fa-IR"/>
        </w:rPr>
      </w:pPr>
      <w:commentRangeStart w:id="913"/>
      <w:r w:rsidRPr="002110C2">
        <w:rPr>
          <w:rFonts w:asciiTheme="majorBidi" w:hAnsiTheme="majorBidi" w:cs="B Nazanin"/>
          <w:sz w:val="28"/>
          <w:szCs w:val="28"/>
          <w:lang w:bidi="fa-IR"/>
        </w:rPr>
        <w:t>]</w:t>
      </w:r>
      <w:r w:rsidRPr="002110C2">
        <w:rPr>
          <w:rFonts w:asciiTheme="majorBidi" w:hAnsiTheme="majorBidi" w:cs="B Nazanin" w:hint="cs"/>
          <w:sz w:val="28"/>
          <w:szCs w:val="28"/>
          <w:rtl/>
          <w:lang w:bidi="fa-IR"/>
        </w:rPr>
        <w:t>5</w:t>
      </w:r>
      <w:r w:rsidRPr="002110C2">
        <w:rPr>
          <w:rFonts w:asciiTheme="majorBidi" w:hAnsiTheme="majorBidi" w:cs="B Nazanin"/>
          <w:sz w:val="28"/>
          <w:szCs w:val="28"/>
          <w:lang w:bidi="fa-IR"/>
        </w:rPr>
        <w:t>[</w:t>
      </w:r>
      <w:r w:rsidRPr="002110C2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ش.</w:t>
      </w:r>
      <w:r w:rsidR="00141B16">
        <w:rPr>
          <w:rFonts w:asciiTheme="majorBidi" w:hAnsiTheme="majorBidi" w:cs="B Nazanin"/>
          <w:sz w:val="28"/>
          <w:szCs w:val="28"/>
          <w:lang w:bidi="fa-IR"/>
        </w:rPr>
        <w:t xml:space="preserve"> </w:t>
      </w:r>
      <w:r w:rsidRPr="002110C2">
        <w:rPr>
          <w:rFonts w:asciiTheme="majorBidi" w:hAnsiTheme="majorBidi" w:cs="B Nazanin" w:hint="cs"/>
          <w:sz w:val="28"/>
          <w:szCs w:val="28"/>
          <w:rtl/>
          <w:lang w:bidi="fa-IR"/>
        </w:rPr>
        <w:t>فرمهینی فراهانی،«طراحی،ساخت وکنترل تصویر مبنای ربات متحرک چرخداردر عبور از</w:t>
      </w:r>
      <w:r w:rsidRPr="002110C2">
        <w:rPr>
          <w:rFonts w:asciiTheme="majorBidi" w:hAnsiTheme="majorBidi" w:cs="B Nazanin"/>
          <w:sz w:val="28"/>
          <w:szCs w:val="28"/>
          <w:lang w:bidi="fa-IR"/>
        </w:rPr>
        <w:t xml:space="preserve"> </w:t>
      </w:r>
      <w:r w:rsidRPr="002110C2">
        <w:rPr>
          <w:rFonts w:asciiTheme="majorBidi" w:hAnsiTheme="majorBidi" w:cs="B Nazanin" w:hint="cs"/>
          <w:sz w:val="28"/>
          <w:szCs w:val="28"/>
          <w:rtl/>
          <w:lang w:bidi="fa-IR"/>
        </w:rPr>
        <w:t>موانع»،</w:t>
      </w:r>
      <w:r w:rsidR="00315F4D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</w:t>
      </w:r>
      <w:del w:id="914" w:author="MF" w:date="2022-02-26T18:01:00Z">
        <w:r w:rsidRPr="002110C2" w:rsidDel="00315F4D">
          <w:rPr>
            <w:rFonts w:asciiTheme="majorBidi" w:hAnsiTheme="majorBidi" w:cs="B Nazanin" w:hint="cs"/>
            <w:sz w:val="28"/>
            <w:szCs w:val="28"/>
            <w:rtl/>
            <w:lang w:bidi="fa-IR"/>
          </w:rPr>
          <w:delText xml:space="preserve">پایان‌نامه </w:delText>
        </w:r>
      </w:del>
      <w:ins w:id="915" w:author="MF" w:date="2022-02-26T18:01:00Z">
        <w:r w:rsidR="00315F4D">
          <w:rPr>
            <w:rFonts w:asciiTheme="majorBidi" w:hAnsiTheme="majorBidi" w:cs="B Nazanin" w:hint="cs"/>
            <w:sz w:val="28"/>
            <w:szCs w:val="28"/>
            <w:rtl/>
            <w:lang w:bidi="fa-IR"/>
          </w:rPr>
          <w:t xml:space="preserve">پروژه </w:t>
        </w:r>
        <w:r w:rsidR="00315F4D" w:rsidRPr="002110C2">
          <w:rPr>
            <w:rFonts w:asciiTheme="majorBidi" w:hAnsiTheme="majorBidi" w:cs="B Nazanin" w:hint="cs"/>
            <w:sz w:val="28"/>
            <w:szCs w:val="28"/>
            <w:rtl/>
            <w:lang w:bidi="fa-IR"/>
          </w:rPr>
          <w:t xml:space="preserve"> </w:t>
        </w:r>
      </w:ins>
      <w:r w:rsidRPr="002110C2">
        <w:rPr>
          <w:rFonts w:asciiTheme="majorBidi" w:hAnsiTheme="majorBidi" w:cs="B Nazanin" w:hint="cs"/>
          <w:sz w:val="28"/>
          <w:szCs w:val="28"/>
          <w:rtl/>
          <w:lang w:bidi="fa-IR"/>
        </w:rPr>
        <w:t>کارشناسی، دانشگاه علم و صنعت ایران، دانشکده مهندسی برق،</w:t>
      </w:r>
      <w:r w:rsidR="00141B16">
        <w:rPr>
          <w:rFonts w:asciiTheme="majorBidi" w:hAnsiTheme="majorBidi" w:cs="B Nazanin"/>
          <w:sz w:val="28"/>
          <w:szCs w:val="28"/>
          <w:lang w:bidi="fa-IR"/>
        </w:rPr>
        <w:t xml:space="preserve"> </w:t>
      </w:r>
      <w:r w:rsidRPr="002110C2">
        <w:rPr>
          <w:rFonts w:asciiTheme="majorBidi" w:hAnsiTheme="majorBidi" w:cs="B Nazanin" w:hint="cs"/>
          <w:sz w:val="28"/>
          <w:szCs w:val="28"/>
          <w:rtl/>
          <w:lang w:bidi="fa-IR"/>
        </w:rPr>
        <w:t>تهران، ایران،</w:t>
      </w:r>
      <w:r w:rsidR="00141B16">
        <w:rPr>
          <w:rFonts w:asciiTheme="majorBidi" w:hAnsiTheme="majorBidi" w:cs="B Nazanin"/>
          <w:sz w:val="28"/>
          <w:szCs w:val="28"/>
          <w:lang w:bidi="fa-IR"/>
        </w:rPr>
        <w:t xml:space="preserve"> </w:t>
      </w:r>
      <w:r w:rsidRPr="002110C2">
        <w:rPr>
          <w:rFonts w:asciiTheme="majorBidi" w:hAnsiTheme="majorBidi" w:cs="B Nazanin" w:hint="cs"/>
          <w:sz w:val="28"/>
          <w:szCs w:val="28"/>
          <w:rtl/>
          <w:lang w:bidi="fa-IR"/>
        </w:rPr>
        <w:t>1399.</w:t>
      </w:r>
      <w:commentRangeEnd w:id="913"/>
      <w:r w:rsidR="00141B16">
        <w:rPr>
          <w:rStyle w:val="CommentReference"/>
        </w:rPr>
        <w:commentReference w:id="913"/>
      </w:r>
    </w:p>
    <w:p w14:paraId="7C61ABED" w14:textId="44D9C85F" w:rsidR="00ED3010" w:rsidRPr="002110C2" w:rsidRDefault="005F4FB8" w:rsidP="00115EE2">
      <w:pPr>
        <w:autoSpaceDE w:val="0"/>
        <w:autoSpaceDN w:val="0"/>
        <w:bidi/>
        <w:adjustRightInd w:val="0"/>
        <w:spacing w:after="0" w:line="240" w:lineRule="auto"/>
        <w:jc w:val="both"/>
        <w:rPr>
          <w:rFonts w:asciiTheme="majorBidi" w:hAnsiTheme="majorBidi" w:cs="B Nazanin"/>
          <w:sz w:val="28"/>
          <w:szCs w:val="28"/>
          <w:lang w:bidi="fa-IR"/>
        </w:rPr>
      </w:pPr>
      <w:r w:rsidRPr="002110C2">
        <w:rPr>
          <w:rFonts w:asciiTheme="majorBidi" w:hAnsiTheme="majorBidi" w:cs="B Nazanin"/>
          <w:sz w:val="28"/>
          <w:szCs w:val="28"/>
          <w:lang w:bidi="fa-IR"/>
        </w:rPr>
        <w:t>]</w:t>
      </w:r>
      <w:r w:rsidR="000500C8" w:rsidRPr="002110C2">
        <w:rPr>
          <w:rFonts w:asciiTheme="majorBidi" w:hAnsiTheme="majorBidi" w:cs="B Nazanin" w:hint="cs"/>
          <w:sz w:val="28"/>
          <w:szCs w:val="28"/>
          <w:rtl/>
          <w:lang w:bidi="fa-IR"/>
        </w:rPr>
        <w:t>6</w:t>
      </w:r>
      <w:r w:rsidR="00F638E9" w:rsidRPr="002110C2">
        <w:rPr>
          <w:rFonts w:asciiTheme="majorBidi" w:hAnsiTheme="majorBidi" w:cs="B Nazanin"/>
          <w:sz w:val="28"/>
          <w:szCs w:val="28"/>
          <w:lang w:bidi="fa-IR"/>
        </w:rPr>
        <w:t>[</w:t>
      </w:r>
      <w:r w:rsidR="00ED3010" w:rsidRPr="002110C2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</w:t>
      </w:r>
      <w:r w:rsidR="00F638E9" w:rsidRPr="002110C2">
        <w:rPr>
          <w:rFonts w:asciiTheme="majorBidi" w:hAnsiTheme="majorBidi" w:cs="B Nazanin" w:hint="cs"/>
          <w:sz w:val="28"/>
          <w:szCs w:val="28"/>
          <w:rtl/>
          <w:lang w:bidi="fa-IR"/>
        </w:rPr>
        <w:t>م.</w:t>
      </w:r>
      <w:r w:rsidR="00ED3010" w:rsidRPr="002110C2">
        <w:rPr>
          <w:rFonts w:asciiTheme="majorBidi" w:hAnsiTheme="majorBidi" w:cs="B Nazanin" w:hint="cs"/>
          <w:sz w:val="28"/>
          <w:szCs w:val="28"/>
          <w:rtl/>
          <w:lang w:bidi="fa-IR"/>
        </w:rPr>
        <w:t>محمدی،</w:t>
      </w:r>
      <w:ins w:id="916" w:author="MF" w:date="2022-02-26T18:01:00Z">
        <w:r w:rsidR="00315F4D">
          <w:rPr>
            <w:rFonts w:asciiTheme="majorBidi" w:hAnsiTheme="majorBidi" w:cs="B Nazanin" w:hint="cs"/>
            <w:sz w:val="28"/>
            <w:szCs w:val="28"/>
            <w:rtl/>
            <w:lang w:bidi="fa-IR"/>
          </w:rPr>
          <w:t xml:space="preserve"> </w:t>
        </w:r>
      </w:ins>
      <w:r w:rsidR="00ED3010" w:rsidRPr="002110C2">
        <w:rPr>
          <w:rFonts w:asciiTheme="majorBidi" w:hAnsiTheme="majorBidi" w:cs="B Nazanin" w:hint="cs"/>
          <w:sz w:val="28"/>
          <w:szCs w:val="28"/>
          <w:rtl/>
          <w:lang w:bidi="fa-IR"/>
        </w:rPr>
        <w:t>«مدلسازی، شناسایی سیستم و کنترل تطبیقی کوادروتور»، پایان</w:t>
      </w:r>
      <w:r w:rsidR="00ED3010" w:rsidRPr="002110C2">
        <w:rPr>
          <w:rFonts w:asciiTheme="majorBidi" w:hAnsiTheme="majorBidi" w:cs="B Nazanin" w:hint="eastAsia"/>
          <w:sz w:val="28"/>
          <w:szCs w:val="28"/>
          <w:rtl/>
          <w:lang w:bidi="fa-IR"/>
        </w:rPr>
        <w:t>‌</w:t>
      </w:r>
      <w:r w:rsidR="00ED3010" w:rsidRPr="002110C2">
        <w:rPr>
          <w:rFonts w:asciiTheme="majorBidi" w:hAnsiTheme="majorBidi" w:cs="B Nazanin" w:hint="cs"/>
          <w:sz w:val="28"/>
          <w:szCs w:val="28"/>
          <w:rtl/>
          <w:lang w:bidi="fa-IR"/>
        </w:rPr>
        <w:t>نامه کارشناسی ارشد، دانشگاه علم و صنعت ایران، دانشکده مهندسی برق،</w:t>
      </w:r>
      <w:ins w:id="917" w:author="MF" w:date="2022-02-26T18:02:00Z">
        <w:r w:rsidR="00315F4D">
          <w:rPr>
            <w:rFonts w:asciiTheme="majorBidi" w:hAnsiTheme="majorBidi" w:cs="B Nazanin" w:hint="cs"/>
            <w:sz w:val="28"/>
            <w:szCs w:val="28"/>
            <w:rtl/>
            <w:lang w:bidi="fa-IR"/>
          </w:rPr>
          <w:t xml:space="preserve"> </w:t>
        </w:r>
      </w:ins>
      <w:r w:rsidR="00ED3010" w:rsidRPr="002110C2">
        <w:rPr>
          <w:rFonts w:asciiTheme="majorBidi" w:hAnsiTheme="majorBidi" w:cs="B Nazanin" w:hint="cs"/>
          <w:sz w:val="28"/>
          <w:szCs w:val="28"/>
          <w:rtl/>
          <w:lang w:bidi="fa-IR"/>
        </w:rPr>
        <w:t>تهران، ایران،</w:t>
      </w:r>
      <w:ins w:id="918" w:author="MF" w:date="2022-02-26T18:02:00Z">
        <w:r w:rsidR="00315F4D">
          <w:rPr>
            <w:rFonts w:asciiTheme="majorBidi" w:hAnsiTheme="majorBidi" w:cs="B Nazanin" w:hint="cs"/>
            <w:sz w:val="28"/>
            <w:szCs w:val="28"/>
            <w:rtl/>
            <w:lang w:bidi="fa-IR"/>
          </w:rPr>
          <w:t xml:space="preserve"> </w:t>
        </w:r>
      </w:ins>
      <w:r w:rsidR="00ED3010" w:rsidRPr="002110C2">
        <w:rPr>
          <w:rFonts w:asciiTheme="majorBidi" w:hAnsiTheme="majorBidi" w:cs="B Nazanin" w:hint="cs"/>
          <w:sz w:val="28"/>
          <w:szCs w:val="28"/>
          <w:rtl/>
          <w:lang w:bidi="fa-IR"/>
        </w:rPr>
        <w:t>1390.</w:t>
      </w:r>
    </w:p>
    <w:p w14:paraId="7BE6B939" w14:textId="2BD990FD" w:rsidR="000500C8" w:rsidRPr="00315F4D" w:rsidRDefault="000500C8" w:rsidP="00315F4D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i/>
          <w:iCs/>
          <w:sz w:val="24"/>
          <w:szCs w:val="24"/>
          <w:rPrChange w:id="919" w:author="MF" w:date="2022-02-26T18:02:00Z">
            <w:rPr>
              <w:rFonts w:asciiTheme="majorBidi" w:hAnsiTheme="majorBidi" w:cstheme="majorBidi"/>
              <w:sz w:val="24"/>
              <w:szCs w:val="24"/>
            </w:rPr>
          </w:rPrChange>
        </w:rPr>
      </w:pPr>
      <w:r w:rsidRPr="000500C8">
        <w:rPr>
          <w:rFonts w:asciiTheme="majorBidi" w:hAnsiTheme="majorBidi" w:cstheme="majorBidi"/>
          <w:sz w:val="24"/>
          <w:szCs w:val="24"/>
          <w:lang w:bidi="fa-IR"/>
        </w:rPr>
        <w:t>[7]</w:t>
      </w:r>
      <w:r w:rsidRPr="000500C8">
        <w:rPr>
          <w:rFonts w:asciiTheme="majorBidi" w:hAnsiTheme="majorBidi" w:cstheme="majorBidi"/>
          <w:sz w:val="24"/>
          <w:szCs w:val="24"/>
        </w:rPr>
        <w:t xml:space="preserve"> </w:t>
      </w:r>
      <w:del w:id="920" w:author="MF" w:date="2022-02-26T18:02:00Z">
        <w:r w:rsidRPr="000500C8" w:rsidDel="00315F4D">
          <w:rPr>
            <w:rFonts w:asciiTheme="majorBidi" w:hAnsiTheme="majorBidi" w:cstheme="majorBidi"/>
            <w:sz w:val="24"/>
            <w:szCs w:val="24"/>
          </w:rPr>
          <w:delText xml:space="preserve">Karima </w:delText>
        </w:r>
      </w:del>
      <w:ins w:id="921" w:author="MF" w:date="2022-02-26T18:02:00Z">
        <w:r w:rsidR="00315F4D" w:rsidRPr="000500C8">
          <w:rPr>
            <w:rFonts w:asciiTheme="majorBidi" w:hAnsiTheme="majorBidi" w:cstheme="majorBidi"/>
            <w:sz w:val="24"/>
            <w:szCs w:val="24"/>
          </w:rPr>
          <w:t>K</w:t>
        </w:r>
        <w:r w:rsidR="00315F4D">
          <w:rPr>
            <w:rFonts w:asciiTheme="majorBidi" w:hAnsiTheme="majorBidi" w:cstheme="majorBidi"/>
            <w:sz w:val="24"/>
            <w:szCs w:val="24"/>
          </w:rPr>
          <w:t>.</w:t>
        </w:r>
        <w:r w:rsidR="00315F4D" w:rsidRPr="000500C8">
          <w:rPr>
            <w:rFonts w:asciiTheme="majorBidi" w:hAnsiTheme="majorBidi" w:cstheme="majorBidi"/>
            <w:sz w:val="24"/>
            <w:szCs w:val="24"/>
          </w:rPr>
          <w:t xml:space="preserve"> </w:t>
        </w:r>
      </w:ins>
      <w:r w:rsidRPr="000500C8">
        <w:rPr>
          <w:rFonts w:asciiTheme="majorBidi" w:hAnsiTheme="majorBidi" w:cstheme="majorBidi"/>
          <w:sz w:val="24"/>
          <w:szCs w:val="24"/>
        </w:rPr>
        <w:t xml:space="preserve">Benzaid, </w:t>
      </w:r>
      <w:del w:id="922" w:author="MF" w:date="2022-02-26T18:02:00Z">
        <w:r w:rsidRPr="000500C8" w:rsidDel="00315F4D">
          <w:rPr>
            <w:rFonts w:asciiTheme="majorBidi" w:hAnsiTheme="majorBidi" w:cstheme="majorBidi"/>
            <w:sz w:val="24"/>
            <w:szCs w:val="24"/>
          </w:rPr>
          <w:delText xml:space="preserve">Noura </w:delText>
        </w:r>
      </w:del>
      <w:ins w:id="923" w:author="MF" w:date="2022-02-26T18:02:00Z">
        <w:r w:rsidR="00315F4D" w:rsidRPr="000500C8">
          <w:rPr>
            <w:rFonts w:asciiTheme="majorBidi" w:hAnsiTheme="majorBidi" w:cstheme="majorBidi"/>
            <w:sz w:val="24"/>
            <w:szCs w:val="24"/>
          </w:rPr>
          <w:t>N</w:t>
        </w:r>
        <w:r w:rsidR="00315F4D">
          <w:rPr>
            <w:rFonts w:asciiTheme="majorBidi" w:hAnsiTheme="majorBidi" w:cstheme="majorBidi"/>
            <w:sz w:val="24"/>
            <w:szCs w:val="24"/>
          </w:rPr>
          <w:t>.</w:t>
        </w:r>
        <w:r w:rsidR="00315F4D" w:rsidRPr="000500C8">
          <w:rPr>
            <w:rFonts w:asciiTheme="majorBidi" w:hAnsiTheme="majorBidi" w:cstheme="majorBidi"/>
            <w:sz w:val="24"/>
            <w:szCs w:val="24"/>
          </w:rPr>
          <w:t xml:space="preserve"> </w:t>
        </w:r>
      </w:ins>
      <w:r w:rsidRPr="000500C8">
        <w:rPr>
          <w:rFonts w:asciiTheme="majorBidi" w:hAnsiTheme="majorBidi" w:cstheme="majorBidi"/>
          <w:sz w:val="24"/>
          <w:szCs w:val="24"/>
        </w:rPr>
        <w:t xml:space="preserve">Mansouri and </w:t>
      </w:r>
      <w:del w:id="924" w:author="MF" w:date="2022-02-26T18:02:00Z">
        <w:r w:rsidRPr="000500C8" w:rsidDel="00315F4D">
          <w:rPr>
            <w:rFonts w:asciiTheme="majorBidi" w:hAnsiTheme="majorBidi" w:cstheme="majorBidi"/>
            <w:sz w:val="24"/>
            <w:szCs w:val="24"/>
          </w:rPr>
          <w:delText xml:space="preserve">Ouiddad </w:delText>
        </w:r>
      </w:del>
      <w:ins w:id="925" w:author="MF" w:date="2022-02-26T18:02:00Z">
        <w:r w:rsidR="00315F4D" w:rsidRPr="000500C8">
          <w:rPr>
            <w:rFonts w:asciiTheme="majorBidi" w:hAnsiTheme="majorBidi" w:cstheme="majorBidi"/>
            <w:sz w:val="24"/>
            <w:szCs w:val="24"/>
          </w:rPr>
          <w:t>O</w:t>
        </w:r>
        <w:r w:rsidR="00315F4D">
          <w:rPr>
            <w:rFonts w:asciiTheme="majorBidi" w:hAnsiTheme="majorBidi" w:cstheme="majorBidi"/>
            <w:sz w:val="24"/>
            <w:szCs w:val="24"/>
          </w:rPr>
          <w:t>.</w:t>
        </w:r>
        <w:r w:rsidR="00315F4D" w:rsidRPr="000500C8">
          <w:rPr>
            <w:rFonts w:asciiTheme="majorBidi" w:hAnsiTheme="majorBidi" w:cstheme="majorBidi"/>
            <w:sz w:val="24"/>
            <w:szCs w:val="24"/>
          </w:rPr>
          <w:t xml:space="preserve"> </w:t>
        </w:r>
      </w:ins>
      <w:r w:rsidRPr="000500C8">
        <w:rPr>
          <w:rFonts w:asciiTheme="majorBidi" w:hAnsiTheme="majorBidi" w:cstheme="majorBidi"/>
          <w:sz w:val="24"/>
          <w:szCs w:val="24"/>
        </w:rPr>
        <w:t xml:space="preserve">Labbani-Igbida, </w:t>
      </w:r>
      <w:ins w:id="926" w:author="MF" w:date="2022-02-26T18:02:00Z">
        <w:r w:rsidR="00315F4D">
          <w:rPr>
            <w:rFonts w:asciiTheme="majorBidi" w:hAnsiTheme="majorBidi" w:cstheme="majorBidi"/>
            <w:sz w:val="24"/>
            <w:szCs w:val="24"/>
          </w:rPr>
          <w:t>“</w:t>
        </w:r>
      </w:ins>
      <w:r w:rsidRPr="000500C8">
        <w:rPr>
          <w:rFonts w:asciiTheme="majorBidi" w:hAnsiTheme="majorBidi" w:cstheme="majorBidi"/>
          <w:sz w:val="24"/>
          <w:szCs w:val="24"/>
        </w:rPr>
        <w:t>Robust Trajectory Tracking Control of a Quadrotor UAV,</w:t>
      </w:r>
      <w:ins w:id="927" w:author="MF" w:date="2022-02-26T18:02:00Z">
        <w:r w:rsidR="00315F4D">
          <w:rPr>
            <w:rFonts w:asciiTheme="majorBidi" w:hAnsiTheme="majorBidi" w:cstheme="majorBidi"/>
            <w:sz w:val="24"/>
            <w:szCs w:val="24"/>
          </w:rPr>
          <w:t>”</w:t>
        </w:r>
      </w:ins>
      <w:r w:rsidRPr="000500C8">
        <w:rPr>
          <w:rFonts w:asciiTheme="majorBidi" w:hAnsiTheme="majorBidi" w:cstheme="majorBidi"/>
          <w:sz w:val="24"/>
          <w:szCs w:val="24"/>
        </w:rPr>
        <w:t xml:space="preserve"> </w:t>
      </w:r>
      <w:r w:rsidRPr="00315F4D">
        <w:rPr>
          <w:rFonts w:asciiTheme="majorBidi" w:hAnsiTheme="majorBidi" w:cstheme="majorBidi"/>
          <w:i/>
          <w:iCs/>
          <w:sz w:val="24"/>
          <w:szCs w:val="24"/>
          <w:rPrChange w:id="928" w:author="MF" w:date="2022-02-26T18:02:00Z">
            <w:rPr>
              <w:rFonts w:asciiTheme="majorBidi" w:hAnsiTheme="majorBidi" w:cstheme="majorBidi"/>
              <w:sz w:val="24"/>
              <w:szCs w:val="24"/>
            </w:rPr>
          </w:rPrChange>
        </w:rPr>
        <w:t>Proceedings of the 3rd International Conference on</w:t>
      </w:r>
    </w:p>
    <w:p w14:paraId="1EEBB00A" w14:textId="67524C1F" w:rsidR="000500C8" w:rsidRDefault="000500C8" w:rsidP="002110C2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4"/>
          <w:szCs w:val="24"/>
          <w:lang w:bidi="fa-IR"/>
        </w:rPr>
      </w:pPr>
      <w:r w:rsidRPr="00315F4D">
        <w:rPr>
          <w:rFonts w:asciiTheme="majorBidi" w:hAnsiTheme="majorBidi" w:cstheme="majorBidi"/>
          <w:i/>
          <w:iCs/>
          <w:sz w:val="24"/>
          <w:szCs w:val="24"/>
          <w:rPrChange w:id="929" w:author="MF" w:date="2022-02-26T18:02:00Z">
            <w:rPr>
              <w:rFonts w:asciiTheme="majorBidi" w:hAnsiTheme="majorBidi" w:cstheme="majorBidi"/>
              <w:sz w:val="24"/>
              <w:szCs w:val="24"/>
            </w:rPr>
          </w:rPrChange>
        </w:rPr>
        <w:t>Systems and Control</w:t>
      </w:r>
      <w:r w:rsidRPr="000500C8">
        <w:rPr>
          <w:rFonts w:asciiTheme="majorBidi" w:hAnsiTheme="majorBidi" w:cstheme="majorBidi"/>
          <w:sz w:val="24"/>
          <w:szCs w:val="24"/>
        </w:rPr>
        <w:t>, Algiers, Algeria,2013</w:t>
      </w:r>
      <w:r>
        <w:rPr>
          <w:rFonts w:asciiTheme="majorBidi" w:hAnsiTheme="majorBidi" w:cstheme="majorBidi"/>
          <w:sz w:val="24"/>
          <w:szCs w:val="24"/>
        </w:rPr>
        <w:t>.</w:t>
      </w:r>
    </w:p>
    <w:p w14:paraId="5B3F3DF1" w14:textId="77777777" w:rsidR="002110C2" w:rsidRPr="000500C8" w:rsidRDefault="002110C2" w:rsidP="002110C2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4"/>
          <w:szCs w:val="24"/>
          <w:lang w:bidi="fa-IR"/>
        </w:rPr>
      </w:pPr>
    </w:p>
    <w:p w14:paraId="4BACD217" w14:textId="41B39C56" w:rsidR="00CD6115" w:rsidRPr="00990718" w:rsidRDefault="00CD6115" w:rsidP="002F3FC5">
      <w:pPr>
        <w:autoSpaceDE w:val="0"/>
        <w:autoSpaceDN w:val="0"/>
        <w:adjustRightInd w:val="0"/>
        <w:spacing w:after="0" w:line="240" w:lineRule="auto"/>
        <w:jc w:val="both"/>
        <w:rPr>
          <w:rFonts w:asciiTheme="majorBidi" w:hAnsiTheme="majorBidi" w:cstheme="majorBidi"/>
          <w:sz w:val="24"/>
          <w:szCs w:val="24"/>
        </w:rPr>
      </w:pPr>
      <w:commentRangeStart w:id="930"/>
      <w:r w:rsidRPr="00990718">
        <w:rPr>
          <w:rFonts w:asciiTheme="majorBidi" w:hAnsiTheme="majorBidi" w:cstheme="majorBidi"/>
          <w:sz w:val="24"/>
          <w:szCs w:val="24"/>
          <w:lang w:bidi="fa-IR"/>
        </w:rPr>
        <w:t>[</w:t>
      </w:r>
      <w:r w:rsidR="000500C8" w:rsidRPr="00990718">
        <w:rPr>
          <w:rFonts w:asciiTheme="majorBidi" w:hAnsiTheme="majorBidi" w:cstheme="majorBidi"/>
          <w:sz w:val="24"/>
          <w:szCs w:val="24"/>
          <w:lang w:bidi="fa-IR"/>
        </w:rPr>
        <w:t>8</w:t>
      </w:r>
      <w:r w:rsidRPr="00990718">
        <w:rPr>
          <w:rFonts w:asciiTheme="majorBidi" w:hAnsiTheme="majorBidi" w:cstheme="majorBidi"/>
          <w:sz w:val="24"/>
          <w:szCs w:val="24"/>
          <w:lang w:bidi="fa-IR"/>
        </w:rPr>
        <w:t>]</w:t>
      </w:r>
      <w:r w:rsidRPr="00990718">
        <w:rPr>
          <w:rFonts w:asciiTheme="majorBidi" w:hAnsiTheme="majorBidi" w:cstheme="majorBidi"/>
          <w:i/>
          <w:iCs/>
          <w:sz w:val="24"/>
          <w:szCs w:val="24"/>
        </w:rPr>
        <w:t xml:space="preserve"> </w:t>
      </w:r>
      <w:del w:id="931" w:author="MF" w:date="2022-02-26T18:02:00Z">
        <w:r w:rsidRPr="00990718" w:rsidDel="002F3FC5">
          <w:rPr>
            <w:rFonts w:asciiTheme="majorBidi" w:hAnsiTheme="majorBidi" w:cstheme="majorBidi"/>
            <w:sz w:val="24"/>
            <w:szCs w:val="24"/>
          </w:rPr>
          <w:delText xml:space="preserve">Emmanuel </w:delText>
        </w:r>
      </w:del>
      <w:ins w:id="932" w:author="MF" w:date="2022-02-26T18:02:00Z">
        <w:r w:rsidR="002F3FC5" w:rsidRPr="00990718">
          <w:rPr>
            <w:rFonts w:asciiTheme="majorBidi" w:hAnsiTheme="majorBidi" w:cstheme="majorBidi"/>
            <w:sz w:val="24"/>
            <w:szCs w:val="24"/>
          </w:rPr>
          <w:t>E</w:t>
        </w:r>
        <w:r w:rsidR="002F3FC5">
          <w:rPr>
            <w:rFonts w:asciiTheme="majorBidi" w:hAnsiTheme="majorBidi" w:cstheme="majorBidi"/>
            <w:sz w:val="24"/>
            <w:szCs w:val="24"/>
          </w:rPr>
          <w:t>.</w:t>
        </w:r>
        <w:r w:rsidR="002F3FC5" w:rsidRPr="00990718">
          <w:rPr>
            <w:rFonts w:asciiTheme="majorBidi" w:hAnsiTheme="majorBidi" w:cstheme="majorBidi"/>
            <w:sz w:val="24"/>
            <w:szCs w:val="24"/>
          </w:rPr>
          <w:t xml:space="preserve"> </w:t>
        </w:r>
      </w:ins>
      <w:r w:rsidRPr="00990718">
        <w:rPr>
          <w:rFonts w:asciiTheme="majorBidi" w:hAnsiTheme="majorBidi" w:cstheme="majorBidi"/>
          <w:sz w:val="24"/>
          <w:szCs w:val="24"/>
        </w:rPr>
        <w:t xml:space="preserve">Okyere1, </w:t>
      </w:r>
      <w:del w:id="933" w:author="MF" w:date="2022-02-26T18:03:00Z">
        <w:r w:rsidRPr="00990718" w:rsidDel="002F3FC5">
          <w:rPr>
            <w:rFonts w:asciiTheme="majorBidi" w:hAnsiTheme="majorBidi" w:cstheme="majorBidi"/>
            <w:sz w:val="24"/>
            <w:szCs w:val="24"/>
          </w:rPr>
          <w:delText xml:space="preserve">Amar </w:delText>
        </w:r>
      </w:del>
      <w:ins w:id="934" w:author="MF" w:date="2022-02-26T18:03:00Z">
        <w:r w:rsidR="002F3FC5" w:rsidRPr="00990718">
          <w:rPr>
            <w:rFonts w:asciiTheme="majorBidi" w:hAnsiTheme="majorBidi" w:cstheme="majorBidi"/>
            <w:sz w:val="24"/>
            <w:szCs w:val="24"/>
          </w:rPr>
          <w:t>A</w:t>
        </w:r>
        <w:r w:rsidR="002F3FC5">
          <w:rPr>
            <w:rFonts w:asciiTheme="majorBidi" w:hAnsiTheme="majorBidi" w:cstheme="majorBidi"/>
            <w:sz w:val="24"/>
            <w:szCs w:val="24"/>
          </w:rPr>
          <w:t>.</w:t>
        </w:r>
        <w:r w:rsidR="002F3FC5" w:rsidRPr="00990718">
          <w:rPr>
            <w:rFonts w:asciiTheme="majorBidi" w:hAnsiTheme="majorBidi" w:cstheme="majorBidi"/>
            <w:sz w:val="24"/>
            <w:szCs w:val="24"/>
          </w:rPr>
          <w:t xml:space="preserve"> </w:t>
        </w:r>
      </w:ins>
      <w:r w:rsidRPr="00990718">
        <w:rPr>
          <w:rFonts w:asciiTheme="majorBidi" w:hAnsiTheme="majorBidi" w:cstheme="majorBidi"/>
          <w:sz w:val="24"/>
          <w:szCs w:val="24"/>
        </w:rPr>
        <w:t xml:space="preserve">Bousbaine1, </w:t>
      </w:r>
      <w:del w:id="935" w:author="MF" w:date="2022-02-26T18:03:00Z">
        <w:r w:rsidRPr="00990718" w:rsidDel="002F3FC5">
          <w:rPr>
            <w:rFonts w:asciiTheme="majorBidi" w:hAnsiTheme="majorBidi" w:cstheme="majorBidi"/>
            <w:sz w:val="24"/>
            <w:szCs w:val="24"/>
          </w:rPr>
          <w:delText xml:space="preserve">Gwangtim </w:delText>
        </w:r>
      </w:del>
      <w:ins w:id="936" w:author="MF" w:date="2022-02-26T18:03:00Z">
        <w:r w:rsidR="002F3FC5" w:rsidRPr="00990718">
          <w:rPr>
            <w:rFonts w:asciiTheme="majorBidi" w:hAnsiTheme="majorBidi" w:cstheme="majorBidi"/>
            <w:sz w:val="24"/>
            <w:szCs w:val="24"/>
          </w:rPr>
          <w:t>G</w:t>
        </w:r>
        <w:r w:rsidR="002F3FC5">
          <w:rPr>
            <w:rFonts w:asciiTheme="majorBidi" w:hAnsiTheme="majorBidi" w:cstheme="majorBidi"/>
            <w:sz w:val="24"/>
            <w:szCs w:val="24"/>
          </w:rPr>
          <w:t>.</w:t>
        </w:r>
        <w:r w:rsidR="002F3FC5" w:rsidRPr="00990718">
          <w:rPr>
            <w:rFonts w:asciiTheme="majorBidi" w:hAnsiTheme="majorBidi" w:cstheme="majorBidi"/>
            <w:sz w:val="24"/>
            <w:szCs w:val="24"/>
          </w:rPr>
          <w:t xml:space="preserve"> </w:t>
        </w:r>
      </w:ins>
      <w:r w:rsidRPr="00990718">
        <w:rPr>
          <w:rFonts w:asciiTheme="majorBidi" w:hAnsiTheme="majorBidi" w:cstheme="majorBidi"/>
          <w:sz w:val="24"/>
          <w:szCs w:val="24"/>
        </w:rPr>
        <w:t xml:space="preserve">T. Poyi1, </w:t>
      </w:r>
      <w:del w:id="937" w:author="MF" w:date="2022-02-26T18:03:00Z">
        <w:r w:rsidRPr="00990718" w:rsidDel="002F3FC5">
          <w:rPr>
            <w:rFonts w:asciiTheme="majorBidi" w:hAnsiTheme="majorBidi" w:cstheme="majorBidi"/>
            <w:sz w:val="24"/>
            <w:szCs w:val="24"/>
          </w:rPr>
          <w:delText xml:space="preserve">Ajay </w:delText>
        </w:r>
      </w:del>
      <w:ins w:id="938" w:author="MF" w:date="2022-02-26T18:03:00Z">
        <w:r w:rsidR="002F3FC5" w:rsidRPr="00990718">
          <w:rPr>
            <w:rFonts w:asciiTheme="majorBidi" w:hAnsiTheme="majorBidi" w:cstheme="majorBidi"/>
            <w:sz w:val="24"/>
            <w:szCs w:val="24"/>
          </w:rPr>
          <w:t>A</w:t>
        </w:r>
        <w:r w:rsidR="002F3FC5">
          <w:rPr>
            <w:rFonts w:asciiTheme="majorBidi" w:hAnsiTheme="majorBidi" w:cstheme="majorBidi"/>
            <w:sz w:val="24"/>
            <w:szCs w:val="24"/>
          </w:rPr>
          <w:t>.</w:t>
        </w:r>
        <w:r w:rsidR="002F3FC5" w:rsidRPr="00990718">
          <w:rPr>
            <w:rFonts w:asciiTheme="majorBidi" w:hAnsiTheme="majorBidi" w:cstheme="majorBidi"/>
            <w:sz w:val="24"/>
            <w:szCs w:val="24"/>
          </w:rPr>
          <w:t xml:space="preserve"> </w:t>
        </w:r>
      </w:ins>
      <w:r w:rsidRPr="00990718">
        <w:rPr>
          <w:rFonts w:asciiTheme="majorBidi" w:hAnsiTheme="majorBidi" w:cstheme="majorBidi"/>
          <w:sz w:val="24"/>
          <w:szCs w:val="24"/>
        </w:rPr>
        <w:t xml:space="preserve">K. Joseph1, </w:t>
      </w:r>
      <w:del w:id="939" w:author="MF" w:date="2022-02-26T18:03:00Z">
        <w:r w:rsidRPr="00990718" w:rsidDel="002F3FC5">
          <w:rPr>
            <w:rFonts w:asciiTheme="majorBidi" w:hAnsiTheme="majorBidi" w:cstheme="majorBidi"/>
            <w:sz w:val="24"/>
            <w:szCs w:val="24"/>
          </w:rPr>
          <w:delText xml:space="preserve">Jose </w:delText>
        </w:r>
      </w:del>
      <w:ins w:id="940" w:author="MF" w:date="2022-02-26T18:03:00Z">
        <w:r w:rsidR="002F3FC5" w:rsidRPr="00990718">
          <w:rPr>
            <w:rFonts w:asciiTheme="majorBidi" w:hAnsiTheme="majorBidi" w:cstheme="majorBidi"/>
            <w:sz w:val="24"/>
            <w:szCs w:val="24"/>
          </w:rPr>
          <w:t>J</w:t>
        </w:r>
        <w:r w:rsidR="002F3FC5">
          <w:rPr>
            <w:rFonts w:asciiTheme="majorBidi" w:hAnsiTheme="majorBidi" w:cstheme="majorBidi"/>
            <w:sz w:val="24"/>
            <w:szCs w:val="24"/>
          </w:rPr>
          <w:t>.</w:t>
        </w:r>
        <w:r w:rsidR="002F3FC5" w:rsidRPr="00990718">
          <w:rPr>
            <w:rFonts w:asciiTheme="majorBidi" w:hAnsiTheme="majorBidi" w:cstheme="majorBidi"/>
            <w:sz w:val="24"/>
            <w:szCs w:val="24"/>
          </w:rPr>
          <w:t xml:space="preserve"> </w:t>
        </w:r>
      </w:ins>
      <w:r w:rsidRPr="00990718">
        <w:rPr>
          <w:rFonts w:asciiTheme="majorBidi" w:hAnsiTheme="majorBidi" w:cstheme="majorBidi"/>
          <w:sz w:val="24"/>
          <w:szCs w:val="24"/>
        </w:rPr>
        <w:t>M.</w:t>
      </w:r>
      <w:r w:rsidRPr="00990718">
        <w:rPr>
          <w:rFonts w:ascii="Arial-ItalicMT" w:cs="Arial-ItalicMT"/>
          <w:sz w:val="24"/>
          <w:szCs w:val="24"/>
        </w:rPr>
        <w:t xml:space="preserve"> </w:t>
      </w:r>
      <w:r w:rsidRPr="00990718">
        <w:rPr>
          <w:rFonts w:asciiTheme="majorBidi" w:hAnsiTheme="majorBidi" w:cstheme="majorBidi"/>
          <w:sz w:val="24"/>
          <w:szCs w:val="24"/>
        </w:rPr>
        <w:t>Andrade,</w:t>
      </w:r>
      <w:r w:rsidRPr="00990718">
        <w:rPr>
          <w:rFonts w:ascii="Arial-BoldMT" w:cs="Arial-BoldMT"/>
          <w:b/>
          <w:bCs/>
          <w:sz w:val="24"/>
          <w:szCs w:val="24"/>
        </w:rPr>
        <w:t xml:space="preserve"> </w:t>
      </w:r>
      <w:r w:rsidRPr="002F3FC5">
        <w:rPr>
          <w:rFonts w:asciiTheme="majorBidi" w:hAnsiTheme="majorBidi" w:cstheme="majorBidi"/>
          <w:i/>
          <w:iCs/>
          <w:sz w:val="24"/>
          <w:szCs w:val="24"/>
          <w:rPrChange w:id="941" w:author="MF" w:date="2022-02-26T18:03:00Z">
            <w:rPr>
              <w:rFonts w:asciiTheme="majorBidi" w:hAnsiTheme="majorBidi" w:cstheme="majorBidi"/>
              <w:sz w:val="24"/>
              <w:szCs w:val="24"/>
            </w:rPr>
          </w:rPrChange>
        </w:rPr>
        <w:t>LQR controller design for quad-rotor helicopters</w:t>
      </w:r>
      <w:r w:rsidRPr="00990718">
        <w:rPr>
          <w:rFonts w:asciiTheme="majorBidi" w:hAnsiTheme="majorBidi" w:cstheme="majorBidi"/>
          <w:sz w:val="24"/>
          <w:szCs w:val="24"/>
        </w:rPr>
        <w:t>,</w:t>
      </w:r>
      <w:r w:rsidRPr="00990718">
        <w:rPr>
          <w:rFonts w:ascii="Arial-ItalicMT" w:cs="Arial-ItalicMT"/>
          <w:i/>
          <w:iCs/>
          <w:sz w:val="24"/>
          <w:szCs w:val="24"/>
        </w:rPr>
        <w:t xml:space="preserve"> </w:t>
      </w:r>
      <w:r w:rsidRPr="00990718">
        <w:rPr>
          <w:rFonts w:asciiTheme="majorBidi" w:hAnsiTheme="majorBidi" w:cstheme="majorBidi"/>
          <w:sz w:val="24"/>
          <w:szCs w:val="24"/>
        </w:rPr>
        <w:t>University of Derby, School of Engineering and Technology, Derby, UK, 2019.</w:t>
      </w:r>
      <w:commentRangeEnd w:id="930"/>
      <w:r w:rsidR="002F3FC5">
        <w:rPr>
          <w:rStyle w:val="CommentReference"/>
        </w:rPr>
        <w:commentReference w:id="930"/>
      </w:r>
    </w:p>
    <w:p w14:paraId="0191982B" w14:textId="77777777" w:rsidR="00990718" w:rsidRPr="00CD6115" w:rsidRDefault="00990718" w:rsidP="00115EE2">
      <w:pPr>
        <w:autoSpaceDE w:val="0"/>
        <w:autoSpaceDN w:val="0"/>
        <w:adjustRightInd w:val="0"/>
        <w:spacing w:after="0" w:line="240" w:lineRule="auto"/>
        <w:jc w:val="both"/>
        <w:rPr>
          <w:rFonts w:asciiTheme="majorBidi" w:hAnsiTheme="majorBidi" w:cstheme="majorBidi"/>
          <w:sz w:val="28"/>
          <w:szCs w:val="28"/>
        </w:rPr>
      </w:pPr>
    </w:p>
    <w:p w14:paraId="19AF5D73" w14:textId="73976FBC" w:rsidR="002110C2" w:rsidRDefault="00990718" w:rsidP="002110C2">
      <w:pPr>
        <w:tabs>
          <w:tab w:val="left" w:pos="4080"/>
        </w:tabs>
        <w:bidi/>
        <w:spacing w:line="276" w:lineRule="auto"/>
        <w:jc w:val="right"/>
        <w:rPr>
          <w:rFonts w:asciiTheme="majorBidi" w:hAnsiTheme="majorBidi" w:cstheme="majorBidi"/>
          <w:sz w:val="24"/>
          <w:szCs w:val="24"/>
          <w:lang w:bidi="fa-IR"/>
        </w:rPr>
      </w:pPr>
      <w:r w:rsidRPr="00990718">
        <w:rPr>
          <w:rFonts w:asciiTheme="majorBidi" w:hAnsiTheme="majorBidi" w:cstheme="majorBidi"/>
          <w:sz w:val="24"/>
          <w:szCs w:val="24"/>
          <w:lang w:bidi="fa-IR"/>
        </w:rPr>
        <w:t>[9]</w:t>
      </w:r>
      <w:r w:rsidRPr="002110C2">
        <w:rPr>
          <w:sz w:val="24"/>
          <w:szCs w:val="24"/>
        </w:rPr>
        <w:t xml:space="preserve"> </w:t>
      </w:r>
      <w:r w:rsidR="002110C2" w:rsidRPr="002F3FC5">
        <w:rPr>
          <w:rFonts w:asciiTheme="majorBidi" w:hAnsiTheme="majorBidi" w:cstheme="majorBidi"/>
          <w:sz w:val="24"/>
          <w:szCs w:val="24"/>
          <w:lang w:bidi="fa-IR"/>
        </w:rPr>
        <w:t>https://microcontrollerslab.com/pid-controller-implementation-using-arduino</w:t>
      </w:r>
      <w:r w:rsidR="002F3FC5">
        <w:rPr>
          <w:rFonts w:asciiTheme="majorBidi" w:hAnsiTheme="majorBidi" w:cstheme="majorBidi"/>
          <w:sz w:val="24"/>
          <w:szCs w:val="24"/>
          <w:lang w:bidi="fa-IR"/>
        </w:rPr>
        <w:t>, 2022.</w:t>
      </w:r>
    </w:p>
    <w:p w14:paraId="3834D5AF" w14:textId="73017C3E" w:rsidR="002110C2" w:rsidRDefault="00F04730" w:rsidP="00A6290D">
      <w:pPr>
        <w:tabs>
          <w:tab w:val="left" w:pos="4080"/>
        </w:tabs>
        <w:spacing w:line="276" w:lineRule="auto"/>
        <w:rPr>
          <w:rFonts w:asciiTheme="majorBidi" w:hAnsiTheme="majorBidi" w:cstheme="majorBidi"/>
          <w:sz w:val="24"/>
          <w:szCs w:val="24"/>
          <w:lang w:bidi="fa-IR"/>
        </w:rPr>
      </w:pPr>
      <w:r>
        <w:rPr>
          <w:rFonts w:asciiTheme="majorBidi" w:hAnsiTheme="majorBidi" w:cstheme="majorBidi"/>
          <w:sz w:val="24"/>
          <w:szCs w:val="24"/>
          <w:lang w:bidi="fa-IR"/>
        </w:rPr>
        <w:t>[10] L</w:t>
      </w:r>
      <w:del w:id="942" w:author="MF" w:date="2022-02-26T18:48:00Z">
        <w:r w:rsidDel="00A6290D">
          <w:rPr>
            <w:rFonts w:asciiTheme="majorBidi" w:hAnsiTheme="majorBidi" w:cstheme="majorBidi"/>
            <w:sz w:val="24"/>
            <w:szCs w:val="24"/>
            <w:lang w:bidi="fa-IR"/>
          </w:rPr>
          <w:delText>i-</w:delText>
        </w:r>
      </w:del>
      <w:ins w:id="943" w:author="MF" w:date="2022-02-26T18:48:00Z">
        <w:r w:rsidR="00A6290D">
          <w:rPr>
            <w:rFonts w:asciiTheme="majorBidi" w:hAnsiTheme="majorBidi" w:cstheme="majorBidi"/>
            <w:sz w:val="24"/>
            <w:szCs w:val="24"/>
            <w:lang w:bidi="fa-IR"/>
          </w:rPr>
          <w:t xml:space="preserve">. </w:t>
        </w:r>
      </w:ins>
      <w:del w:id="944" w:author="MF" w:date="2022-02-26T18:48:00Z">
        <w:r w:rsidDel="00A6290D">
          <w:rPr>
            <w:rFonts w:asciiTheme="majorBidi" w:hAnsiTheme="majorBidi" w:cstheme="majorBidi"/>
            <w:sz w:val="24"/>
            <w:szCs w:val="24"/>
            <w:lang w:bidi="fa-IR"/>
          </w:rPr>
          <w:delText xml:space="preserve">Xin </w:delText>
        </w:r>
      </w:del>
      <w:ins w:id="945" w:author="MF" w:date="2022-02-26T18:48:00Z">
        <w:r w:rsidR="00A6290D">
          <w:rPr>
            <w:rFonts w:asciiTheme="majorBidi" w:hAnsiTheme="majorBidi" w:cstheme="majorBidi"/>
            <w:sz w:val="24"/>
            <w:szCs w:val="24"/>
            <w:lang w:bidi="fa-IR"/>
          </w:rPr>
          <w:t xml:space="preserve">X. </w:t>
        </w:r>
      </w:ins>
      <w:r>
        <w:rPr>
          <w:rFonts w:asciiTheme="majorBidi" w:hAnsiTheme="majorBidi" w:cstheme="majorBidi"/>
          <w:sz w:val="24"/>
          <w:szCs w:val="24"/>
          <w:lang w:bidi="fa-IR"/>
        </w:rPr>
        <w:t xml:space="preserve">Wang, </w:t>
      </w:r>
      <w:r w:rsidRPr="00A6290D">
        <w:rPr>
          <w:rFonts w:asciiTheme="majorBidi" w:hAnsiTheme="majorBidi" w:cstheme="majorBidi"/>
          <w:i/>
          <w:iCs/>
          <w:sz w:val="24"/>
          <w:szCs w:val="24"/>
          <w:lang w:bidi="fa-IR"/>
          <w:rPrChange w:id="946" w:author="MF" w:date="2022-02-26T18:49:00Z">
            <w:rPr>
              <w:rFonts w:asciiTheme="majorBidi" w:hAnsiTheme="majorBidi" w:cstheme="majorBidi"/>
              <w:sz w:val="24"/>
              <w:szCs w:val="24"/>
              <w:lang w:bidi="fa-IR"/>
            </w:rPr>
          </w:rPrChange>
        </w:rPr>
        <w:t xml:space="preserve">A </w:t>
      </w:r>
      <w:del w:id="947" w:author="MF" w:date="2022-02-26T18:49:00Z">
        <w:r w:rsidRPr="00A6290D" w:rsidDel="00A6290D">
          <w:rPr>
            <w:rFonts w:asciiTheme="majorBidi" w:hAnsiTheme="majorBidi" w:cstheme="majorBidi"/>
            <w:i/>
            <w:iCs/>
            <w:sz w:val="24"/>
            <w:szCs w:val="24"/>
            <w:lang w:bidi="fa-IR"/>
            <w:rPrChange w:id="948" w:author="MF" w:date="2022-02-26T18:49:00Z">
              <w:rPr>
                <w:rFonts w:asciiTheme="majorBidi" w:hAnsiTheme="majorBidi" w:cstheme="majorBidi"/>
                <w:sz w:val="24"/>
                <w:szCs w:val="24"/>
                <w:lang w:bidi="fa-IR"/>
              </w:rPr>
            </w:rPrChange>
          </w:rPr>
          <w:delText xml:space="preserve">course </w:delText>
        </w:r>
      </w:del>
      <w:ins w:id="949" w:author="MF" w:date="2022-02-26T18:49:00Z">
        <w:r w:rsidR="00A6290D">
          <w:rPr>
            <w:rFonts w:asciiTheme="majorBidi" w:hAnsiTheme="majorBidi" w:cstheme="majorBidi"/>
            <w:i/>
            <w:iCs/>
            <w:sz w:val="24"/>
            <w:szCs w:val="24"/>
            <w:lang w:bidi="fa-IR"/>
          </w:rPr>
          <w:t>C</w:t>
        </w:r>
        <w:r w:rsidR="00A6290D" w:rsidRPr="00A6290D">
          <w:rPr>
            <w:rFonts w:asciiTheme="majorBidi" w:hAnsiTheme="majorBidi" w:cstheme="majorBidi"/>
            <w:i/>
            <w:iCs/>
            <w:sz w:val="24"/>
            <w:szCs w:val="24"/>
            <w:lang w:bidi="fa-IR"/>
            <w:rPrChange w:id="950" w:author="MF" w:date="2022-02-26T18:49:00Z">
              <w:rPr>
                <w:rFonts w:asciiTheme="majorBidi" w:hAnsiTheme="majorBidi" w:cstheme="majorBidi"/>
                <w:sz w:val="24"/>
                <w:szCs w:val="24"/>
                <w:lang w:bidi="fa-IR"/>
              </w:rPr>
            </w:rPrChange>
          </w:rPr>
          <w:t xml:space="preserve">ourse </w:t>
        </w:r>
      </w:ins>
      <w:r w:rsidRPr="00A6290D">
        <w:rPr>
          <w:rFonts w:asciiTheme="majorBidi" w:hAnsiTheme="majorBidi" w:cstheme="majorBidi"/>
          <w:i/>
          <w:iCs/>
          <w:sz w:val="24"/>
          <w:szCs w:val="24"/>
          <w:lang w:bidi="fa-IR"/>
          <w:rPrChange w:id="951" w:author="MF" w:date="2022-02-26T18:49:00Z">
            <w:rPr>
              <w:rFonts w:asciiTheme="majorBidi" w:hAnsiTheme="majorBidi" w:cstheme="majorBidi"/>
              <w:sz w:val="24"/>
              <w:szCs w:val="24"/>
              <w:lang w:bidi="fa-IR"/>
            </w:rPr>
          </w:rPrChange>
        </w:rPr>
        <w:t xml:space="preserve">in </w:t>
      </w:r>
      <w:del w:id="952" w:author="MF" w:date="2022-02-26T18:49:00Z">
        <w:r w:rsidRPr="00A6290D" w:rsidDel="00A6290D">
          <w:rPr>
            <w:rFonts w:asciiTheme="majorBidi" w:hAnsiTheme="majorBidi" w:cstheme="majorBidi"/>
            <w:i/>
            <w:iCs/>
            <w:sz w:val="24"/>
            <w:szCs w:val="24"/>
            <w:lang w:bidi="fa-IR"/>
            <w:rPrChange w:id="953" w:author="MF" w:date="2022-02-26T18:49:00Z">
              <w:rPr>
                <w:rFonts w:asciiTheme="majorBidi" w:hAnsiTheme="majorBidi" w:cstheme="majorBidi"/>
                <w:sz w:val="24"/>
                <w:szCs w:val="24"/>
                <w:lang w:bidi="fa-IR"/>
              </w:rPr>
            </w:rPrChange>
          </w:rPr>
          <w:delText xml:space="preserve">fuzzy </w:delText>
        </w:r>
      </w:del>
      <w:ins w:id="954" w:author="MF" w:date="2022-02-26T18:49:00Z">
        <w:r w:rsidR="00A6290D">
          <w:rPr>
            <w:rFonts w:asciiTheme="majorBidi" w:hAnsiTheme="majorBidi" w:cstheme="majorBidi"/>
            <w:i/>
            <w:iCs/>
            <w:sz w:val="24"/>
            <w:szCs w:val="24"/>
            <w:lang w:bidi="fa-IR"/>
          </w:rPr>
          <w:t>F</w:t>
        </w:r>
        <w:r w:rsidR="00A6290D" w:rsidRPr="00A6290D">
          <w:rPr>
            <w:rFonts w:asciiTheme="majorBidi" w:hAnsiTheme="majorBidi" w:cstheme="majorBidi"/>
            <w:i/>
            <w:iCs/>
            <w:sz w:val="24"/>
            <w:szCs w:val="24"/>
            <w:lang w:bidi="fa-IR"/>
            <w:rPrChange w:id="955" w:author="MF" w:date="2022-02-26T18:49:00Z">
              <w:rPr>
                <w:rFonts w:asciiTheme="majorBidi" w:hAnsiTheme="majorBidi" w:cstheme="majorBidi"/>
                <w:sz w:val="24"/>
                <w:szCs w:val="24"/>
                <w:lang w:bidi="fa-IR"/>
              </w:rPr>
            </w:rPrChange>
          </w:rPr>
          <w:t xml:space="preserve">uzzy </w:t>
        </w:r>
      </w:ins>
      <w:del w:id="956" w:author="MF" w:date="2022-02-26T18:49:00Z">
        <w:r w:rsidRPr="00A6290D" w:rsidDel="00A6290D">
          <w:rPr>
            <w:rFonts w:asciiTheme="majorBidi" w:hAnsiTheme="majorBidi" w:cstheme="majorBidi"/>
            <w:i/>
            <w:iCs/>
            <w:sz w:val="24"/>
            <w:szCs w:val="24"/>
            <w:lang w:bidi="fa-IR"/>
            <w:rPrChange w:id="957" w:author="MF" w:date="2022-02-26T18:49:00Z">
              <w:rPr>
                <w:rFonts w:asciiTheme="majorBidi" w:hAnsiTheme="majorBidi" w:cstheme="majorBidi"/>
                <w:sz w:val="24"/>
                <w:szCs w:val="24"/>
                <w:lang w:bidi="fa-IR"/>
              </w:rPr>
            </w:rPrChange>
          </w:rPr>
          <w:delText xml:space="preserve">systems </w:delText>
        </w:r>
      </w:del>
      <w:ins w:id="958" w:author="MF" w:date="2022-02-26T18:49:00Z">
        <w:r w:rsidR="00A6290D">
          <w:rPr>
            <w:rFonts w:asciiTheme="majorBidi" w:hAnsiTheme="majorBidi" w:cstheme="majorBidi"/>
            <w:i/>
            <w:iCs/>
            <w:sz w:val="24"/>
            <w:szCs w:val="24"/>
            <w:lang w:bidi="fa-IR"/>
          </w:rPr>
          <w:t>S</w:t>
        </w:r>
        <w:r w:rsidR="00A6290D" w:rsidRPr="00A6290D">
          <w:rPr>
            <w:rFonts w:asciiTheme="majorBidi" w:hAnsiTheme="majorBidi" w:cstheme="majorBidi"/>
            <w:i/>
            <w:iCs/>
            <w:sz w:val="24"/>
            <w:szCs w:val="24"/>
            <w:lang w:bidi="fa-IR"/>
            <w:rPrChange w:id="959" w:author="MF" w:date="2022-02-26T18:49:00Z">
              <w:rPr>
                <w:rFonts w:asciiTheme="majorBidi" w:hAnsiTheme="majorBidi" w:cstheme="majorBidi"/>
                <w:sz w:val="24"/>
                <w:szCs w:val="24"/>
                <w:lang w:bidi="fa-IR"/>
              </w:rPr>
            </w:rPrChange>
          </w:rPr>
          <w:t xml:space="preserve">ystems </w:t>
        </w:r>
      </w:ins>
      <w:r w:rsidRPr="00A6290D">
        <w:rPr>
          <w:rFonts w:asciiTheme="majorBidi" w:hAnsiTheme="majorBidi" w:cstheme="majorBidi"/>
          <w:i/>
          <w:iCs/>
          <w:sz w:val="24"/>
          <w:szCs w:val="24"/>
          <w:lang w:bidi="fa-IR"/>
          <w:rPrChange w:id="960" w:author="MF" w:date="2022-02-26T18:49:00Z">
            <w:rPr>
              <w:rFonts w:asciiTheme="majorBidi" w:hAnsiTheme="majorBidi" w:cstheme="majorBidi"/>
              <w:sz w:val="24"/>
              <w:szCs w:val="24"/>
              <w:lang w:bidi="fa-IR"/>
            </w:rPr>
          </w:rPrChange>
        </w:rPr>
        <w:t xml:space="preserve">and </w:t>
      </w:r>
      <w:del w:id="961" w:author="MF" w:date="2022-02-26T18:49:00Z">
        <w:r w:rsidRPr="00A6290D" w:rsidDel="00A6290D">
          <w:rPr>
            <w:rFonts w:asciiTheme="majorBidi" w:hAnsiTheme="majorBidi" w:cstheme="majorBidi"/>
            <w:i/>
            <w:iCs/>
            <w:sz w:val="24"/>
            <w:szCs w:val="24"/>
            <w:lang w:bidi="fa-IR"/>
            <w:rPrChange w:id="962" w:author="MF" w:date="2022-02-26T18:49:00Z">
              <w:rPr>
                <w:rFonts w:asciiTheme="majorBidi" w:hAnsiTheme="majorBidi" w:cstheme="majorBidi"/>
                <w:sz w:val="24"/>
                <w:szCs w:val="24"/>
                <w:lang w:bidi="fa-IR"/>
              </w:rPr>
            </w:rPrChange>
          </w:rPr>
          <w:delText>control</w:delText>
        </w:r>
      </w:del>
      <w:ins w:id="963" w:author="MF" w:date="2022-02-26T18:49:00Z">
        <w:r w:rsidR="00A6290D">
          <w:rPr>
            <w:rFonts w:asciiTheme="majorBidi" w:hAnsiTheme="majorBidi" w:cstheme="majorBidi"/>
            <w:i/>
            <w:iCs/>
            <w:sz w:val="24"/>
            <w:szCs w:val="24"/>
            <w:lang w:bidi="fa-IR"/>
          </w:rPr>
          <w:t>C</w:t>
        </w:r>
        <w:r w:rsidR="00A6290D" w:rsidRPr="00A6290D">
          <w:rPr>
            <w:rFonts w:asciiTheme="majorBidi" w:hAnsiTheme="majorBidi" w:cstheme="majorBidi"/>
            <w:i/>
            <w:iCs/>
            <w:sz w:val="24"/>
            <w:szCs w:val="24"/>
            <w:lang w:bidi="fa-IR"/>
            <w:rPrChange w:id="964" w:author="MF" w:date="2022-02-26T18:49:00Z">
              <w:rPr>
                <w:rFonts w:asciiTheme="majorBidi" w:hAnsiTheme="majorBidi" w:cstheme="majorBidi"/>
                <w:sz w:val="24"/>
                <w:szCs w:val="24"/>
                <w:lang w:bidi="fa-IR"/>
              </w:rPr>
            </w:rPrChange>
          </w:rPr>
          <w:t>ontrol</w:t>
        </w:r>
      </w:ins>
      <w:r>
        <w:rPr>
          <w:rFonts w:asciiTheme="majorBidi" w:hAnsiTheme="majorBidi" w:cstheme="majorBidi"/>
          <w:sz w:val="24"/>
          <w:szCs w:val="24"/>
          <w:lang w:bidi="fa-IR"/>
        </w:rPr>
        <w:t>,</w:t>
      </w:r>
      <w:ins w:id="965" w:author="MF" w:date="2022-02-26T18:49:00Z">
        <w:r w:rsidR="00A6290D">
          <w:rPr>
            <w:rFonts w:asciiTheme="majorBidi" w:hAnsiTheme="majorBidi" w:cstheme="majorBidi"/>
            <w:sz w:val="24"/>
            <w:szCs w:val="24"/>
            <w:lang w:bidi="fa-IR"/>
          </w:rPr>
          <w:t xml:space="preserve"> </w:t>
        </w:r>
      </w:ins>
      <w:ins w:id="966" w:author="MF" w:date="2022-02-26T18:51:00Z">
        <w:r w:rsidR="00A6290D">
          <w:rPr>
            <w:rFonts w:asciiTheme="majorBidi" w:hAnsiTheme="majorBidi" w:cstheme="majorBidi"/>
            <w:sz w:val="24"/>
            <w:szCs w:val="24"/>
            <w:lang w:bidi="fa-IR"/>
          </w:rPr>
          <w:t xml:space="preserve">Prentice Hall, New Jercy, USA, </w:t>
        </w:r>
      </w:ins>
      <w:del w:id="967" w:author="MF" w:date="2022-02-26T18:51:00Z">
        <w:r w:rsidDel="00A6290D">
          <w:rPr>
            <w:rFonts w:asciiTheme="majorBidi" w:hAnsiTheme="majorBidi" w:cstheme="majorBidi"/>
            <w:sz w:val="24"/>
            <w:szCs w:val="24"/>
            <w:lang w:bidi="fa-IR"/>
          </w:rPr>
          <w:delText>1962</w:delText>
        </w:r>
      </w:del>
      <w:ins w:id="968" w:author="MF" w:date="2022-02-26T18:51:00Z">
        <w:r w:rsidR="00A6290D">
          <w:rPr>
            <w:rFonts w:asciiTheme="majorBidi" w:hAnsiTheme="majorBidi" w:cstheme="majorBidi"/>
            <w:sz w:val="24"/>
            <w:szCs w:val="24"/>
            <w:lang w:bidi="fa-IR"/>
          </w:rPr>
          <w:t>1997</w:t>
        </w:r>
      </w:ins>
      <w:r w:rsidR="002110C2">
        <w:rPr>
          <w:rFonts w:asciiTheme="majorBidi" w:hAnsiTheme="majorBidi" w:cstheme="majorBidi"/>
          <w:sz w:val="24"/>
          <w:szCs w:val="24"/>
          <w:lang w:bidi="fa-IR"/>
        </w:rPr>
        <w:t>.</w:t>
      </w:r>
    </w:p>
    <w:p w14:paraId="6EA6ED10" w14:textId="6265E7B3" w:rsidR="00F04730" w:rsidRDefault="00F04730" w:rsidP="00A6290D">
      <w:pPr>
        <w:pStyle w:val="Default"/>
      </w:pPr>
      <w:commentRangeStart w:id="969"/>
      <w:r>
        <w:rPr>
          <w:rFonts w:asciiTheme="majorBidi" w:hAnsiTheme="majorBidi" w:cstheme="majorBidi"/>
          <w:lang w:bidi="fa-IR"/>
        </w:rPr>
        <w:t xml:space="preserve">[11] </w:t>
      </w:r>
      <w:del w:id="970" w:author="MF" w:date="2022-02-26T18:52:00Z">
        <w:r w:rsidDel="00A6290D">
          <w:rPr>
            <w:rFonts w:asciiTheme="majorBidi" w:hAnsiTheme="majorBidi" w:cstheme="majorBidi"/>
            <w:lang w:bidi="fa-IR"/>
          </w:rPr>
          <w:delText xml:space="preserve">Brice </w:delText>
        </w:r>
      </w:del>
      <w:ins w:id="971" w:author="MF" w:date="2022-02-26T18:52:00Z">
        <w:r w:rsidR="00A6290D">
          <w:rPr>
            <w:rFonts w:asciiTheme="majorBidi" w:hAnsiTheme="majorBidi" w:cstheme="majorBidi"/>
            <w:lang w:bidi="fa-IR"/>
          </w:rPr>
          <w:t xml:space="preserve">B. </w:t>
        </w:r>
      </w:ins>
      <w:r>
        <w:rPr>
          <w:rFonts w:asciiTheme="majorBidi" w:hAnsiTheme="majorBidi" w:cstheme="majorBidi"/>
          <w:lang w:bidi="fa-IR"/>
        </w:rPr>
        <w:t xml:space="preserve">J. Njinwoua, </w:t>
      </w:r>
      <w:del w:id="972" w:author="MF" w:date="2022-02-26T18:52:00Z">
        <w:r w:rsidDel="00A6290D">
          <w:rPr>
            <w:rFonts w:asciiTheme="majorBidi" w:hAnsiTheme="majorBidi" w:cstheme="majorBidi"/>
            <w:lang w:bidi="fa-IR"/>
          </w:rPr>
          <w:delText xml:space="preserve">Alain </w:delText>
        </w:r>
      </w:del>
      <w:ins w:id="973" w:author="MF" w:date="2022-02-26T18:52:00Z">
        <w:r w:rsidR="00A6290D">
          <w:rPr>
            <w:rFonts w:asciiTheme="majorBidi" w:hAnsiTheme="majorBidi" w:cstheme="majorBidi"/>
            <w:lang w:bidi="fa-IR"/>
          </w:rPr>
          <w:t xml:space="preserve">A. </w:t>
        </w:r>
      </w:ins>
      <w:del w:id="974" w:author="MF" w:date="2022-02-26T18:52:00Z">
        <w:r w:rsidDel="00A6290D">
          <w:rPr>
            <w:rFonts w:asciiTheme="majorBidi" w:hAnsiTheme="majorBidi" w:cstheme="majorBidi"/>
            <w:lang w:bidi="fa-IR"/>
          </w:rPr>
          <w:delText xml:space="preserve">Vande </w:delText>
        </w:r>
      </w:del>
      <w:ins w:id="975" w:author="MF" w:date="2022-02-26T18:52:00Z">
        <w:r w:rsidR="00A6290D">
          <w:rPr>
            <w:rFonts w:asciiTheme="majorBidi" w:hAnsiTheme="majorBidi" w:cstheme="majorBidi"/>
            <w:lang w:bidi="fa-IR"/>
          </w:rPr>
          <w:t xml:space="preserve">V. </w:t>
        </w:r>
      </w:ins>
      <w:r>
        <w:rPr>
          <w:rFonts w:asciiTheme="majorBidi" w:hAnsiTheme="majorBidi" w:cstheme="majorBidi"/>
          <w:lang w:bidi="fa-IR"/>
        </w:rPr>
        <w:t>Wouwer,</w:t>
      </w:r>
      <w:r w:rsidR="002110C2">
        <w:rPr>
          <w:rFonts w:asciiTheme="majorBidi" w:hAnsiTheme="majorBidi" w:cstheme="majorBidi"/>
          <w:lang w:bidi="fa-IR"/>
        </w:rPr>
        <w:t xml:space="preserve"> </w:t>
      </w:r>
      <w:r w:rsidRPr="00A6290D">
        <w:rPr>
          <w:rFonts w:asciiTheme="majorBidi" w:hAnsiTheme="majorBidi" w:cstheme="majorBidi"/>
          <w:i/>
          <w:iCs/>
          <w:lang w:bidi="fa-IR"/>
          <w:rPrChange w:id="976" w:author="MF" w:date="2022-02-26T18:52:00Z">
            <w:rPr>
              <w:rFonts w:asciiTheme="majorBidi" w:hAnsiTheme="majorBidi" w:cstheme="majorBidi"/>
              <w:lang w:bidi="fa-IR"/>
            </w:rPr>
          </w:rPrChange>
        </w:rPr>
        <w:t>Cascade Attitude control of quadcopter in presence of motor asymmetry</w:t>
      </w:r>
      <w:r>
        <w:rPr>
          <w:rFonts w:asciiTheme="majorBidi" w:hAnsiTheme="majorBidi" w:cstheme="majorBidi"/>
          <w:lang w:bidi="fa-IR"/>
        </w:rPr>
        <w:t>,</w:t>
      </w:r>
      <w:ins w:id="977" w:author="MF" w:date="2022-02-26T18:52:00Z">
        <w:r w:rsidR="00A6290D">
          <w:rPr>
            <w:rFonts w:asciiTheme="majorBidi" w:hAnsiTheme="majorBidi" w:cstheme="majorBidi"/>
            <w:lang w:bidi="fa-IR"/>
          </w:rPr>
          <w:t xml:space="preserve"> </w:t>
        </w:r>
      </w:ins>
      <w:r>
        <w:rPr>
          <w:rFonts w:asciiTheme="majorBidi" w:hAnsiTheme="majorBidi" w:cstheme="majorBidi"/>
          <w:lang w:bidi="fa-IR"/>
        </w:rPr>
        <w:t>2018.</w:t>
      </w:r>
      <w:commentRangeEnd w:id="969"/>
      <w:r w:rsidR="00A6290D">
        <w:rPr>
          <w:rStyle w:val="CommentReference"/>
          <w:rFonts w:asciiTheme="minorHAnsi" w:hAnsiTheme="minorHAnsi" w:cstheme="minorBidi"/>
          <w:color w:val="auto"/>
        </w:rPr>
        <w:commentReference w:id="969"/>
      </w:r>
    </w:p>
    <w:p w14:paraId="64D00A1D" w14:textId="12EA199C" w:rsidR="009C32A3" w:rsidRPr="009C32A3" w:rsidRDefault="009C32A3" w:rsidP="009C32A3">
      <w:pPr>
        <w:pStyle w:val="Default"/>
        <w:bidi/>
        <w:jc w:val="both"/>
        <w:rPr>
          <w:rFonts w:cs="B Nazanin"/>
          <w:sz w:val="28"/>
          <w:szCs w:val="28"/>
          <w:rtl/>
          <w:lang w:bidi="fa-IR"/>
        </w:rPr>
      </w:pPr>
      <w:commentRangeStart w:id="978"/>
      <w:r>
        <w:rPr>
          <w:rFonts w:cs="B Nazanin"/>
          <w:sz w:val="28"/>
          <w:szCs w:val="28"/>
          <w:lang w:bidi="fa-IR"/>
        </w:rPr>
        <w:t>]</w:t>
      </w:r>
      <w:r>
        <w:rPr>
          <w:rFonts w:cs="B Nazanin" w:hint="cs"/>
          <w:sz w:val="28"/>
          <w:szCs w:val="28"/>
          <w:rtl/>
          <w:lang w:bidi="fa-IR"/>
        </w:rPr>
        <w:t>12</w:t>
      </w:r>
      <w:r>
        <w:rPr>
          <w:rFonts w:cs="B Nazanin"/>
          <w:sz w:val="28"/>
          <w:szCs w:val="28"/>
          <w:lang w:bidi="fa-IR"/>
        </w:rPr>
        <w:t>[</w:t>
      </w:r>
      <w:r w:rsidRPr="009C32A3">
        <w:rPr>
          <w:rFonts w:cs="B Nazanin" w:hint="cs"/>
          <w:sz w:val="28"/>
          <w:szCs w:val="28"/>
          <w:rtl/>
          <w:lang w:bidi="fa-IR"/>
        </w:rPr>
        <w:t>س.</w:t>
      </w:r>
      <w:ins w:id="979" w:author="MF" w:date="2022-02-26T18:52:00Z">
        <w:r w:rsidR="00761852">
          <w:rPr>
            <w:rFonts w:cs="B Nazanin" w:hint="cs"/>
            <w:sz w:val="28"/>
            <w:szCs w:val="28"/>
            <w:rtl/>
            <w:lang w:bidi="fa-IR"/>
          </w:rPr>
          <w:t xml:space="preserve"> </w:t>
        </w:r>
      </w:ins>
      <w:r w:rsidRPr="009C32A3">
        <w:rPr>
          <w:rFonts w:cs="B Nazanin" w:hint="cs"/>
          <w:sz w:val="28"/>
          <w:szCs w:val="28"/>
          <w:rtl/>
          <w:lang w:bidi="fa-IR"/>
        </w:rPr>
        <w:t>عباداللهی، آشنایی با فیلترکالمن گسسته</w:t>
      </w:r>
      <w:r w:rsidRPr="009C32A3">
        <w:rPr>
          <w:rFonts w:cs="B Nazanin" w:hint="eastAsia"/>
          <w:sz w:val="28"/>
          <w:szCs w:val="28"/>
          <w:rtl/>
          <w:lang w:bidi="fa-IR"/>
        </w:rPr>
        <w:t>‌</w:t>
      </w:r>
      <w:r w:rsidRPr="009C32A3">
        <w:rPr>
          <w:rFonts w:cs="B Nazanin" w:hint="cs"/>
          <w:sz w:val="28"/>
          <w:szCs w:val="28"/>
          <w:rtl/>
          <w:lang w:bidi="fa-IR"/>
        </w:rPr>
        <w:t xml:space="preserve">زمان، </w:t>
      </w:r>
      <w:r w:rsidRPr="009C32A3">
        <w:rPr>
          <w:rFonts w:asciiTheme="majorBidi" w:hAnsiTheme="majorBidi" w:cs="B Nazanin" w:hint="cs"/>
          <w:sz w:val="28"/>
          <w:szCs w:val="28"/>
          <w:rtl/>
          <w:lang w:bidi="fa-IR"/>
        </w:rPr>
        <w:t>دانشگاه علم و صنعت ایران، دانشکده مهندسی</w:t>
      </w:r>
      <w:r>
        <w:rPr>
          <w:rFonts w:asciiTheme="majorBidi" w:hAnsiTheme="majorBidi" w:cs="B Nazanin"/>
          <w:sz w:val="28"/>
          <w:szCs w:val="28"/>
          <w:lang w:bidi="fa-IR"/>
        </w:rPr>
        <w:t>‌</w:t>
      </w:r>
      <w:r w:rsidRPr="009C32A3">
        <w:rPr>
          <w:rFonts w:asciiTheme="majorBidi" w:hAnsiTheme="majorBidi" w:cs="B Nazanin" w:hint="cs"/>
          <w:sz w:val="28"/>
          <w:szCs w:val="28"/>
          <w:rtl/>
          <w:lang w:bidi="fa-IR"/>
        </w:rPr>
        <w:t>برق،</w:t>
      </w:r>
      <w:ins w:id="980" w:author="MF" w:date="2022-02-26T18:52:00Z">
        <w:r w:rsidR="00761852">
          <w:rPr>
            <w:rFonts w:asciiTheme="majorBidi" w:hAnsiTheme="majorBidi" w:cs="B Nazanin" w:hint="cs"/>
            <w:sz w:val="28"/>
            <w:szCs w:val="28"/>
            <w:rtl/>
            <w:lang w:bidi="fa-IR"/>
          </w:rPr>
          <w:t xml:space="preserve"> </w:t>
        </w:r>
      </w:ins>
      <w:r w:rsidRPr="009C32A3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تهران، </w:t>
      </w:r>
      <w:r>
        <w:rPr>
          <w:rFonts w:asciiTheme="majorBidi" w:hAnsiTheme="majorBidi" w:cs="B Nazanin" w:hint="cs"/>
          <w:sz w:val="28"/>
          <w:szCs w:val="28"/>
          <w:rtl/>
          <w:lang w:bidi="fa-IR"/>
        </w:rPr>
        <w:t>1397.</w:t>
      </w:r>
      <w:commentRangeEnd w:id="978"/>
      <w:r w:rsidR="00761852">
        <w:rPr>
          <w:rStyle w:val="CommentReference"/>
          <w:rFonts w:asciiTheme="minorHAnsi" w:hAnsiTheme="minorHAnsi" w:cstheme="minorBidi"/>
          <w:color w:val="auto"/>
          <w:rtl/>
        </w:rPr>
        <w:commentReference w:id="978"/>
      </w:r>
    </w:p>
    <w:p w14:paraId="39CBB8D0" w14:textId="3A296F41" w:rsidR="002110C2" w:rsidRPr="00761852" w:rsidRDefault="002110C2" w:rsidP="00761852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i/>
          <w:iCs/>
          <w:sz w:val="24"/>
          <w:szCs w:val="24"/>
          <w:rPrChange w:id="981" w:author="MF" w:date="2022-02-26T18:53:00Z">
            <w:rPr>
              <w:rFonts w:asciiTheme="majorBidi" w:hAnsiTheme="majorBidi" w:cstheme="majorBidi"/>
              <w:sz w:val="24"/>
              <w:szCs w:val="24"/>
            </w:rPr>
          </w:rPrChange>
        </w:rPr>
      </w:pPr>
      <w:r w:rsidRPr="002110C2">
        <w:rPr>
          <w:rFonts w:asciiTheme="majorBidi" w:hAnsiTheme="majorBidi" w:cstheme="majorBidi"/>
          <w:sz w:val="24"/>
          <w:szCs w:val="24"/>
          <w:lang w:bidi="fa-IR"/>
        </w:rPr>
        <w:t>[13]</w:t>
      </w:r>
      <w:r w:rsidRPr="002110C2">
        <w:rPr>
          <w:rFonts w:asciiTheme="majorBidi" w:hAnsiTheme="majorBidi" w:cstheme="majorBidi"/>
          <w:sz w:val="24"/>
          <w:szCs w:val="24"/>
        </w:rPr>
        <w:t xml:space="preserve"> </w:t>
      </w:r>
      <w:del w:id="982" w:author="MF" w:date="2022-02-26T18:52:00Z">
        <w:r w:rsidRPr="002110C2" w:rsidDel="00761852">
          <w:rPr>
            <w:rFonts w:asciiTheme="majorBidi" w:hAnsiTheme="majorBidi" w:cstheme="majorBidi"/>
            <w:sz w:val="24"/>
            <w:szCs w:val="24"/>
          </w:rPr>
          <w:delText xml:space="preserve">Alejandro </w:delText>
        </w:r>
      </w:del>
      <w:ins w:id="983" w:author="MF" w:date="2022-02-26T18:52:00Z">
        <w:r w:rsidR="00761852" w:rsidRPr="002110C2">
          <w:rPr>
            <w:rFonts w:asciiTheme="majorBidi" w:hAnsiTheme="majorBidi" w:cstheme="majorBidi"/>
            <w:sz w:val="24"/>
            <w:szCs w:val="24"/>
          </w:rPr>
          <w:t>A</w:t>
        </w:r>
        <w:r w:rsidR="00761852">
          <w:rPr>
            <w:rFonts w:asciiTheme="majorBidi" w:hAnsiTheme="majorBidi" w:cstheme="majorBidi"/>
            <w:sz w:val="24"/>
            <w:szCs w:val="24"/>
          </w:rPr>
          <w:t>.</w:t>
        </w:r>
        <w:r w:rsidR="00761852" w:rsidRPr="002110C2">
          <w:rPr>
            <w:rFonts w:asciiTheme="majorBidi" w:hAnsiTheme="majorBidi" w:cstheme="majorBidi"/>
            <w:sz w:val="24"/>
            <w:szCs w:val="24"/>
          </w:rPr>
          <w:t xml:space="preserve"> </w:t>
        </w:r>
      </w:ins>
      <w:r w:rsidRPr="002110C2">
        <w:rPr>
          <w:rFonts w:asciiTheme="majorBidi" w:hAnsiTheme="majorBidi" w:cstheme="majorBidi"/>
          <w:sz w:val="24"/>
          <w:szCs w:val="24"/>
        </w:rPr>
        <w:t xml:space="preserve">Astudillo, </w:t>
      </w:r>
      <w:del w:id="984" w:author="MF" w:date="2022-02-26T18:53:00Z">
        <w:r w:rsidRPr="002110C2" w:rsidDel="00761852">
          <w:rPr>
            <w:rFonts w:asciiTheme="majorBidi" w:hAnsiTheme="majorBidi" w:cstheme="majorBidi"/>
            <w:sz w:val="24"/>
            <w:szCs w:val="24"/>
          </w:rPr>
          <w:delText xml:space="preserve">Pedro </w:delText>
        </w:r>
      </w:del>
      <w:ins w:id="985" w:author="MF" w:date="2022-02-26T18:53:00Z">
        <w:r w:rsidR="00761852" w:rsidRPr="002110C2">
          <w:rPr>
            <w:rFonts w:asciiTheme="majorBidi" w:hAnsiTheme="majorBidi" w:cstheme="majorBidi"/>
            <w:sz w:val="24"/>
            <w:szCs w:val="24"/>
          </w:rPr>
          <w:t>P</w:t>
        </w:r>
        <w:r w:rsidR="00761852">
          <w:rPr>
            <w:rFonts w:asciiTheme="majorBidi" w:hAnsiTheme="majorBidi" w:cstheme="majorBidi"/>
            <w:sz w:val="24"/>
            <w:szCs w:val="24"/>
          </w:rPr>
          <w:t>.</w:t>
        </w:r>
        <w:r w:rsidR="00761852" w:rsidRPr="002110C2">
          <w:rPr>
            <w:rFonts w:asciiTheme="majorBidi" w:hAnsiTheme="majorBidi" w:cstheme="majorBidi"/>
            <w:sz w:val="24"/>
            <w:szCs w:val="24"/>
          </w:rPr>
          <w:t xml:space="preserve"> </w:t>
        </w:r>
      </w:ins>
      <w:r w:rsidRPr="002110C2">
        <w:rPr>
          <w:rFonts w:asciiTheme="majorBidi" w:hAnsiTheme="majorBidi" w:cstheme="majorBidi"/>
          <w:sz w:val="24"/>
          <w:szCs w:val="24"/>
        </w:rPr>
        <w:t xml:space="preserve">Munoz, </w:t>
      </w:r>
      <w:del w:id="986" w:author="MF" w:date="2022-02-26T18:53:00Z">
        <w:r w:rsidRPr="002110C2" w:rsidDel="00761852">
          <w:rPr>
            <w:rFonts w:asciiTheme="majorBidi" w:hAnsiTheme="majorBidi" w:cstheme="majorBidi"/>
            <w:sz w:val="24"/>
            <w:szCs w:val="24"/>
          </w:rPr>
          <w:delText xml:space="preserve">Fredy </w:delText>
        </w:r>
      </w:del>
      <w:ins w:id="987" w:author="MF" w:date="2022-02-26T18:53:00Z">
        <w:r w:rsidR="00761852" w:rsidRPr="002110C2">
          <w:rPr>
            <w:rFonts w:asciiTheme="majorBidi" w:hAnsiTheme="majorBidi" w:cstheme="majorBidi"/>
            <w:sz w:val="24"/>
            <w:szCs w:val="24"/>
          </w:rPr>
          <w:t>F</w:t>
        </w:r>
        <w:r w:rsidR="00761852">
          <w:rPr>
            <w:rFonts w:asciiTheme="majorBidi" w:hAnsiTheme="majorBidi" w:cstheme="majorBidi"/>
            <w:sz w:val="24"/>
            <w:szCs w:val="24"/>
          </w:rPr>
          <w:t>.</w:t>
        </w:r>
        <w:r w:rsidR="00761852" w:rsidRPr="002110C2">
          <w:rPr>
            <w:rFonts w:asciiTheme="majorBidi" w:hAnsiTheme="majorBidi" w:cstheme="majorBidi"/>
            <w:sz w:val="24"/>
            <w:szCs w:val="24"/>
          </w:rPr>
          <w:t xml:space="preserve"> </w:t>
        </w:r>
      </w:ins>
      <w:r w:rsidRPr="002110C2">
        <w:rPr>
          <w:rFonts w:asciiTheme="majorBidi" w:hAnsiTheme="majorBidi" w:cstheme="majorBidi"/>
          <w:sz w:val="24"/>
          <w:szCs w:val="24"/>
        </w:rPr>
        <w:t>Alvarez</w:t>
      </w:r>
      <w:del w:id="988" w:author="MF" w:date="2022-02-26T18:53:00Z">
        <w:r w:rsidRPr="002110C2" w:rsidDel="00761852">
          <w:rPr>
            <w:rFonts w:asciiTheme="majorBidi" w:hAnsiTheme="majorBidi" w:cstheme="majorBidi"/>
            <w:sz w:val="24"/>
            <w:szCs w:val="24"/>
          </w:rPr>
          <w:delText>,</w:delText>
        </w:r>
      </w:del>
      <w:r w:rsidRPr="002110C2">
        <w:rPr>
          <w:rFonts w:asciiTheme="majorBidi" w:hAnsiTheme="majorBidi" w:cstheme="majorBidi"/>
          <w:sz w:val="24"/>
          <w:szCs w:val="24"/>
        </w:rPr>
        <w:t xml:space="preserve"> and </w:t>
      </w:r>
      <w:del w:id="989" w:author="MF" w:date="2022-02-26T18:53:00Z">
        <w:r w:rsidRPr="002110C2" w:rsidDel="00761852">
          <w:rPr>
            <w:rFonts w:asciiTheme="majorBidi" w:hAnsiTheme="majorBidi" w:cstheme="majorBidi"/>
            <w:sz w:val="24"/>
            <w:szCs w:val="24"/>
          </w:rPr>
          <w:delText xml:space="preserve">Esteban </w:delText>
        </w:r>
      </w:del>
      <w:ins w:id="990" w:author="MF" w:date="2022-02-26T18:53:00Z">
        <w:r w:rsidR="00761852" w:rsidRPr="002110C2">
          <w:rPr>
            <w:rFonts w:asciiTheme="majorBidi" w:hAnsiTheme="majorBidi" w:cstheme="majorBidi"/>
            <w:sz w:val="24"/>
            <w:szCs w:val="24"/>
          </w:rPr>
          <w:t>E</w:t>
        </w:r>
        <w:r w:rsidR="00761852">
          <w:rPr>
            <w:rFonts w:asciiTheme="majorBidi" w:hAnsiTheme="majorBidi" w:cstheme="majorBidi"/>
            <w:sz w:val="24"/>
            <w:szCs w:val="24"/>
          </w:rPr>
          <w:t>.</w:t>
        </w:r>
        <w:r w:rsidR="00761852" w:rsidRPr="002110C2">
          <w:rPr>
            <w:rFonts w:asciiTheme="majorBidi" w:hAnsiTheme="majorBidi" w:cstheme="majorBidi"/>
            <w:sz w:val="24"/>
            <w:szCs w:val="24"/>
          </w:rPr>
          <w:t xml:space="preserve"> </w:t>
        </w:r>
      </w:ins>
      <w:r w:rsidRPr="002110C2">
        <w:rPr>
          <w:rFonts w:asciiTheme="majorBidi" w:hAnsiTheme="majorBidi" w:cstheme="majorBidi"/>
          <w:sz w:val="24"/>
          <w:szCs w:val="24"/>
        </w:rPr>
        <w:t xml:space="preserve">Rosero, </w:t>
      </w:r>
      <w:ins w:id="991" w:author="MF" w:date="2022-02-26T18:53:00Z">
        <w:r w:rsidR="00761852">
          <w:rPr>
            <w:rFonts w:asciiTheme="majorBidi" w:hAnsiTheme="majorBidi" w:cstheme="majorBidi"/>
            <w:sz w:val="24"/>
            <w:szCs w:val="24"/>
          </w:rPr>
          <w:t>“</w:t>
        </w:r>
      </w:ins>
      <w:r w:rsidRPr="002110C2">
        <w:rPr>
          <w:rFonts w:asciiTheme="majorBidi" w:hAnsiTheme="majorBidi" w:cstheme="majorBidi"/>
          <w:sz w:val="24"/>
          <w:szCs w:val="24"/>
        </w:rPr>
        <w:t xml:space="preserve">Altitude and </w:t>
      </w:r>
      <w:del w:id="992" w:author="MF" w:date="2022-02-26T18:53:00Z">
        <w:r w:rsidRPr="002110C2" w:rsidDel="00761852">
          <w:rPr>
            <w:rFonts w:asciiTheme="majorBidi" w:hAnsiTheme="majorBidi" w:cstheme="majorBidi"/>
            <w:sz w:val="24"/>
            <w:szCs w:val="24"/>
          </w:rPr>
          <w:delText xml:space="preserve">Attitude </w:delText>
        </w:r>
      </w:del>
      <w:ins w:id="993" w:author="MF" w:date="2022-02-26T18:53:00Z">
        <w:r w:rsidR="00761852">
          <w:rPr>
            <w:rFonts w:asciiTheme="majorBidi" w:hAnsiTheme="majorBidi" w:cstheme="majorBidi"/>
            <w:sz w:val="24"/>
            <w:szCs w:val="24"/>
          </w:rPr>
          <w:t>a</w:t>
        </w:r>
        <w:r w:rsidR="00761852" w:rsidRPr="002110C2">
          <w:rPr>
            <w:rFonts w:asciiTheme="majorBidi" w:hAnsiTheme="majorBidi" w:cstheme="majorBidi"/>
            <w:sz w:val="24"/>
            <w:szCs w:val="24"/>
          </w:rPr>
          <w:t xml:space="preserve">ttitude </w:t>
        </w:r>
      </w:ins>
      <w:del w:id="994" w:author="MF" w:date="2022-02-26T18:53:00Z">
        <w:r w:rsidRPr="002110C2" w:rsidDel="00761852">
          <w:rPr>
            <w:rFonts w:asciiTheme="majorBidi" w:hAnsiTheme="majorBidi" w:cstheme="majorBidi"/>
            <w:sz w:val="24"/>
            <w:szCs w:val="24"/>
          </w:rPr>
          <w:delText xml:space="preserve">Cascade </w:delText>
        </w:r>
      </w:del>
      <w:ins w:id="995" w:author="MF" w:date="2022-02-26T18:53:00Z">
        <w:r w:rsidR="00761852">
          <w:rPr>
            <w:rFonts w:asciiTheme="majorBidi" w:hAnsiTheme="majorBidi" w:cstheme="majorBidi"/>
            <w:sz w:val="24"/>
            <w:szCs w:val="24"/>
          </w:rPr>
          <w:t>c</w:t>
        </w:r>
        <w:r w:rsidR="00761852" w:rsidRPr="002110C2">
          <w:rPr>
            <w:rFonts w:asciiTheme="majorBidi" w:hAnsiTheme="majorBidi" w:cstheme="majorBidi"/>
            <w:sz w:val="24"/>
            <w:szCs w:val="24"/>
          </w:rPr>
          <w:t xml:space="preserve">ascade </w:t>
        </w:r>
      </w:ins>
      <w:del w:id="996" w:author="MF" w:date="2022-02-26T18:53:00Z">
        <w:r w:rsidRPr="002110C2" w:rsidDel="00761852">
          <w:rPr>
            <w:rFonts w:asciiTheme="majorBidi" w:hAnsiTheme="majorBidi" w:cstheme="majorBidi"/>
            <w:sz w:val="24"/>
            <w:szCs w:val="24"/>
          </w:rPr>
          <w:delText xml:space="preserve">Controller </w:delText>
        </w:r>
      </w:del>
      <w:ins w:id="997" w:author="MF" w:date="2022-02-26T18:53:00Z">
        <w:r w:rsidR="00761852">
          <w:rPr>
            <w:rFonts w:asciiTheme="majorBidi" w:hAnsiTheme="majorBidi" w:cstheme="majorBidi"/>
            <w:sz w:val="24"/>
            <w:szCs w:val="24"/>
          </w:rPr>
          <w:t>c</w:t>
        </w:r>
        <w:r w:rsidR="00761852" w:rsidRPr="002110C2">
          <w:rPr>
            <w:rFonts w:asciiTheme="majorBidi" w:hAnsiTheme="majorBidi" w:cstheme="majorBidi"/>
            <w:sz w:val="24"/>
            <w:szCs w:val="24"/>
          </w:rPr>
          <w:t xml:space="preserve">ontroller </w:t>
        </w:r>
      </w:ins>
      <w:r w:rsidRPr="002110C2">
        <w:rPr>
          <w:rFonts w:asciiTheme="majorBidi" w:hAnsiTheme="majorBidi" w:cstheme="majorBidi"/>
          <w:sz w:val="24"/>
          <w:szCs w:val="24"/>
        </w:rPr>
        <w:t>for a</w:t>
      </w:r>
      <w:r>
        <w:rPr>
          <w:rFonts w:asciiTheme="majorBidi" w:hAnsiTheme="majorBidi" w:cstheme="majorBidi"/>
          <w:sz w:val="24"/>
          <w:szCs w:val="24"/>
        </w:rPr>
        <w:t xml:space="preserve"> </w:t>
      </w:r>
      <w:del w:id="998" w:author="MF" w:date="2022-02-26T18:53:00Z">
        <w:r w:rsidRPr="002110C2" w:rsidDel="00761852">
          <w:rPr>
            <w:rFonts w:asciiTheme="majorBidi" w:hAnsiTheme="majorBidi" w:cstheme="majorBidi"/>
            <w:sz w:val="24"/>
            <w:szCs w:val="24"/>
          </w:rPr>
          <w:delText>Smartphone</w:delText>
        </w:r>
      </w:del>
      <w:ins w:id="999" w:author="MF" w:date="2022-02-26T18:53:00Z">
        <w:r w:rsidR="00761852">
          <w:rPr>
            <w:rFonts w:asciiTheme="majorBidi" w:hAnsiTheme="majorBidi" w:cstheme="majorBidi"/>
            <w:sz w:val="24"/>
            <w:szCs w:val="24"/>
          </w:rPr>
          <w:t>s</w:t>
        </w:r>
        <w:r w:rsidR="00761852" w:rsidRPr="002110C2">
          <w:rPr>
            <w:rFonts w:asciiTheme="majorBidi" w:hAnsiTheme="majorBidi" w:cstheme="majorBidi"/>
            <w:sz w:val="24"/>
            <w:szCs w:val="24"/>
          </w:rPr>
          <w:t>martphone</w:t>
        </w:r>
      </w:ins>
      <w:r w:rsidRPr="002110C2">
        <w:rPr>
          <w:rFonts w:asciiTheme="majorBidi" w:hAnsiTheme="majorBidi" w:cstheme="majorBidi"/>
          <w:sz w:val="24"/>
          <w:szCs w:val="24"/>
        </w:rPr>
        <w:t xml:space="preserve">-based </w:t>
      </w:r>
      <w:del w:id="1000" w:author="MF" w:date="2022-02-26T18:53:00Z">
        <w:r w:rsidRPr="002110C2" w:rsidDel="00761852">
          <w:rPr>
            <w:rFonts w:asciiTheme="majorBidi" w:hAnsiTheme="majorBidi" w:cstheme="majorBidi"/>
            <w:sz w:val="24"/>
            <w:szCs w:val="24"/>
          </w:rPr>
          <w:delText>Quadcopter</w:delText>
        </w:r>
      </w:del>
      <w:ins w:id="1001" w:author="MF" w:date="2022-02-26T18:53:00Z">
        <w:r w:rsidR="00761852">
          <w:rPr>
            <w:rFonts w:asciiTheme="majorBidi" w:hAnsiTheme="majorBidi" w:cstheme="majorBidi"/>
            <w:sz w:val="24"/>
            <w:szCs w:val="24"/>
          </w:rPr>
          <w:t>q</w:t>
        </w:r>
        <w:r w:rsidR="00761852" w:rsidRPr="002110C2">
          <w:rPr>
            <w:rFonts w:asciiTheme="majorBidi" w:hAnsiTheme="majorBidi" w:cstheme="majorBidi"/>
            <w:sz w:val="24"/>
            <w:szCs w:val="24"/>
          </w:rPr>
          <w:t>uadcopter</w:t>
        </w:r>
      </w:ins>
      <w:r w:rsidRPr="002110C2">
        <w:rPr>
          <w:rFonts w:asciiTheme="majorBidi" w:hAnsiTheme="majorBidi" w:cstheme="majorBidi"/>
          <w:sz w:val="24"/>
          <w:szCs w:val="24"/>
        </w:rPr>
        <w:t>,</w:t>
      </w:r>
      <w:ins w:id="1002" w:author="MF" w:date="2022-02-26T18:53:00Z">
        <w:r w:rsidR="00761852">
          <w:rPr>
            <w:rFonts w:asciiTheme="majorBidi" w:hAnsiTheme="majorBidi" w:cstheme="majorBidi"/>
            <w:sz w:val="24"/>
            <w:szCs w:val="24"/>
          </w:rPr>
          <w:t>”</w:t>
        </w:r>
      </w:ins>
      <w:r w:rsidRPr="002110C2">
        <w:rPr>
          <w:rFonts w:asciiTheme="majorBidi" w:hAnsiTheme="majorBidi" w:cstheme="majorBidi"/>
          <w:sz w:val="24"/>
          <w:szCs w:val="24"/>
        </w:rPr>
        <w:t xml:space="preserve"> </w:t>
      </w:r>
      <w:r w:rsidRPr="00761852">
        <w:rPr>
          <w:rFonts w:asciiTheme="majorBidi" w:hAnsiTheme="majorBidi" w:cstheme="majorBidi"/>
          <w:i/>
          <w:iCs/>
          <w:sz w:val="24"/>
          <w:szCs w:val="24"/>
          <w:rPrChange w:id="1003" w:author="MF" w:date="2022-02-26T18:53:00Z">
            <w:rPr>
              <w:rFonts w:asciiTheme="majorBidi" w:hAnsiTheme="majorBidi" w:cstheme="majorBidi"/>
              <w:sz w:val="24"/>
              <w:szCs w:val="24"/>
            </w:rPr>
          </w:rPrChange>
        </w:rPr>
        <w:t>International Conference on</w:t>
      </w:r>
    </w:p>
    <w:p w14:paraId="7E17056D" w14:textId="7382F41A" w:rsidR="00F04730" w:rsidRPr="002110C2" w:rsidRDefault="002110C2" w:rsidP="00761852">
      <w:pPr>
        <w:tabs>
          <w:tab w:val="left" w:pos="4080"/>
        </w:tabs>
        <w:spacing w:line="276" w:lineRule="auto"/>
        <w:rPr>
          <w:rFonts w:asciiTheme="majorBidi" w:hAnsiTheme="majorBidi" w:cstheme="majorBidi"/>
          <w:sz w:val="24"/>
          <w:szCs w:val="24"/>
          <w:lang w:bidi="fa-IR"/>
        </w:rPr>
      </w:pPr>
      <w:r w:rsidRPr="00761852">
        <w:rPr>
          <w:rFonts w:asciiTheme="majorBidi" w:hAnsiTheme="majorBidi" w:cstheme="majorBidi"/>
          <w:i/>
          <w:iCs/>
          <w:sz w:val="24"/>
          <w:szCs w:val="24"/>
          <w:rPrChange w:id="1004" w:author="MF" w:date="2022-02-26T18:53:00Z">
            <w:rPr>
              <w:rFonts w:asciiTheme="majorBidi" w:hAnsiTheme="majorBidi" w:cstheme="majorBidi"/>
              <w:sz w:val="24"/>
              <w:szCs w:val="24"/>
            </w:rPr>
          </w:rPrChange>
        </w:rPr>
        <w:t>Unmanned Aircraft Systems</w:t>
      </w:r>
      <w:r w:rsidRPr="002110C2">
        <w:rPr>
          <w:rFonts w:asciiTheme="majorBidi" w:hAnsiTheme="majorBidi" w:cstheme="majorBidi"/>
          <w:sz w:val="24"/>
          <w:szCs w:val="24"/>
        </w:rPr>
        <w:t>, Miami, FL, USA,</w:t>
      </w:r>
      <w:r w:rsidR="00761852">
        <w:rPr>
          <w:rFonts w:asciiTheme="majorBidi" w:hAnsiTheme="majorBidi" w:cstheme="majorBidi"/>
          <w:sz w:val="24"/>
          <w:szCs w:val="24"/>
        </w:rPr>
        <w:t xml:space="preserve"> </w:t>
      </w:r>
      <w:r w:rsidRPr="002110C2">
        <w:rPr>
          <w:rFonts w:asciiTheme="majorBidi" w:hAnsiTheme="majorBidi" w:cstheme="majorBidi"/>
          <w:sz w:val="24"/>
          <w:szCs w:val="24"/>
        </w:rPr>
        <w:t>2017</w:t>
      </w:r>
      <w:r>
        <w:rPr>
          <w:rFonts w:asciiTheme="majorBidi" w:hAnsiTheme="majorBidi" w:cstheme="majorBidi"/>
          <w:sz w:val="24"/>
          <w:szCs w:val="24"/>
        </w:rPr>
        <w:t>.</w:t>
      </w:r>
    </w:p>
    <w:sectPr w:rsidR="00F04730" w:rsidRPr="002110C2" w:rsidSect="003766BD">
      <w:footnotePr>
        <w:numRestart w:val="eachPage"/>
      </w:footnotePr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24" w:author="MF" w:date="2022-02-26T11:32:00Z" w:initials="M">
    <w:p w14:paraId="55A8EDCA" w14:textId="77777777" w:rsidR="002F3FC5" w:rsidRDefault="002F3FC5">
      <w:pPr>
        <w:pStyle w:val="CommentText"/>
        <w:rPr>
          <w:noProof/>
          <w:rtl/>
        </w:rPr>
      </w:pPr>
      <w:r>
        <w:rPr>
          <w:rStyle w:val="CommentReference"/>
        </w:rPr>
        <w:annotationRef/>
      </w:r>
      <w:r>
        <w:rPr>
          <w:rFonts w:hint="cs"/>
          <w:noProof/>
          <w:rtl/>
        </w:rPr>
        <w:t>در مورد کارهای آزمایشگاهی، مقداری توضیح دهید.</w:t>
      </w:r>
    </w:p>
    <w:p w14:paraId="4608E23B" w14:textId="6BB9E591" w:rsidR="002F3FC5" w:rsidRDefault="002F3FC5">
      <w:pPr>
        <w:pStyle w:val="CommentText"/>
      </w:pPr>
      <w:r>
        <w:rPr>
          <w:rFonts w:hint="cs"/>
          <w:noProof/>
          <w:rtl/>
        </w:rPr>
        <w:t>به خاطر داشته باشید که در چکیده از زمان های گذشته استفاده می شود. سعی کنید از اول شخص مفرد و جمع خودداری کنید.</w:t>
      </w:r>
    </w:p>
  </w:comment>
  <w:comment w:id="26" w:author="MF" w:date="2022-02-26T11:34:00Z" w:initials="M">
    <w:p w14:paraId="09A94E68" w14:textId="3F319F1C" w:rsidR="002F3FC5" w:rsidRDefault="002F3FC5">
      <w:pPr>
        <w:pStyle w:val="CommentText"/>
      </w:pPr>
      <w:r>
        <w:rPr>
          <w:rStyle w:val="CommentReference"/>
        </w:rPr>
        <w:annotationRef/>
      </w:r>
      <w:r>
        <w:rPr>
          <w:rFonts w:hint="cs"/>
          <w:noProof/>
          <w:rtl/>
        </w:rPr>
        <w:t>نام ها به فارسی نوشته شده و لاتین آن ها در پاورقی داده شود.</w:t>
      </w:r>
    </w:p>
  </w:comment>
  <w:comment w:id="83" w:author="MF" w:date="2022-02-26T11:45:00Z" w:initials="M">
    <w:p w14:paraId="50C84082" w14:textId="2D5F8EEC" w:rsidR="002F3FC5" w:rsidRDefault="002F3FC5">
      <w:pPr>
        <w:pStyle w:val="CommentText"/>
      </w:pPr>
      <w:r>
        <w:rPr>
          <w:rStyle w:val="CommentReference"/>
        </w:rPr>
        <w:annotationRef/>
      </w:r>
      <w:r>
        <w:rPr>
          <w:rFonts w:hint="cs"/>
          <w:noProof/>
          <w:rtl/>
        </w:rPr>
        <w:t>شماره مرجع در انتهای جمله باید به این ترتیب باشد. بقیه موارد را یافته و تصحیح کنید!</w:t>
      </w:r>
    </w:p>
  </w:comment>
  <w:comment w:id="184" w:author="MF" w:date="2022-02-26T12:42:00Z" w:initials="M">
    <w:p w14:paraId="646FE3A7" w14:textId="337D61EC" w:rsidR="002F3FC5" w:rsidRDefault="002F3FC5">
      <w:pPr>
        <w:pStyle w:val="CommentText"/>
      </w:pPr>
      <w:r>
        <w:rPr>
          <w:rStyle w:val="CommentReference"/>
        </w:rPr>
        <w:annotationRef/>
      </w:r>
      <w:r>
        <w:rPr>
          <w:rFonts w:hint="cs"/>
          <w:noProof/>
          <w:rtl/>
        </w:rPr>
        <w:t>زمینه طوسی را حذف کنید.</w:t>
      </w:r>
    </w:p>
  </w:comment>
  <w:comment w:id="192" w:author="MF" w:date="2022-02-26T12:43:00Z" w:initials="M">
    <w:p w14:paraId="1147D04B" w14:textId="77777777" w:rsidR="002F3FC5" w:rsidRDefault="002F3FC5" w:rsidP="00D8102A">
      <w:pPr>
        <w:pStyle w:val="CommentText"/>
        <w:bidi/>
        <w:rPr>
          <w:noProof/>
          <w:rtl/>
        </w:rPr>
      </w:pPr>
      <w:r>
        <w:rPr>
          <w:rStyle w:val="CommentReference"/>
        </w:rPr>
        <w:annotationRef/>
      </w:r>
      <w:r>
        <w:rPr>
          <w:rFonts w:hint="cs"/>
          <w:noProof/>
          <w:rtl/>
        </w:rPr>
        <w:t xml:space="preserve">ژیروسکوپ دارای شتاب سنج نیست!!! مجموعه ژیروسکوپ و شتاب سنج را واحد اندازه گیری اینرسی یا </w:t>
      </w:r>
      <w:r>
        <w:rPr>
          <w:noProof/>
        </w:rPr>
        <w:t>IMU</w:t>
      </w:r>
      <w:r>
        <w:rPr>
          <w:rFonts w:hint="cs"/>
          <w:noProof/>
          <w:rtl/>
        </w:rPr>
        <w:t xml:space="preserve"> گویند!</w:t>
      </w:r>
    </w:p>
    <w:p w14:paraId="005E800B" w14:textId="57F29B97" w:rsidR="002F3FC5" w:rsidRDefault="002F3FC5" w:rsidP="00D8102A">
      <w:pPr>
        <w:pStyle w:val="CommentText"/>
        <w:bidi/>
        <w:rPr>
          <w:rtl/>
          <w:lang w:bidi="fa-IR"/>
        </w:rPr>
      </w:pPr>
      <w:r>
        <w:rPr>
          <w:rFonts w:hint="cs"/>
          <w:noProof/>
          <w:rtl/>
          <w:lang w:bidi="fa-IR"/>
        </w:rPr>
        <w:t>نگارش شما د ارای اغلاط ویرایشی و علمی زیاد است!!</w:t>
      </w:r>
    </w:p>
  </w:comment>
  <w:comment w:id="193" w:author="MF" w:date="2022-02-26T12:46:00Z" w:initials="M">
    <w:p w14:paraId="0A37FB35" w14:textId="20ACDF32" w:rsidR="002F3FC5" w:rsidRDefault="002F3FC5">
      <w:pPr>
        <w:pStyle w:val="CommentText"/>
      </w:pPr>
      <w:r>
        <w:rPr>
          <w:rStyle w:val="CommentReference"/>
        </w:rPr>
        <w:annotationRef/>
      </w:r>
    </w:p>
  </w:comment>
  <w:comment w:id="198" w:author="MF" w:date="2022-02-26T12:47:00Z" w:initials="M">
    <w:p w14:paraId="149F5C0B" w14:textId="409ADA61" w:rsidR="002F3FC5" w:rsidRDefault="002F3FC5">
      <w:pPr>
        <w:pStyle w:val="CommentText"/>
      </w:pPr>
      <w:r>
        <w:rPr>
          <w:rStyle w:val="CommentReference"/>
        </w:rPr>
        <w:annotationRef/>
      </w:r>
      <w:r>
        <w:rPr>
          <w:rFonts w:hint="cs"/>
          <w:noProof/>
          <w:rtl/>
        </w:rPr>
        <w:t>؟؟؟؟</w:t>
      </w:r>
    </w:p>
  </w:comment>
  <w:comment w:id="524" w:author="MF" w:date="2022-02-26T14:03:00Z" w:initials="M">
    <w:p w14:paraId="3879EFB5" w14:textId="38EDBB96" w:rsidR="002F3FC5" w:rsidRDefault="002F3FC5">
      <w:pPr>
        <w:pStyle w:val="CommentText"/>
      </w:pPr>
      <w:r>
        <w:rPr>
          <w:rStyle w:val="CommentReference"/>
        </w:rPr>
        <w:annotationRef/>
      </w:r>
      <w:r>
        <w:rPr>
          <w:rFonts w:hint="cs"/>
          <w:noProof/>
          <w:rtl/>
        </w:rPr>
        <w:t>قبل از هر معادله ای، باید جمله ای که در رابطه آن معادله باشد، گفته شود.</w:t>
      </w:r>
    </w:p>
  </w:comment>
  <w:comment w:id="528" w:author="MF" w:date="2022-02-26T14:05:00Z" w:initials="M">
    <w:p w14:paraId="042B8555" w14:textId="14A6CB06" w:rsidR="002F3FC5" w:rsidRDefault="002F3FC5">
      <w:pPr>
        <w:pStyle w:val="CommentText"/>
      </w:pPr>
      <w:r>
        <w:rPr>
          <w:rStyle w:val="CommentReference"/>
        </w:rPr>
        <w:annotationRef/>
      </w:r>
      <w:r>
        <w:rPr>
          <w:rFonts w:hint="cs"/>
          <w:noProof/>
          <w:rtl/>
        </w:rPr>
        <w:t>شماره معادله قبل از آن نمی آید.</w:t>
      </w:r>
    </w:p>
  </w:comment>
  <w:comment w:id="588" w:author="MF" w:date="2022-02-26T14:29:00Z" w:initials="M">
    <w:p w14:paraId="709FCC68" w14:textId="3D71AC70" w:rsidR="002F3FC5" w:rsidRDefault="002F3FC5">
      <w:pPr>
        <w:pStyle w:val="CommentText"/>
      </w:pPr>
      <w:r>
        <w:rPr>
          <w:rStyle w:val="CommentReference"/>
        </w:rPr>
        <w:annotationRef/>
      </w:r>
      <w:r>
        <w:rPr>
          <w:rFonts w:hint="cs"/>
          <w:noProof/>
          <w:rtl/>
        </w:rPr>
        <w:t>جمله قبل از معادله به نقطه ختم نمی شود. معادله بخشی از این جمله است.</w:t>
      </w:r>
    </w:p>
  </w:comment>
  <w:comment w:id="616" w:author="MF" w:date="2022-02-26T14:35:00Z" w:initials="M">
    <w:p w14:paraId="1C61B0B9" w14:textId="6AC570C3" w:rsidR="002F3FC5" w:rsidRDefault="002F3FC5">
      <w:pPr>
        <w:pStyle w:val="CommentText"/>
      </w:pPr>
      <w:r>
        <w:rPr>
          <w:rStyle w:val="CommentReference"/>
        </w:rPr>
        <w:annotationRef/>
      </w:r>
      <w:r>
        <w:rPr>
          <w:rFonts w:hint="cs"/>
          <w:noProof/>
          <w:rtl/>
        </w:rPr>
        <w:t>جداول در فارسی باید از راست به چپ باشند!</w:t>
      </w:r>
    </w:p>
  </w:comment>
  <w:comment w:id="716" w:author="MF" w:date="2022-02-26T14:57:00Z" w:initials="M">
    <w:p w14:paraId="3BF8ACA6" w14:textId="4E0440EF" w:rsidR="002F3FC5" w:rsidRDefault="002F3FC5">
      <w:pPr>
        <w:pStyle w:val="CommentText"/>
      </w:pPr>
      <w:r>
        <w:rPr>
          <w:rStyle w:val="CommentReference"/>
        </w:rPr>
        <w:annotationRef/>
      </w:r>
      <w:r>
        <w:rPr>
          <w:rFonts w:hint="cs"/>
          <w:noProof/>
          <w:rtl/>
        </w:rPr>
        <w:t>این نوع کنترل، کنترل فازی نیست. بلکه از کنترل کننده خطی با ناظر فازی است.</w:t>
      </w:r>
    </w:p>
  </w:comment>
  <w:comment w:id="719" w:author="MF" w:date="2022-02-26T14:58:00Z" w:initials="M">
    <w:p w14:paraId="20DFF0EE" w14:textId="77777777" w:rsidR="002F3FC5" w:rsidRDefault="002F3FC5" w:rsidP="007C11EB">
      <w:pPr>
        <w:pStyle w:val="CommentText"/>
        <w:bidi/>
        <w:rPr>
          <w:noProof/>
          <w:rtl/>
        </w:rPr>
      </w:pPr>
      <w:r>
        <w:rPr>
          <w:rStyle w:val="CommentReference"/>
        </w:rPr>
        <w:annotationRef/>
      </w:r>
      <w:r>
        <w:rPr>
          <w:rFonts w:hint="cs"/>
          <w:noProof/>
          <w:rtl/>
        </w:rPr>
        <w:t>کجا این اختصار را تعریف کرده اید؟</w:t>
      </w:r>
    </w:p>
    <w:p w14:paraId="012F15AC" w14:textId="56483837" w:rsidR="002F3FC5" w:rsidRDefault="002F3FC5" w:rsidP="007C11EB">
      <w:pPr>
        <w:pStyle w:val="CommentText"/>
        <w:bidi/>
        <w:rPr>
          <w:noProof/>
          <w:rtl/>
        </w:rPr>
      </w:pPr>
      <w:r>
        <w:rPr>
          <w:rFonts w:hint="cs"/>
          <w:noProof/>
          <w:rtl/>
        </w:rPr>
        <w:t>حروف داخل شکل ها و جداول باید یک یا دو سایز کوجکتر از متن اصلی باشند.</w:t>
      </w:r>
    </w:p>
    <w:p w14:paraId="2BA17823" w14:textId="77777777" w:rsidR="002F3FC5" w:rsidRDefault="002F3FC5" w:rsidP="007C11EB">
      <w:pPr>
        <w:pStyle w:val="CommentText"/>
        <w:bidi/>
        <w:rPr>
          <w:rtl/>
          <w:lang w:bidi="fa-IR"/>
        </w:rPr>
      </w:pPr>
      <w:r>
        <w:rPr>
          <w:rFonts w:hint="cs"/>
          <w:noProof/>
          <w:rtl/>
        </w:rPr>
        <w:t xml:space="preserve">بخش فازی </w:t>
      </w:r>
      <w:r>
        <w:rPr>
          <w:noProof/>
        </w:rPr>
        <w:t>PID</w:t>
      </w:r>
      <w:r>
        <w:rPr>
          <w:rFonts w:hint="cs"/>
          <w:noProof/>
          <w:rtl/>
        </w:rPr>
        <w:t xml:space="preserve"> دارای مشکلات زیادی است و نیاز به بازنگری زیاد دارد.</w:t>
      </w:r>
    </w:p>
  </w:comment>
  <w:comment w:id="720" w:author="MF" w:date="2022-02-26T17:36:00Z" w:initials="M">
    <w:p w14:paraId="7948C6CD" w14:textId="77FFB1E9" w:rsidR="002F3FC5" w:rsidRDefault="002F3FC5">
      <w:pPr>
        <w:pStyle w:val="CommentText"/>
      </w:pPr>
      <w:r>
        <w:rPr>
          <w:rStyle w:val="CommentReference"/>
        </w:rPr>
        <w:annotationRef/>
      </w:r>
      <w:r>
        <w:rPr>
          <w:rFonts w:hint="cs"/>
          <w:noProof/>
          <w:rtl/>
        </w:rPr>
        <w:t>مقادری کمینه و بیشینه برای پروژه شما چند درنظرگرفته شده اند؟</w:t>
      </w:r>
    </w:p>
  </w:comment>
  <w:comment w:id="721" w:author="MF" w:date="2022-02-26T15:00:00Z" w:initials="M">
    <w:p w14:paraId="3CFFF442" w14:textId="424A5754" w:rsidR="002F3FC5" w:rsidRDefault="002F3FC5">
      <w:pPr>
        <w:pStyle w:val="CommentText"/>
      </w:pPr>
      <w:r>
        <w:rPr>
          <w:rStyle w:val="CommentReference"/>
        </w:rPr>
        <w:annotationRef/>
      </w:r>
      <w:r>
        <w:rPr>
          <w:rFonts w:hint="cs"/>
          <w:noProof/>
          <w:rtl/>
        </w:rPr>
        <w:t>!!!!!</w:t>
      </w:r>
    </w:p>
  </w:comment>
  <w:comment w:id="724" w:author="MF" w:date="2022-02-26T15:12:00Z" w:initials="M">
    <w:p w14:paraId="3005419B" w14:textId="54B2A4C9" w:rsidR="002F3FC5" w:rsidRDefault="002F3FC5">
      <w:pPr>
        <w:pStyle w:val="CommentText"/>
      </w:pPr>
      <w:r>
        <w:rPr>
          <w:rStyle w:val="CommentReference"/>
        </w:rPr>
        <w:annotationRef/>
      </w:r>
      <w:r>
        <w:rPr>
          <w:rFonts w:hint="cs"/>
          <w:noProof/>
          <w:rtl/>
        </w:rPr>
        <w:t xml:space="preserve">از بلوک دیاگرام </w:t>
      </w:r>
    </w:p>
  </w:comment>
  <w:comment w:id="753" w:author="MF" w:date="2022-02-26T17:41:00Z" w:initials="M">
    <w:p w14:paraId="7F31A581" w14:textId="2EA73E80" w:rsidR="002F3FC5" w:rsidRDefault="002F3FC5">
      <w:pPr>
        <w:pStyle w:val="CommentText"/>
      </w:pPr>
      <w:r>
        <w:rPr>
          <w:rStyle w:val="CommentReference"/>
        </w:rPr>
        <w:annotationRef/>
      </w:r>
      <w:r>
        <w:rPr>
          <w:rFonts w:hint="cs"/>
          <w:noProof/>
          <w:rtl/>
        </w:rPr>
        <w:t>اگر از این فیلتر استفاده نکرده اید، حذف شود!</w:t>
      </w:r>
    </w:p>
  </w:comment>
  <w:comment w:id="759" w:author="MF" w:date="2022-02-26T17:43:00Z" w:initials="M">
    <w:p w14:paraId="58414452" w14:textId="77777777" w:rsidR="002F3FC5" w:rsidRDefault="002F3FC5">
      <w:pPr>
        <w:pStyle w:val="CommentText"/>
        <w:rPr>
          <w:noProof/>
          <w:rtl/>
        </w:rPr>
      </w:pPr>
      <w:r>
        <w:rPr>
          <w:rFonts w:hint="cs"/>
          <w:noProof/>
          <w:rtl/>
        </w:rPr>
        <w:t>سرعت؟؟!!</w:t>
      </w:r>
    </w:p>
    <w:p w14:paraId="71DA6DCF" w14:textId="781BA977" w:rsidR="002F3FC5" w:rsidRDefault="002F3FC5">
      <w:pPr>
        <w:pStyle w:val="CommentText"/>
      </w:pPr>
      <w:r>
        <w:rPr>
          <w:rFonts w:hint="cs"/>
          <w:noProof/>
          <w:rtl/>
        </w:rPr>
        <w:t>مرجع؟</w:t>
      </w:r>
      <w:r>
        <w:rPr>
          <w:rStyle w:val="CommentReference"/>
        </w:rPr>
        <w:annotationRef/>
      </w:r>
    </w:p>
  </w:comment>
  <w:comment w:id="774" w:author="MF" w:date="2022-02-26T17:47:00Z" w:initials="M">
    <w:p w14:paraId="768A4D52" w14:textId="32C52E63" w:rsidR="002F3FC5" w:rsidRDefault="002F3FC5">
      <w:pPr>
        <w:pStyle w:val="CommentText"/>
      </w:pPr>
      <w:r>
        <w:rPr>
          <w:rStyle w:val="CommentReference"/>
        </w:rPr>
        <w:annotationRef/>
      </w:r>
      <w:r>
        <w:rPr>
          <w:rFonts w:hint="cs"/>
          <w:noProof/>
          <w:rtl/>
        </w:rPr>
        <w:t>به جای برنامه کامپیوتری، باید معادلات به کاررفته را بدهید.</w:t>
      </w:r>
    </w:p>
  </w:comment>
  <w:comment w:id="814" w:author="MF" w:date="2022-02-26T17:53:00Z" w:initials="M">
    <w:p w14:paraId="6F7C3369" w14:textId="0ACD23E1" w:rsidR="002F3FC5" w:rsidRDefault="002F3FC5">
      <w:pPr>
        <w:pStyle w:val="CommentText"/>
      </w:pPr>
      <w:r>
        <w:rPr>
          <w:rStyle w:val="CommentReference"/>
        </w:rPr>
        <w:annotationRef/>
      </w:r>
      <w:r>
        <w:rPr>
          <w:rFonts w:hint="cs"/>
          <w:noProof/>
          <w:rtl/>
        </w:rPr>
        <w:t>توضیحات بلوک های مختلف؟</w:t>
      </w:r>
    </w:p>
  </w:comment>
  <w:comment w:id="906" w:author="MF" w:date="2022-02-26T17:57:00Z" w:initials="M">
    <w:p w14:paraId="15F9FE01" w14:textId="77777777" w:rsidR="002F3FC5" w:rsidRDefault="002F3FC5">
      <w:pPr>
        <w:pStyle w:val="CommentText"/>
        <w:rPr>
          <w:noProof/>
          <w:rtl/>
        </w:rPr>
      </w:pPr>
      <w:r>
        <w:rPr>
          <w:rStyle w:val="CommentReference"/>
        </w:rPr>
        <w:annotationRef/>
      </w:r>
      <w:r>
        <w:rPr>
          <w:rFonts w:hint="cs"/>
          <w:noProof/>
          <w:rtl/>
        </w:rPr>
        <w:t>جمع‌بندی و پیشنهادات باید یک فصل جداگانه باشد.</w:t>
      </w:r>
    </w:p>
    <w:p w14:paraId="5EDD5596" w14:textId="06B62D71" w:rsidR="002F3FC5" w:rsidRDefault="002F3FC5">
      <w:pPr>
        <w:pStyle w:val="CommentText"/>
      </w:pPr>
      <w:r>
        <w:rPr>
          <w:rFonts w:hint="cs"/>
          <w:noProof/>
          <w:rtl/>
        </w:rPr>
        <w:t>در این فصل، ابتدا نتایج به دست آمده (شبیه سازی و عملی) را به طور جامع جمع بندی کرده و سپس پیشنهادات را بدهید.</w:t>
      </w:r>
    </w:p>
  </w:comment>
  <w:comment w:id="913" w:author="MF" w:date="2022-02-26T18:01:00Z" w:initials="M">
    <w:p w14:paraId="5CDB68DB" w14:textId="685292CA" w:rsidR="002F3FC5" w:rsidRDefault="002F3FC5">
      <w:pPr>
        <w:pStyle w:val="CommentText"/>
        <w:rPr>
          <w:rtl/>
          <w:lang w:bidi="fa-IR"/>
        </w:rPr>
      </w:pPr>
      <w:r>
        <w:rPr>
          <w:rStyle w:val="CommentReference"/>
        </w:rPr>
        <w:annotationRef/>
      </w:r>
      <w:r>
        <w:rPr>
          <w:rFonts w:hint="cs"/>
          <w:noProof/>
          <w:rtl/>
          <w:lang w:bidi="fa-IR"/>
        </w:rPr>
        <w:t>از این پروژه کارشناسی چه استفاده یی کردید؟</w:t>
      </w:r>
    </w:p>
  </w:comment>
  <w:comment w:id="930" w:author="MF" w:date="2022-02-26T18:03:00Z" w:initials="M">
    <w:p w14:paraId="4C0A557C" w14:textId="68DBEEB5" w:rsidR="002F3FC5" w:rsidRDefault="002F3FC5">
      <w:pPr>
        <w:pStyle w:val="CommentText"/>
        <w:rPr>
          <w:rtl/>
          <w:lang w:bidi="fa-IR"/>
        </w:rPr>
      </w:pPr>
      <w:r>
        <w:rPr>
          <w:rStyle w:val="CommentReference"/>
        </w:rPr>
        <w:annotationRef/>
      </w:r>
      <w:r>
        <w:rPr>
          <w:rFonts w:hint="cs"/>
          <w:noProof/>
          <w:rtl/>
          <w:lang w:bidi="fa-IR"/>
        </w:rPr>
        <w:t>این چیست؟</w:t>
      </w:r>
    </w:p>
  </w:comment>
  <w:comment w:id="969" w:author="MF" w:date="2022-02-26T18:52:00Z" w:initials="M">
    <w:p w14:paraId="427BB89C" w14:textId="1F66003B" w:rsidR="00A6290D" w:rsidRDefault="00A6290D">
      <w:pPr>
        <w:pStyle w:val="CommentText"/>
      </w:pPr>
      <w:r>
        <w:rPr>
          <w:rStyle w:val="CommentReference"/>
        </w:rPr>
        <w:annotationRef/>
      </w:r>
      <w:r w:rsidR="00136465">
        <w:rPr>
          <w:noProof/>
        </w:rPr>
        <w:t>????????</w:t>
      </w:r>
    </w:p>
  </w:comment>
  <w:comment w:id="978" w:author="MF" w:date="2022-02-26T18:52:00Z" w:initials="M">
    <w:p w14:paraId="1A1A58DF" w14:textId="7FD02CAA" w:rsidR="00761852" w:rsidRDefault="00761852">
      <w:pPr>
        <w:pStyle w:val="CommentText"/>
      </w:pPr>
      <w:r>
        <w:rPr>
          <w:rStyle w:val="CommentReference"/>
        </w:rPr>
        <w:annotationRef/>
      </w:r>
      <w:r w:rsidR="00136465">
        <w:rPr>
          <w:rFonts w:hint="cs"/>
          <w:noProof/>
          <w:rtl/>
        </w:rPr>
        <w:t>؟؟؟؟؟؟؟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4608E23B" w15:done="0"/>
  <w15:commentEx w15:paraId="09A94E68" w15:done="0"/>
  <w15:commentEx w15:paraId="50C84082" w15:done="0"/>
  <w15:commentEx w15:paraId="646FE3A7" w15:done="0"/>
  <w15:commentEx w15:paraId="005E800B" w15:done="0"/>
  <w15:commentEx w15:paraId="0A37FB35" w15:done="0"/>
  <w15:commentEx w15:paraId="149F5C0B" w15:done="0"/>
  <w15:commentEx w15:paraId="3879EFB5" w15:done="0"/>
  <w15:commentEx w15:paraId="042B8555" w15:done="0"/>
  <w15:commentEx w15:paraId="709FCC68" w15:done="0"/>
  <w15:commentEx w15:paraId="1C61B0B9" w15:done="0"/>
  <w15:commentEx w15:paraId="3BF8ACA6" w15:done="0"/>
  <w15:commentEx w15:paraId="2BA17823" w15:done="0"/>
  <w15:commentEx w15:paraId="7948C6CD" w15:done="0"/>
  <w15:commentEx w15:paraId="3CFFF442" w15:done="0"/>
  <w15:commentEx w15:paraId="3005419B" w15:done="0"/>
  <w15:commentEx w15:paraId="7F31A581" w15:done="0"/>
  <w15:commentEx w15:paraId="71DA6DCF" w15:done="0"/>
  <w15:commentEx w15:paraId="768A4D52" w15:done="0"/>
  <w15:commentEx w15:paraId="6F7C3369" w15:done="0"/>
  <w15:commentEx w15:paraId="5EDD5596" w15:done="0"/>
  <w15:commentEx w15:paraId="5CDB68DB" w15:done="0"/>
  <w15:commentEx w15:paraId="4C0A557C" w15:done="0"/>
  <w15:commentEx w15:paraId="427BB89C" w15:done="0"/>
  <w15:commentEx w15:paraId="1A1A58DF" w15:done="0"/>
</w15:commentsEx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04465D2" w14:textId="77777777" w:rsidR="0075126E" w:rsidRDefault="0075126E" w:rsidP="008E1673">
      <w:pPr>
        <w:spacing w:after="0" w:line="240" w:lineRule="auto"/>
      </w:pPr>
      <w:r>
        <w:separator/>
      </w:r>
    </w:p>
  </w:endnote>
  <w:endnote w:type="continuationSeparator" w:id="0">
    <w:p w14:paraId="7EFA8AE1" w14:textId="77777777" w:rsidR="0075126E" w:rsidRDefault="0075126E" w:rsidP="008E16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tr">
    <w:altName w:val="Courier New"/>
    <w:charset w:val="B2"/>
    <w:family w:val="auto"/>
    <w:pitch w:val="variable"/>
    <w:sig w:usb0="00002000" w:usb1="00000000" w:usb2="00000000" w:usb3="00000000" w:csb0="00000040" w:csb1="00000000"/>
  </w:font>
  <w:font w:name="Zar">
    <w:altName w:val="Courier New"/>
    <w:charset w:val="B2"/>
    <w:family w:val="auto"/>
    <w:pitch w:val="variable"/>
    <w:sig w:usb0="00002000" w:usb1="00000000" w:usb2="00000000" w:usb3="00000000" w:csb0="00000040" w:csb1="00000000"/>
  </w:font>
  <w:font w:name="Lotus">
    <w:altName w:val="Courier New"/>
    <w:charset w:val="B2"/>
    <w:family w:val="auto"/>
    <w:pitch w:val="variable"/>
    <w:sig w:usb0="00002000" w:usb1="00000000" w:usb2="00000000" w:usb3="00000000" w:csb0="0000004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MB X 10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Iran Sans - Regular">
    <w:altName w:val="Cambria"/>
    <w:panose1 w:val="00000000000000000000"/>
    <w:charset w:val="00"/>
    <w:family w:val="roman"/>
    <w:notTrueType/>
    <w:pitch w:val="default"/>
  </w:font>
  <w:font w:name="IRANSansWeb_Light">
    <w:altName w:val="Cambria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Nazanin">
    <w:altName w:val="Arial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ans">
    <w:altName w:val="Cambria"/>
    <w:panose1 w:val="00000000000000000000"/>
    <w:charset w:val="00"/>
    <w:family w:val="roman"/>
    <w:notTrueType/>
    <w:pitch w:val="default"/>
  </w:font>
  <w:font w:name="irans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UniversCom-65Bold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IRANSans">
    <w:altName w:val="Times New Roman"/>
    <w:panose1 w:val="00000000000000000000"/>
    <w:charset w:val="00"/>
    <w:family w:val="roman"/>
    <w:notTrueType/>
    <w:pitch w:val="default"/>
  </w:font>
  <w:font w:name="BNazaninBold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-ItalicMT">
    <w:altName w:val="Arial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Arial-BoldMT">
    <w:altName w:val="Arial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0918100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2774461" w14:textId="290CDE54" w:rsidR="002F3FC5" w:rsidRDefault="002F3FC5">
        <w:pPr>
          <w:pStyle w:val="Footer"/>
          <w:jc w:val="center"/>
        </w:pPr>
        <w:r>
          <w:rPr>
            <w:rFonts w:hint="cs"/>
            <w:rtl/>
          </w:rPr>
          <w:t>ب</w:t>
        </w:r>
      </w:p>
    </w:sdtContent>
  </w:sdt>
  <w:p w14:paraId="3E835989" w14:textId="77777777" w:rsidR="002F3FC5" w:rsidRDefault="002F3FC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9262190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11259A4" w14:textId="547E8F49" w:rsidR="002F3FC5" w:rsidRDefault="002F3FC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108E7">
          <w:rPr>
            <w:noProof/>
          </w:rPr>
          <w:t>86</w:t>
        </w:r>
        <w:r>
          <w:rPr>
            <w:noProof/>
          </w:rPr>
          <w:fldChar w:fldCharType="end"/>
        </w:r>
      </w:p>
    </w:sdtContent>
  </w:sdt>
  <w:p w14:paraId="03D91E19" w14:textId="711803DD" w:rsidR="002F3FC5" w:rsidRPr="00F559DE" w:rsidRDefault="002F3FC5" w:rsidP="00871A8C">
    <w:pPr>
      <w:pStyle w:val="Footer"/>
      <w:jc w:val="center"/>
      <w:rPr>
        <w:vertAlign w:val="superscript"/>
        <w:lang w:bidi="fa-IR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6BDB91E" w14:textId="77777777" w:rsidR="0075126E" w:rsidRDefault="0075126E" w:rsidP="008E1673">
      <w:pPr>
        <w:spacing w:after="0" w:line="240" w:lineRule="auto"/>
      </w:pPr>
      <w:r>
        <w:separator/>
      </w:r>
    </w:p>
  </w:footnote>
  <w:footnote w:type="continuationSeparator" w:id="0">
    <w:p w14:paraId="1528B352" w14:textId="77777777" w:rsidR="0075126E" w:rsidRDefault="0075126E" w:rsidP="008E1673">
      <w:pPr>
        <w:spacing w:after="0" w:line="240" w:lineRule="auto"/>
      </w:pPr>
      <w:r>
        <w:continuationSeparator/>
      </w:r>
    </w:p>
  </w:footnote>
  <w:footnote w:id="1">
    <w:p w14:paraId="1DCD762B" w14:textId="251B116C" w:rsidR="002F3FC5" w:rsidRPr="00F35D48" w:rsidRDefault="002F3FC5">
      <w:pPr>
        <w:pStyle w:val="FootnoteText"/>
        <w:rPr>
          <w:rFonts w:asciiTheme="majorBidi" w:hAnsiTheme="majorBidi" w:cstheme="majorBidi"/>
          <w:lang w:bidi="fa-IR"/>
          <w:rPrChange w:id="28" w:author="MF" w:date="2022-02-26T11:37:00Z">
            <w:rPr>
              <w:lang w:bidi="fa-IR"/>
            </w:rPr>
          </w:rPrChange>
        </w:rPr>
      </w:pPr>
      <w:ins w:id="29" w:author="MF" w:date="2022-02-26T11:37:00Z">
        <w:r w:rsidRPr="00F35D48">
          <w:rPr>
            <w:rStyle w:val="FootnoteReference"/>
            <w:rFonts w:asciiTheme="majorBidi" w:hAnsiTheme="majorBidi" w:cstheme="majorBidi"/>
            <w:rPrChange w:id="30" w:author="MF" w:date="2022-02-26T11:37:00Z">
              <w:rPr>
                <w:rStyle w:val="FootnoteReference"/>
              </w:rPr>
            </w:rPrChange>
          </w:rPr>
          <w:footnoteRef/>
        </w:r>
        <w:r w:rsidRPr="00F35D48">
          <w:rPr>
            <w:rFonts w:asciiTheme="majorBidi" w:hAnsiTheme="majorBidi" w:cstheme="majorBidi"/>
            <w:rPrChange w:id="31" w:author="MF" w:date="2022-02-26T11:37:00Z">
              <w:rPr/>
            </w:rPrChange>
          </w:rPr>
          <w:t xml:space="preserve"> </w:t>
        </w:r>
        <w:r w:rsidRPr="00F35D48">
          <w:rPr>
            <w:rFonts w:asciiTheme="majorBidi" w:hAnsiTheme="majorBidi" w:cstheme="majorBidi"/>
            <w:lang w:bidi="fa-IR"/>
            <w:rPrChange w:id="32" w:author="MF" w:date="2022-02-26T11:37:00Z">
              <w:rPr>
                <w:lang w:bidi="fa-IR"/>
              </w:rPr>
            </w:rPrChange>
          </w:rPr>
          <w:t>quadrotor</w:t>
        </w:r>
      </w:ins>
    </w:p>
  </w:footnote>
  <w:footnote w:id="2">
    <w:p w14:paraId="387BD039" w14:textId="0AC41318" w:rsidR="002F3FC5" w:rsidRPr="007E0ACB" w:rsidRDefault="002F3FC5">
      <w:pPr>
        <w:pStyle w:val="FootnoteText"/>
        <w:rPr>
          <w:rFonts w:asciiTheme="majorBidi" w:hAnsiTheme="majorBidi" w:cstheme="majorBidi"/>
          <w:lang w:bidi="fa-IR"/>
          <w:rPrChange w:id="44" w:author="MF" w:date="2022-02-26T11:38:00Z">
            <w:rPr>
              <w:lang w:bidi="fa-IR"/>
            </w:rPr>
          </w:rPrChange>
        </w:rPr>
      </w:pPr>
      <w:r w:rsidRPr="007E0ACB">
        <w:rPr>
          <w:rStyle w:val="FootnoteReference"/>
          <w:rFonts w:asciiTheme="majorBidi" w:hAnsiTheme="majorBidi" w:cstheme="majorBidi"/>
          <w:rPrChange w:id="45" w:author="MF" w:date="2022-02-26T11:38:00Z">
            <w:rPr>
              <w:rStyle w:val="FootnoteReference"/>
            </w:rPr>
          </w:rPrChange>
        </w:rPr>
        <w:footnoteRef/>
      </w:r>
      <w:r w:rsidRPr="007E0ACB">
        <w:rPr>
          <w:rFonts w:asciiTheme="majorBidi" w:hAnsiTheme="majorBidi" w:cstheme="majorBidi"/>
          <w:rPrChange w:id="46" w:author="MF" w:date="2022-02-26T11:38:00Z">
            <w:rPr/>
          </w:rPrChange>
        </w:rPr>
        <w:t xml:space="preserve"> </w:t>
      </w:r>
      <w:ins w:id="47" w:author="MF" w:date="2022-02-26T11:37:00Z">
        <w:r w:rsidRPr="007E0ACB">
          <w:rPr>
            <w:rFonts w:asciiTheme="majorBidi" w:hAnsiTheme="majorBidi" w:cstheme="majorBidi"/>
            <w:rPrChange w:id="48" w:author="MF" w:date="2022-02-26T11:38:00Z">
              <w:rPr/>
            </w:rPrChange>
          </w:rPr>
          <w:t>Inertial Measurement Unit (</w:t>
        </w:r>
      </w:ins>
      <w:r w:rsidRPr="007E0ACB">
        <w:rPr>
          <w:rFonts w:asciiTheme="majorBidi" w:hAnsiTheme="majorBidi" w:cstheme="majorBidi"/>
          <w:lang w:bidi="fa-IR"/>
          <w:rPrChange w:id="49" w:author="MF" w:date="2022-02-26T11:38:00Z">
            <w:rPr>
              <w:rFonts w:asciiTheme="majorBidi" w:hAnsiTheme="majorBidi" w:cstheme="majorBidi"/>
              <w:sz w:val="22"/>
              <w:szCs w:val="22"/>
              <w:lang w:bidi="fa-IR"/>
            </w:rPr>
          </w:rPrChange>
        </w:rPr>
        <w:t>IMU</w:t>
      </w:r>
      <w:ins w:id="50" w:author="MF" w:date="2022-02-26T11:38:00Z">
        <w:r w:rsidRPr="007E0ACB">
          <w:rPr>
            <w:rFonts w:asciiTheme="majorBidi" w:hAnsiTheme="majorBidi" w:cstheme="majorBidi"/>
            <w:lang w:bidi="fa-IR"/>
            <w:rPrChange w:id="51" w:author="MF" w:date="2022-02-26T11:38:00Z">
              <w:rPr>
                <w:rFonts w:asciiTheme="majorBidi" w:hAnsiTheme="majorBidi" w:cstheme="majorBidi"/>
                <w:sz w:val="22"/>
                <w:szCs w:val="22"/>
                <w:lang w:bidi="fa-IR"/>
              </w:rPr>
            </w:rPrChange>
          </w:rPr>
          <w:t>)</w:t>
        </w:r>
      </w:ins>
    </w:p>
  </w:footnote>
  <w:footnote w:id="3">
    <w:p w14:paraId="1598B157" w14:textId="31C00305" w:rsidR="002F3FC5" w:rsidRDefault="002F3FC5">
      <w:pPr>
        <w:pStyle w:val="FootnoteText"/>
      </w:pPr>
      <w:r>
        <w:rPr>
          <w:rStyle w:val="FootnoteReference"/>
        </w:rPr>
        <w:footnoteRef/>
      </w:r>
      <w:r>
        <w:t xml:space="preserve"> Single Copter</w:t>
      </w:r>
    </w:p>
  </w:footnote>
  <w:footnote w:id="4">
    <w:p w14:paraId="119104F2" w14:textId="0BEA2CA9" w:rsidR="002F3FC5" w:rsidRDefault="002F3FC5">
      <w:pPr>
        <w:pStyle w:val="FootnoteText"/>
      </w:pPr>
      <w:r>
        <w:rPr>
          <w:rStyle w:val="FootnoteReference"/>
        </w:rPr>
        <w:footnoteRef/>
      </w:r>
      <w:r>
        <w:t xml:space="preserve"> Dual Copter</w:t>
      </w:r>
    </w:p>
  </w:footnote>
  <w:footnote w:id="5">
    <w:p w14:paraId="2991225D" w14:textId="3F06B0A3" w:rsidR="002F3FC5" w:rsidRDefault="002F3FC5">
      <w:pPr>
        <w:pStyle w:val="FootnoteText"/>
      </w:pPr>
      <w:r>
        <w:rPr>
          <w:rStyle w:val="FootnoteReference"/>
        </w:rPr>
        <w:footnoteRef/>
      </w:r>
      <w:r>
        <w:t xml:space="preserve"> Tri Copter</w:t>
      </w:r>
    </w:p>
  </w:footnote>
  <w:footnote w:id="6">
    <w:p w14:paraId="61E0EF13" w14:textId="105186B3" w:rsidR="002F3FC5" w:rsidRDefault="002F3FC5" w:rsidP="003A4F7A">
      <w:pPr>
        <w:pStyle w:val="FootnoteText"/>
      </w:pPr>
      <w:r>
        <w:rPr>
          <w:rStyle w:val="FootnoteReference"/>
        </w:rPr>
        <w:footnoteRef/>
      </w:r>
      <w:r>
        <w:t xml:space="preserve"> Quad Copter</w:t>
      </w:r>
    </w:p>
  </w:footnote>
  <w:footnote w:id="7">
    <w:p w14:paraId="3263DE32" w14:textId="00C17ACE" w:rsidR="002F3FC5" w:rsidRDefault="002F3FC5">
      <w:pPr>
        <w:pStyle w:val="FootnoteText"/>
      </w:pPr>
      <w:r>
        <w:rPr>
          <w:rStyle w:val="FootnoteReference"/>
        </w:rPr>
        <w:footnoteRef/>
      </w:r>
      <w:r>
        <w:t xml:space="preserve"> Hexa Copter</w:t>
      </w:r>
    </w:p>
  </w:footnote>
  <w:footnote w:id="8">
    <w:p w14:paraId="4286AD76" w14:textId="651C0B48" w:rsidR="002F3FC5" w:rsidRDefault="002F3FC5">
      <w:pPr>
        <w:pStyle w:val="FootnoteText"/>
      </w:pPr>
      <w:r>
        <w:rPr>
          <w:rStyle w:val="FootnoteReference"/>
        </w:rPr>
        <w:footnoteRef/>
      </w:r>
      <w:r>
        <w:t xml:space="preserve"> Octo Copter</w:t>
      </w:r>
    </w:p>
  </w:footnote>
  <w:footnote w:id="9">
    <w:p w14:paraId="05F187D0" w14:textId="0FC5251F" w:rsidR="002F3FC5" w:rsidRDefault="002F3FC5">
      <w:pPr>
        <w:pStyle w:val="FootnoteText"/>
      </w:pPr>
      <w:r>
        <w:rPr>
          <w:rStyle w:val="FootnoteReference"/>
        </w:rPr>
        <w:footnoteRef/>
      </w:r>
      <w:r>
        <w:t xml:space="preserve"> Multirotor</w:t>
      </w:r>
    </w:p>
  </w:footnote>
  <w:footnote w:id="10">
    <w:p w14:paraId="1F0A427A" w14:textId="78C5420F" w:rsidR="002F3FC5" w:rsidRDefault="002F3FC5">
      <w:pPr>
        <w:pStyle w:val="FootnoteText"/>
      </w:pPr>
      <w:r>
        <w:rPr>
          <w:rStyle w:val="FootnoteReference"/>
        </w:rPr>
        <w:footnoteRef/>
      </w:r>
      <w:r>
        <w:t xml:space="preserve"> Pitch</w:t>
      </w:r>
    </w:p>
  </w:footnote>
  <w:footnote w:id="11">
    <w:p w14:paraId="481A958B" w14:textId="133221A6" w:rsidR="002F3FC5" w:rsidRDefault="002F3FC5">
      <w:pPr>
        <w:pStyle w:val="FootnoteText"/>
      </w:pPr>
      <w:r>
        <w:rPr>
          <w:rStyle w:val="FootnoteReference"/>
        </w:rPr>
        <w:footnoteRef/>
      </w:r>
      <w:r>
        <w:t xml:space="preserve"> Roll</w:t>
      </w:r>
    </w:p>
  </w:footnote>
  <w:footnote w:id="12">
    <w:p w14:paraId="3602A0C7" w14:textId="0FAAE846" w:rsidR="002F3FC5" w:rsidRDefault="002F3FC5">
      <w:pPr>
        <w:pStyle w:val="FootnoteText"/>
      </w:pPr>
      <w:r>
        <w:rPr>
          <w:rStyle w:val="FootnoteReference"/>
        </w:rPr>
        <w:footnoteRef/>
      </w:r>
      <w:r>
        <w:t xml:space="preserve"> Yaw</w:t>
      </w:r>
    </w:p>
  </w:footnote>
  <w:footnote w:id="13">
    <w:p w14:paraId="11945354" w14:textId="3BB1A149" w:rsidR="002F3FC5" w:rsidRDefault="002F3FC5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Driver</w:t>
      </w:r>
    </w:p>
  </w:footnote>
  <w:footnote w:id="14">
    <w:p w14:paraId="32AD2E53" w14:textId="66DEE9A6" w:rsidR="002F3FC5" w:rsidRDefault="002F3FC5">
      <w:pPr>
        <w:pStyle w:val="FootnoteText"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IO</w:t>
      </w:r>
    </w:p>
  </w:footnote>
  <w:footnote w:id="15">
    <w:p w14:paraId="41D40470" w14:textId="40113FFF" w:rsidR="002F3FC5" w:rsidRDefault="002F3FC5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Wifi</w:t>
      </w:r>
    </w:p>
  </w:footnote>
  <w:footnote w:id="16">
    <w:p w14:paraId="023EB7C6" w14:textId="347F350B" w:rsidR="002F3FC5" w:rsidRDefault="002F3FC5">
      <w:pPr>
        <w:pStyle w:val="FootnoteText"/>
      </w:pPr>
      <w:r>
        <w:rPr>
          <w:rStyle w:val="FootnoteReference"/>
        </w:rPr>
        <w:footnoteRef/>
      </w:r>
      <w:r>
        <w:t xml:space="preserve"> Brushless</w:t>
      </w:r>
    </w:p>
  </w:footnote>
  <w:footnote w:id="17">
    <w:p w14:paraId="6E834A37" w14:textId="69C8F565" w:rsidR="002F3FC5" w:rsidRDefault="002F3FC5">
      <w:pPr>
        <w:pStyle w:val="FootnoteText"/>
      </w:pPr>
      <w:r>
        <w:rPr>
          <w:rStyle w:val="FootnoteReference"/>
        </w:rPr>
        <w:footnoteRef/>
      </w:r>
      <w:r>
        <w:t xml:space="preserve"> Motherboard</w:t>
      </w:r>
    </w:p>
  </w:footnote>
  <w:footnote w:id="18">
    <w:p w14:paraId="2020AD6F" w14:textId="71DC010F" w:rsidR="002F3FC5" w:rsidRDefault="002F3FC5">
      <w:pPr>
        <w:pStyle w:val="FootnoteText"/>
      </w:pPr>
      <w:r>
        <w:rPr>
          <w:rStyle w:val="FootnoteReference"/>
        </w:rPr>
        <w:footnoteRef/>
      </w:r>
      <w:r>
        <w:t xml:space="preserve"> Hovering</w:t>
      </w:r>
    </w:p>
  </w:footnote>
  <w:footnote w:id="19">
    <w:p w14:paraId="10DF5B8D" w14:textId="3ACB5503" w:rsidR="002F3FC5" w:rsidRDefault="002F3FC5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bidi="fa-IR"/>
        </w:rPr>
        <w:t>Drift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203E55"/>
    <w:multiLevelType w:val="multilevel"/>
    <w:tmpl w:val="1F6617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5D3A3D"/>
    <w:multiLevelType w:val="hybridMultilevel"/>
    <w:tmpl w:val="C682F6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EC1E53"/>
    <w:multiLevelType w:val="multilevel"/>
    <w:tmpl w:val="54969580"/>
    <w:lvl w:ilvl="0">
      <w:start w:val="1"/>
      <w:numFmt w:val="decimal"/>
      <w:pStyle w:val="a"/>
      <w:suff w:val="nothing"/>
      <w:lvlText w:val="فصل %1: "/>
      <w:lvlJc w:val="left"/>
      <w:pPr>
        <w:ind w:left="3828" w:firstLine="0"/>
      </w:pPr>
      <w:rPr>
        <w:rFonts w:ascii="Times New Roman" w:hAnsi="Times New Roman" w:cs="Titr" w:hint="default"/>
        <w:b w:val="0"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56"/>
        <w:szCs w:val="60"/>
        <w:u w:val="none"/>
        <w:vertAlign w:val="baseline"/>
        <w:em w:val="none"/>
      </w:rPr>
    </w:lvl>
    <w:lvl w:ilvl="1">
      <w:start w:val="1"/>
      <w:numFmt w:val="decimal"/>
      <w:pStyle w:val="a0"/>
      <w:suff w:val="space"/>
      <w:lvlText w:val="%1-%2-"/>
      <w:lvlJc w:val="left"/>
      <w:pPr>
        <w:ind w:left="0" w:firstLine="0"/>
      </w:pPr>
      <w:rPr>
        <w:rFonts w:ascii="Times New Roman" w:hAnsi="Times New Roman" w:cs="Zar" w:hint="default"/>
        <w:b/>
        <w:bCs/>
        <w:i w:val="0"/>
        <w:iCs w:val="0"/>
        <w:sz w:val="28"/>
        <w:szCs w:val="32"/>
      </w:rPr>
    </w:lvl>
    <w:lvl w:ilvl="2">
      <w:start w:val="1"/>
      <w:numFmt w:val="decimal"/>
      <w:pStyle w:val="a1"/>
      <w:suff w:val="space"/>
      <w:lvlText w:val="%1-%2-%3-"/>
      <w:lvlJc w:val="left"/>
      <w:pPr>
        <w:ind w:left="0" w:firstLine="0"/>
      </w:pPr>
      <w:rPr>
        <w:rFonts w:ascii="Times New Roman" w:hAnsi="Times New Roman" w:cs="Zar" w:hint="default"/>
        <w:b w:val="0"/>
        <w:bCs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sz w:val="28"/>
        <w:szCs w:val="32"/>
        <w:u w:val="none"/>
        <w:vertAlign w:val="baseline"/>
        <w:em w:val="none"/>
        <w:lang w:bidi="fa-IR"/>
      </w:rPr>
    </w:lvl>
    <w:lvl w:ilvl="3">
      <w:start w:val="1"/>
      <w:numFmt w:val="decimal"/>
      <w:suff w:val="space"/>
      <w:lvlText w:val="%1-%2-%3-%4-"/>
      <w:lvlJc w:val="left"/>
      <w:pPr>
        <w:ind w:left="0" w:firstLine="0"/>
      </w:pPr>
      <w:rPr>
        <w:rFonts w:ascii="Times New Roman" w:hAnsi="Times New Roman" w:cs="Zar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>
        <w:rFonts w:hint="default"/>
      </w:rPr>
    </w:lvl>
    <w:lvl w:ilvl="5">
      <w:start w:val="1"/>
      <w:numFmt w:val="decimal"/>
      <w:lvlRestart w:val="1"/>
      <w:pStyle w:val="a2"/>
      <w:suff w:val="space"/>
      <w:lvlText w:val="شکل (%1-%6) "/>
      <w:lvlJc w:val="left"/>
      <w:pPr>
        <w:ind w:left="0" w:firstLine="0"/>
      </w:pPr>
      <w:rPr>
        <w:rFonts w:cs="Lotus" w:hint="cs"/>
        <w:bCs w:val="0"/>
        <w:iCs w:val="0"/>
        <w:szCs w:val="24"/>
      </w:rPr>
    </w:lvl>
    <w:lvl w:ilvl="6">
      <w:start w:val="1"/>
      <w:numFmt w:val="decimal"/>
      <w:lvlRestart w:val="1"/>
      <w:pStyle w:val="a3"/>
      <w:suff w:val="nothing"/>
      <w:lvlText w:val="(%1-%7)"/>
      <w:lvlJc w:val="left"/>
      <w:pPr>
        <w:ind w:left="0" w:firstLine="0"/>
      </w:pPr>
      <w:rPr>
        <w:rFonts w:ascii="Arial" w:hAnsi="Arial" w:cs="Zar" w:hint="default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lvlRestart w:val="1"/>
      <w:pStyle w:val="a4"/>
      <w:suff w:val="space"/>
      <w:lvlText w:val="جدول (%1-%8) "/>
      <w:lvlJc w:val="left"/>
      <w:pPr>
        <w:ind w:left="0" w:firstLine="0"/>
      </w:pPr>
      <w:rPr>
        <w:rFonts w:cs="Lotus" w:hint="cs"/>
        <w:bCs w:val="0"/>
        <w:iCs w:val="0"/>
        <w:szCs w:val="24"/>
      </w:r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>
        <w:rFonts w:hint="default"/>
      </w:rPr>
    </w:lvl>
  </w:abstractNum>
  <w:abstractNum w:abstractNumId="3" w15:restartNumberingAfterBreak="0">
    <w:nsid w:val="63F2157A"/>
    <w:multiLevelType w:val="hybridMultilevel"/>
    <w:tmpl w:val="4DA4F03E"/>
    <w:lvl w:ilvl="0" w:tplc="B5DA001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5080745"/>
    <w:multiLevelType w:val="hybridMultilevel"/>
    <w:tmpl w:val="0E1A574A"/>
    <w:lvl w:ilvl="0" w:tplc="EA5AFFE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1"/>
  </w:num>
  <w:num w:numId="5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MF">
    <w15:presenceInfo w15:providerId="None" w15:userId="M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4954"/>
    <w:rsid w:val="000006FB"/>
    <w:rsid w:val="00002430"/>
    <w:rsid w:val="00002E4F"/>
    <w:rsid w:val="00002F1B"/>
    <w:rsid w:val="00007E2E"/>
    <w:rsid w:val="00014206"/>
    <w:rsid w:val="00023919"/>
    <w:rsid w:val="00025DA3"/>
    <w:rsid w:val="00032A9D"/>
    <w:rsid w:val="0003317B"/>
    <w:rsid w:val="00033E6B"/>
    <w:rsid w:val="00041FA0"/>
    <w:rsid w:val="000500C8"/>
    <w:rsid w:val="0005078F"/>
    <w:rsid w:val="000557E7"/>
    <w:rsid w:val="000578E7"/>
    <w:rsid w:val="0007004E"/>
    <w:rsid w:val="00072B30"/>
    <w:rsid w:val="00073779"/>
    <w:rsid w:val="00077FD7"/>
    <w:rsid w:val="00083E13"/>
    <w:rsid w:val="000855C3"/>
    <w:rsid w:val="00090E4C"/>
    <w:rsid w:val="0009256B"/>
    <w:rsid w:val="00093FEB"/>
    <w:rsid w:val="00095BA2"/>
    <w:rsid w:val="00097B50"/>
    <w:rsid w:val="00097CC7"/>
    <w:rsid w:val="000A010F"/>
    <w:rsid w:val="000A2AE6"/>
    <w:rsid w:val="000B0125"/>
    <w:rsid w:val="000B479D"/>
    <w:rsid w:val="000C1F74"/>
    <w:rsid w:val="000C47D7"/>
    <w:rsid w:val="000C4FEB"/>
    <w:rsid w:val="000C64CB"/>
    <w:rsid w:val="000D41B8"/>
    <w:rsid w:val="000D44FF"/>
    <w:rsid w:val="000E122D"/>
    <w:rsid w:val="000E14E7"/>
    <w:rsid w:val="000E1770"/>
    <w:rsid w:val="000E2208"/>
    <w:rsid w:val="000E4F6E"/>
    <w:rsid w:val="000E5791"/>
    <w:rsid w:val="000F1CC9"/>
    <w:rsid w:val="000F4FC8"/>
    <w:rsid w:val="000F6216"/>
    <w:rsid w:val="000F7006"/>
    <w:rsid w:val="001003A4"/>
    <w:rsid w:val="001006AA"/>
    <w:rsid w:val="00105FFE"/>
    <w:rsid w:val="0010671E"/>
    <w:rsid w:val="00106848"/>
    <w:rsid w:val="00115E7D"/>
    <w:rsid w:val="00115EE2"/>
    <w:rsid w:val="00116165"/>
    <w:rsid w:val="00126DA2"/>
    <w:rsid w:val="00130EF7"/>
    <w:rsid w:val="00132BD0"/>
    <w:rsid w:val="001350B7"/>
    <w:rsid w:val="00136465"/>
    <w:rsid w:val="00141B16"/>
    <w:rsid w:val="00143A13"/>
    <w:rsid w:val="00146B0B"/>
    <w:rsid w:val="00150B93"/>
    <w:rsid w:val="0015100F"/>
    <w:rsid w:val="00152A15"/>
    <w:rsid w:val="00153E81"/>
    <w:rsid w:val="00157CA6"/>
    <w:rsid w:val="00170316"/>
    <w:rsid w:val="00177A74"/>
    <w:rsid w:val="00180F82"/>
    <w:rsid w:val="0018645B"/>
    <w:rsid w:val="00194DF5"/>
    <w:rsid w:val="001A14F4"/>
    <w:rsid w:val="001A6BC8"/>
    <w:rsid w:val="001A78FA"/>
    <w:rsid w:val="001B217E"/>
    <w:rsid w:val="001B32B9"/>
    <w:rsid w:val="001C2DD2"/>
    <w:rsid w:val="001C43E0"/>
    <w:rsid w:val="001C78E8"/>
    <w:rsid w:val="001D2CEC"/>
    <w:rsid w:val="001E034D"/>
    <w:rsid w:val="001E0F05"/>
    <w:rsid w:val="00200790"/>
    <w:rsid w:val="002021FA"/>
    <w:rsid w:val="00203EF1"/>
    <w:rsid w:val="00205FE0"/>
    <w:rsid w:val="002110C2"/>
    <w:rsid w:val="00211C9B"/>
    <w:rsid w:val="002124EE"/>
    <w:rsid w:val="002254C7"/>
    <w:rsid w:val="00227542"/>
    <w:rsid w:val="0023085C"/>
    <w:rsid w:val="00233980"/>
    <w:rsid w:val="00233B63"/>
    <w:rsid w:val="00234477"/>
    <w:rsid w:val="00236309"/>
    <w:rsid w:val="002418CB"/>
    <w:rsid w:val="002454B8"/>
    <w:rsid w:val="002466B9"/>
    <w:rsid w:val="00255E5B"/>
    <w:rsid w:val="00256043"/>
    <w:rsid w:val="0025756D"/>
    <w:rsid w:val="002612F0"/>
    <w:rsid w:val="002625B0"/>
    <w:rsid w:val="002661C5"/>
    <w:rsid w:val="00266C32"/>
    <w:rsid w:val="0027250C"/>
    <w:rsid w:val="00272F31"/>
    <w:rsid w:val="00273594"/>
    <w:rsid w:val="00274131"/>
    <w:rsid w:val="00277409"/>
    <w:rsid w:val="00280032"/>
    <w:rsid w:val="0028077D"/>
    <w:rsid w:val="00282FCC"/>
    <w:rsid w:val="002830D8"/>
    <w:rsid w:val="002840CC"/>
    <w:rsid w:val="00284C1A"/>
    <w:rsid w:val="00287367"/>
    <w:rsid w:val="002924ED"/>
    <w:rsid w:val="002946B5"/>
    <w:rsid w:val="00295E6A"/>
    <w:rsid w:val="00297AC7"/>
    <w:rsid w:val="002A31FC"/>
    <w:rsid w:val="002A3BC7"/>
    <w:rsid w:val="002B174E"/>
    <w:rsid w:val="002B1DC3"/>
    <w:rsid w:val="002D0C04"/>
    <w:rsid w:val="002D681A"/>
    <w:rsid w:val="002D6F2E"/>
    <w:rsid w:val="002E1431"/>
    <w:rsid w:val="002E40F0"/>
    <w:rsid w:val="002E7702"/>
    <w:rsid w:val="002E7F51"/>
    <w:rsid w:val="002F29C6"/>
    <w:rsid w:val="002F3FC5"/>
    <w:rsid w:val="002F4C56"/>
    <w:rsid w:val="002F58D1"/>
    <w:rsid w:val="002F6803"/>
    <w:rsid w:val="0030345E"/>
    <w:rsid w:val="00303F1C"/>
    <w:rsid w:val="003051FC"/>
    <w:rsid w:val="003071C0"/>
    <w:rsid w:val="00307705"/>
    <w:rsid w:val="003108BA"/>
    <w:rsid w:val="00315D95"/>
    <w:rsid w:val="00315F4D"/>
    <w:rsid w:val="0032599B"/>
    <w:rsid w:val="00331CB2"/>
    <w:rsid w:val="0033784D"/>
    <w:rsid w:val="00346F16"/>
    <w:rsid w:val="0035182A"/>
    <w:rsid w:val="003530A2"/>
    <w:rsid w:val="003541EC"/>
    <w:rsid w:val="003550A4"/>
    <w:rsid w:val="00355FA6"/>
    <w:rsid w:val="00356C94"/>
    <w:rsid w:val="00357611"/>
    <w:rsid w:val="00357EC0"/>
    <w:rsid w:val="00363233"/>
    <w:rsid w:val="0036628C"/>
    <w:rsid w:val="003710EF"/>
    <w:rsid w:val="00372D43"/>
    <w:rsid w:val="00374DF6"/>
    <w:rsid w:val="003753E1"/>
    <w:rsid w:val="003766BD"/>
    <w:rsid w:val="0037795E"/>
    <w:rsid w:val="00377FAF"/>
    <w:rsid w:val="00382D05"/>
    <w:rsid w:val="00387A82"/>
    <w:rsid w:val="00390EE2"/>
    <w:rsid w:val="00393C0A"/>
    <w:rsid w:val="0039656E"/>
    <w:rsid w:val="003A4F7A"/>
    <w:rsid w:val="003A776B"/>
    <w:rsid w:val="003A79D4"/>
    <w:rsid w:val="003B285C"/>
    <w:rsid w:val="003C2595"/>
    <w:rsid w:val="003C480E"/>
    <w:rsid w:val="003C712D"/>
    <w:rsid w:val="003E7A90"/>
    <w:rsid w:val="003F01B9"/>
    <w:rsid w:val="003F0DE2"/>
    <w:rsid w:val="003F5B87"/>
    <w:rsid w:val="00404989"/>
    <w:rsid w:val="00406BFA"/>
    <w:rsid w:val="00410A58"/>
    <w:rsid w:val="00411860"/>
    <w:rsid w:val="004118CC"/>
    <w:rsid w:val="00411D8B"/>
    <w:rsid w:val="00412FB0"/>
    <w:rsid w:val="0041360A"/>
    <w:rsid w:val="00417365"/>
    <w:rsid w:val="00421EF3"/>
    <w:rsid w:val="00431786"/>
    <w:rsid w:val="0043675A"/>
    <w:rsid w:val="00436C96"/>
    <w:rsid w:val="0044792D"/>
    <w:rsid w:val="00447B2C"/>
    <w:rsid w:val="00453EEC"/>
    <w:rsid w:val="00454B68"/>
    <w:rsid w:val="00456207"/>
    <w:rsid w:val="00457402"/>
    <w:rsid w:val="00462EFE"/>
    <w:rsid w:val="004636FD"/>
    <w:rsid w:val="00465E16"/>
    <w:rsid w:val="0046644A"/>
    <w:rsid w:val="0046677B"/>
    <w:rsid w:val="00467370"/>
    <w:rsid w:val="00475897"/>
    <w:rsid w:val="004762B5"/>
    <w:rsid w:val="00476A7B"/>
    <w:rsid w:val="00477C94"/>
    <w:rsid w:val="00480FAE"/>
    <w:rsid w:val="00481609"/>
    <w:rsid w:val="00481EF8"/>
    <w:rsid w:val="00484127"/>
    <w:rsid w:val="00487C85"/>
    <w:rsid w:val="00491963"/>
    <w:rsid w:val="004A2A01"/>
    <w:rsid w:val="004A4B65"/>
    <w:rsid w:val="004A591E"/>
    <w:rsid w:val="004B426D"/>
    <w:rsid w:val="004B6048"/>
    <w:rsid w:val="004C28DA"/>
    <w:rsid w:val="004C4954"/>
    <w:rsid w:val="004C5B95"/>
    <w:rsid w:val="004D4375"/>
    <w:rsid w:val="004D7E87"/>
    <w:rsid w:val="004F0D06"/>
    <w:rsid w:val="00502BF5"/>
    <w:rsid w:val="00503A23"/>
    <w:rsid w:val="005040A0"/>
    <w:rsid w:val="0050440B"/>
    <w:rsid w:val="0050555D"/>
    <w:rsid w:val="00510290"/>
    <w:rsid w:val="00511B31"/>
    <w:rsid w:val="0051560B"/>
    <w:rsid w:val="00517D79"/>
    <w:rsid w:val="00525F28"/>
    <w:rsid w:val="00526BA2"/>
    <w:rsid w:val="00537558"/>
    <w:rsid w:val="005377A4"/>
    <w:rsid w:val="00550045"/>
    <w:rsid w:val="00555E1C"/>
    <w:rsid w:val="00560CDA"/>
    <w:rsid w:val="00562D70"/>
    <w:rsid w:val="00562E59"/>
    <w:rsid w:val="0057166F"/>
    <w:rsid w:val="00572CF3"/>
    <w:rsid w:val="00577619"/>
    <w:rsid w:val="005801DE"/>
    <w:rsid w:val="005849A8"/>
    <w:rsid w:val="00585FA8"/>
    <w:rsid w:val="005863BD"/>
    <w:rsid w:val="00586677"/>
    <w:rsid w:val="00593F48"/>
    <w:rsid w:val="00594DD2"/>
    <w:rsid w:val="00597D53"/>
    <w:rsid w:val="00597F19"/>
    <w:rsid w:val="005A177D"/>
    <w:rsid w:val="005A36E9"/>
    <w:rsid w:val="005A457C"/>
    <w:rsid w:val="005B397B"/>
    <w:rsid w:val="005B4D28"/>
    <w:rsid w:val="005B54A2"/>
    <w:rsid w:val="005B78C7"/>
    <w:rsid w:val="005C0741"/>
    <w:rsid w:val="005C3500"/>
    <w:rsid w:val="005C42C3"/>
    <w:rsid w:val="005D5A58"/>
    <w:rsid w:val="005D6B4A"/>
    <w:rsid w:val="005D7EA2"/>
    <w:rsid w:val="005E3D96"/>
    <w:rsid w:val="005E75ED"/>
    <w:rsid w:val="005F20A4"/>
    <w:rsid w:val="005F48FE"/>
    <w:rsid w:val="005F4FB8"/>
    <w:rsid w:val="005F62B3"/>
    <w:rsid w:val="00607775"/>
    <w:rsid w:val="00607BEA"/>
    <w:rsid w:val="00611063"/>
    <w:rsid w:val="00614C73"/>
    <w:rsid w:val="00616941"/>
    <w:rsid w:val="00622F41"/>
    <w:rsid w:val="00623E4F"/>
    <w:rsid w:val="00627B78"/>
    <w:rsid w:val="00631C72"/>
    <w:rsid w:val="0063301D"/>
    <w:rsid w:val="00633FD8"/>
    <w:rsid w:val="00637DBA"/>
    <w:rsid w:val="00642435"/>
    <w:rsid w:val="0064705D"/>
    <w:rsid w:val="0065188E"/>
    <w:rsid w:val="0065211E"/>
    <w:rsid w:val="00665B2E"/>
    <w:rsid w:val="00682B87"/>
    <w:rsid w:val="00682BA3"/>
    <w:rsid w:val="00686C51"/>
    <w:rsid w:val="006924D8"/>
    <w:rsid w:val="006A0F0B"/>
    <w:rsid w:val="006A1DFE"/>
    <w:rsid w:val="006A2DD5"/>
    <w:rsid w:val="006A355A"/>
    <w:rsid w:val="006A5ACC"/>
    <w:rsid w:val="006A78CF"/>
    <w:rsid w:val="006B1501"/>
    <w:rsid w:val="006B1788"/>
    <w:rsid w:val="006B1884"/>
    <w:rsid w:val="006B1C83"/>
    <w:rsid w:val="006C358D"/>
    <w:rsid w:val="006D2A89"/>
    <w:rsid w:val="006D3902"/>
    <w:rsid w:val="006E16BC"/>
    <w:rsid w:val="006E2538"/>
    <w:rsid w:val="006E2E37"/>
    <w:rsid w:val="006E7EF0"/>
    <w:rsid w:val="006F313B"/>
    <w:rsid w:val="006F41F9"/>
    <w:rsid w:val="006F432E"/>
    <w:rsid w:val="00702717"/>
    <w:rsid w:val="00703244"/>
    <w:rsid w:val="00705387"/>
    <w:rsid w:val="00706238"/>
    <w:rsid w:val="00706670"/>
    <w:rsid w:val="00713403"/>
    <w:rsid w:val="00715D4E"/>
    <w:rsid w:val="0071749C"/>
    <w:rsid w:val="00720733"/>
    <w:rsid w:val="00724C4C"/>
    <w:rsid w:val="00730D1A"/>
    <w:rsid w:val="00735FED"/>
    <w:rsid w:val="00737E69"/>
    <w:rsid w:val="0074218B"/>
    <w:rsid w:val="007427FC"/>
    <w:rsid w:val="0075126E"/>
    <w:rsid w:val="00751D1B"/>
    <w:rsid w:val="0075367B"/>
    <w:rsid w:val="0075664B"/>
    <w:rsid w:val="00757855"/>
    <w:rsid w:val="00761852"/>
    <w:rsid w:val="00763B20"/>
    <w:rsid w:val="00767D41"/>
    <w:rsid w:val="00772D65"/>
    <w:rsid w:val="00775B53"/>
    <w:rsid w:val="007768A1"/>
    <w:rsid w:val="0078034F"/>
    <w:rsid w:val="0078652C"/>
    <w:rsid w:val="0079024D"/>
    <w:rsid w:val="0079258A"/>
    <w:rsid w:val="00793F1C"/>
    <w:rsid w:val="00794ABF"/>
    <w:rsid w:val="00796F24"/>
    <w:rsid w:val="007A66C0"/>
    <w:rsid w:val="007B15BA"/>
    <w:rsid w:val="007B3510"/>
    <w:rsid w:val="007B4FCE"/>
    <w:rsid w:val="007B60DB"/>
    <w:rsid w:val="007C11EB"/>
    <w:rsid w:val="007C16C4"/>
    <w:rsid w:val="007C35D9"/>
    <w:rsid w:val="007C4973"/>
    <w:rsid w:val="007C61B7"/>
    <w:rsid w:val="007C726D"/>
    <w:rsid w:val="007D1B75"/>
    <w:rsid w:val="007D31B4"/>
    <w:rsid w:val="007D476E"/>
    <w:rsid w:val="007E0ACB"/>
    <w:rsid w:val="007E20E0"/>
    <w:rsid w:val="007E5F23"/>
    <w:rsid w:val="007E6952"/>
    <w:rsid w:val="007E6D86"/>
    <w:rsid w:val="007E748C"/>
    <w:rsid w:val="007F322A"/>
    <w:rsid w:val="007F40FF"/>
    <w:rsid w:val="007F52A9"/>
    <w:rsid w:val="007F5FA6"/>
    <w:rsid w:val="00803FB7"/>
    <w:rsid w:val="008047A8"/>
    <w:rsid w:val="00804A36"/>
    <w:rsid w:val="0081786E"/>
    <w:rsid w:val="008201E9"/>
    <w:rsid w:val="008256A0"/>
    <w:rsid w:val="00825D52"/>
    <w:rsid w:val="00825FEC"/>
    <w:rsid w:val="00830D99"/>
    <w:rsid w:val="00835ACF"/>
    <w:rsid w:val="00841E19"/>
    <w:rsid w:val="008437F7"/>
    <w:rsid w:val="00850034"/>
    <w:rsid w:val="00851305"/>
    <w:rsid w:val="008517DD"/>
    <w:rsid w:val="00851DB9"/>
    <w:rsid w:val="008523A3"/>
    <w:rsid w:val="00855481"/>
    <w:rsid w:val="0086405F"/>
    <w:rsid w:val="00865E68"/>
    <w:rsid w:val="00866526"/>
    <w:rsid w:val="008671DB"/>
    <w:rsid w:val="00867A76"/>
    <w:rsid w:val="008705DC"/>
    <w:rsid w:val="00871A8C"/>
    <w:rsid w:val="008729FB"/>
    <w:rsid w:val="00877264"/>
    <w:rsid w:val="00881128"/>
    <w:rsid w:val="008854F2"/>
    <w:rsid w:val="008861D4"/>
    <w:rsid w:val="008A71B9"/>
    <w:rsid w:val="008B37BB"/>
    <w:rsid w:val="008B4C85"/>
    <w:rsid w:val="008B4FBC"/>
    <w:rsid w:val="008B5079"/>
    <w:rsid w:val="008C0497"/>
    <w:rsid w:val="008C3F82"/>
    <w:rsid w:val="008E0487"/>
    <w:rsid w:val="008E1673"/>
    <w:rsid w:val="008E3B77"/>
    <w:rsid w:val="008E4F8C"/>
    <w:rsid w:val="008E507B"/>
    <w:rsid w:val="008F67EA"/>
    <w:rsid w:val="009022DA"/>
    <w:rsid w:val="0090573F"/>
    <w:rsid w:val="0091299C"/>
    <w:rsid w:val="0093115A"/>
    <w:rsid w:val="009336CD"/>
    <w:rsid w:val="00936417"/>
    <w:rsid w:val="00936965"/>
    <w:rsid w:val="00936BB8"/>
    <w:rsid w:val="0093724F"/>
    <w:rsid w:val="00941F68"/>
    <w:rsid w:val="009422DB"/>
    <w:rsid w:val="00951661"/>
    <w:rsid w:val="0095349E"/>
    <w:rsid w:val="0096366D"/>
    <w:rsid w:val="009657C0"/>
    <w:rsid w:val="00966A18"/>
    <w:rsid w:val="00976BD7"/>
    <w:rsid w:val="00980C76"/>
    <w:rsid w:val="00981338"/>
    <w:rsid w:val="00981982"/>
    <w:rsid w:val="00984D66"/>
    <w:rsid w:val="0099006E"/>
    <w:rsid w:val="00990718"/>
    <w:rsid w:val="00991ABE"/>
    <w:rsid w:val="009954CE"/>
    <w:rsid w:val="009959E7"/>
    <w:rsid w:val="009A0E7F"/>
    <w:rsid w:val="009A7281"/>
    <w:rsid w:val="009B0837"/>
    <w:rsid w:val="009B2E15"/>
    <w:rsid w:val="009B2FB8"/>
    <w:rsid w:val="009C3273"/>
    <w:rsid w:val="009C32A3"/>
    <w:rsid w:val="009C4FD8"/>
    <w:rsid w:val="009C7263"/>
    <w:rsid w:val="009D3502"/>
    <w:rsid w:val="009D67B4"/>
    <w:rsid w:val="009E59CC"/>
    <w:rsid w:val="00A003EB"/>
    <w:rsid w:val="00A00DA7"/>
    <w:rsid w:val="00A1075B"/>
    <w:rsid w:val="00A13A42"/>
    <w:rsid w:val="00A1511E"/>
    <w:rsid w:val="00A21827"/>
    <w:rsid w:val="00A22CAD"/>
    <w:rsid w:val="00A30017"/>
    <w:rsid w:val="00A32B96"/>
    <w:rsid w:val="00A33014"/>
    <w:rsid w:val="00A3331E"/>
    <w:rsid w:val="00A37535"/>
    <w:rsid w:val="00A378C6"/>
    <w:rsid w:val="00A37EFC"/>
    <w:rsid w:val="00A40293"/>
    <w:rsid w:val="00A46065"/>
    <w:rsid w:val="00A4705B"/>
    <w:rsid w:val="00A47B2C"/>
    <w:rsid w:val="00A52B15"/>
    <w:rsid w:val="00A55716"/>
    <w:rsid w:val="00A576FB"/>
    <w:rsid w:val="00A6290D"/>
    <w:rsid w:val="00A63BCB"/>
    <w:rsid w:val="00A67CA9"/>
    <w:rsid w:val="00A71522"/>
    <w:rsid w:val="00A72008"/>
    <w:rsid w:val="00A72EC5"/>
    <w:rsid w:val="00A74F1B"/>
    <w:rsid w:val="00A75DC3"/>
    <w:rsid w:val="00A80509"/>
    <w:rsid w:val="00A815F3"/>
    <w:rsid w:val="00A81D0D"/>
    <w:rsid w:val="00A90944"/>
    <w:rsid w:val="00A95573"/>
    <w:rsid w:val="00A95825"/>
    <w:rsid w:val="00AA1246"/>
    <w:rsid w:val="00AA14B4"/>
    <w:rsid w:val="00AA40E0"/>
    <w:rsid w:val="00AA771D"/>
    <w:rsid w:val="00AB0BA0"/>
    <w:rsid w:val="00AB75B3"/>
    <w:rsid w:val="00AB7E8B"/>
    <w:rsid w:val="00AC05A8"/>
    <w:rsid w:val="00AC0D0E"/>
    <w:rsid w:val="00AD03D2"/>
    <w:rsid w:val="00AD16CF"/>
    <w:rsid w:val="00AE41F0"/>
    <w:rsid w:val="00AE464C"/>
    <w:rsid w:val="00AF4C0A"/>
    <w:rsid w:val="00AF6CDB"/>
    <w:rsid w:val="00B011BB"/>
    <w:rsid w:val="00B02240"/>
    <w:rsid w:val="00B0693B"/>
    <w:rsid w:val="00B12203"/>
    <w:rsid w:val="00B1269E"/>
    <w:rsid w:val="00B12F67"/>
    <w:rsid w:val="00B177CA"/>
    <w:rsid w:val="00B239D0"/>
    <w:rsid w:val="00B31822"/>
    <w:rsid w:val="00B31E35"/>
    <w:rsid w:val="00B325DB"/>
    <w:rsid w:val="00B46202"/>
    <w:rsid w:val="00B469D7"/>
    <w:rsid w:val="00B47DE0"/>
    <w:rsid w:val="00B47E93"/>
    <w:rsid w:val="00B51841"/>
    <w:rsid w:val="00B573DD"/>
    <w:rsid w:val="00B57D35"/>
    <w:rsid w:val="00B6049C"/>
    <w:rsid w:val="00B61FB4"/>
    <w:rsid w:val="00B716EE"/>
    <w:rsid w:val="00B73523"/>
    <w:rsid w:val="00B74A5C"/>
    <w:rsid w:val="00B769BE"/>
    <w:rsid w:val="00B81CA9"/>
    <w:rsid w:val="00B82034"/>
    <w:rsid w:val="00B93015"/>
    <w:rsid w:val="00B97F3B"/>
    <w:rsid w:val="00BA357D"/>
    <w:rsid w:val="00BB0B68"/>
    <w:rsid w:val="00BB681C"/>
    <w:rsid w:val="00BC263E"/>
    <w:rsid w:val="00BC2F67"/>
    <w:rsid w:val="00BD0DE9"/>
    <w:rsid w:val="00BD5672"/>
    <w:rsid w:val="00BD5C71"/>
    <w:rsid w:val="00BE41E1"/>
    <w:rsid w:val="00BE530C"/>
    <w:rsid w:val="00BF4DD4"/>
    <w:rsid w:val="00BF64E6"/>
    <w:rsid w:val="00BF7641"/>
    <w:rsid w:val="00C111CD"/>
    <w:rsid w:val="00C160D1"/>
    <w:rsid w:val="00C24472"/>
    <w:rsid w:val="00C30D43"/>
    <w:rsid w:val="00C317CD"/>
    <w:rsid w:val="00C31AC5"/>
    <w:rsid w:val="00C37941"/>
    <w:rsid w:val="00C37E41"/>
    <w:rsid w:val="00C5536E"/>
    <w:rsid w:val="00C570B3"/>
    <w:rsid w:val="00C61C6E"/>
    <w:rsid w:val="00C621C7"/>
    <w:rsid w:val="00C64C68"/>
    <w:rsid w:val="00C6577F"/>
    <w:rsid w:val="00C74798"/>
    <w:rsid w:val="00C76300"/>
    <w:rsid w:val="00C83227"/>
    <w:rsid w:val="00C86D92"/>
    <w:rsid w:val="00C91567"/>
    <w:rsid w:val="00C92F70"/>
    <w:rsid w:val="00CA04EF"/>
    <w:rsid w:val="00CA0F2D"/>
    <w:rsid w:val="00CB31F1"/>
    <w:rsid w:val="00CB4B65"/>
    <w:rsid w:val="00CB5CD1"/>
    <w:rsid w:val="00CB5D55"/>
    <w:rsid w:val="00CB6BD6"/>
    <w:rsid w:val="00CC09A8"/>
    <w:rsid w:val="00CC0A79"/>
    <w:rsid w:val="00CC2B7D"/>
    <w:rsid w:val="00CC3402"/>
    <w:rsid w:val="00CC419D"/>
    <w:rsid w:val="00CD09C8"/>
    <w:rsid w:val="00CD104C"/>
    <w:rsid w:val="00CD14D7"/>
    <w:rsid w:val="00CD2CA1"/>
    <w:rsid w:val="00CD3EB3"/>
    <w:rsid w:val="00CD6115"/>
    <w:rsid w:val="00CD79BC"/>
    <w:rsid w:val="00CF3EBF"/>
    <w:rsid w:val="00CF4BEA"/>
    <w:rsid w:val="00D001BD"/>
    <w:rsid w:val="00D00B86"/>
    <w:rsid w:val="00D03DF8"/>
    <w:rsid w:val="00D04D85"/>
    <w:rsid w:val="00D1113A"/>
    <w:rsid w:val="00D1527A"/>
    <w:rsid w:val="00D15788"/>
    <w:rsid w:val="00D17984"/>
    <w:rsid w:val="00D17F16"/>
    <w:rsid w:val="00D21EBC"/>
    <w:rsid w:val="00D2277E"/>
    <w:rsid w:val="00D2370B"/>
    <w:rsid w:val="00D24685"/>
    <w:rsid w:val="00D2545D"/>
    <w:rsid w:val="00D35BDB"/>
    <w:rsid w:val="00D41B7F"/>
    <w:rsid w:val="00D41D00"/>
    <w:rsid w:val="00D54076"/>
    <w:rsid w:val="00D610D3"/>
    <w:rsid w:val="00D6341D"/>
    <w:rsid w:val="00D64D4E"/>
    <w:rsid w:val="00D76874"/>
    <w:rsid w:val="00D80BB6"/>
    <w:rsid w:val="00D8102A"/>
    <w:rsid w:val="00D81DEF"/>
    <w:rsid w:val="00D83E77"/>
    <w:rsid w:val="00D8564E"/>
    <w:rsid w:val="00D87D95"/>
    <w:rsid w:val="00D94BE2"/>
    <w:rsid w:val="00D956E0"/>
    <w:rsid w:val="00DA49BE"/>
    <w:rsid w:val="00DA679D"/>
    <w:rsid w:val="00DB60CC"/>
    <w:rsid w:val="00DC1B3D"/>
    <w:rsid w:val="00DC37A4"/>
    <w:rsid w:val="00DD546B"/>
    <w:rsid w:val="00DE0276"/>
    <w:rsid w:val="00DE0A10"/>
    <w:rsid w:val="00DE6A1E"/>
    <w:rsid w:val="00DF0F69"/>
    <w:rsid w:val="00E00569"/>
    <w:rsid w:val="00E01700"/>
    <w:rsid w:val="00E02627"/>
    <w:rsid w:val="00E0635D"/>
    <w:rsid w:val="00E108E7"/>
    <w:rsid w:val="00E17439"/>
    <w:rsid w:val="00E20AB5"/>
    <w:rsid w:val="00E22653"/>
    <w:rsid w:val="00E23C8A"/>
    <w:rsid w:val="00E24F3F"/>
    <w:rsid w:val="00E40D2D"/>
    <w:rsid w:val="00E4168D"/>
    <w:rsid w:val="00E46FB1"/>
    <w:rsid w:val="00E5278B"/>
    <w:rsid w:val="00E5747C"/>
    <w:rsid w:val="00E63359"/>
    <w:rsid w:val="00E6758F"/>
    <w:rsid w:val="00E70567"/>
    <w:rsid w:val="00E70934"/>
    <w:rsid w:val="00E75AEF"/>
    <w:rsid w:val="00E76B5B"/>
    <w:rsid w:val="00E77DDD"/>
    <w:rsid w:val="00E81C0F"/>
    <w:rsid w:val="00E91A77"/>
    <w:rsid w:val="00E947B8"/>
    <w:rsid w:val="00E94FF1"/>
    <w:rsid w:val="00E9520E"/>
    <w:rsid w:val="00EA1858"/>
    <w:rsid w:val="00EA2289"/>
    <w:rsid w:val="00EA6AB8"/>
    <w:rsid w:val="00EB59C3"/>
    <w:rsid w:val="00EC218A"/>
    <w:rsid w:val="00ED0784"/>
    <w:rsid w:val="00ED1AB8"/>
    <w:rsid w:val="00ED231E"/>
    <w:rsid w:val="00ED3010"/>
    <w:rsid w:val="00ED49D8"/>
    <w:rsid w:val="00ED52D7"/>
    <w:rsid w:val="00EE4688"/>
    <w:rsid w:val="00EF007B"/>
    <w:rsid w:val="00EF0908"/>
    <w:rsid w:val="00EF0D20"/>
    <w:rsid w:val="00F008A5"/>
    <w:rsid w:val="00F01020"/>
    <w:rsid w:val="00F036FA"/>
    <w:rsid w:val="00F03C60"/>
    <w:rsid w:val="00F04730"/>
    <w:rsid w:val="00F13062"/>
    <w:rsid w:val="00F131CD"/>
    <w:rsid w:val="00F14654"/>
    <w:rsid w:val="00F21BD8"/>
    <w:rsid w:val="00F23ACC"/>
    <w:rsid w:val="00F24FBE"/>
    <w:rsid w:val="00F30224"/>
    <w:rsid w:val="00F30F8A"/>
    <w:rsid w:val="00F31592"/>
    <w:rsid w:val="00F33E04"/>
    <w:rsid w:val="00F35D48"/>
    <w:rsid w:val="00F3658E"/>
    <w:rsid w:val="00F40630"/>
    <w:rsid w:val="00F42E4E"/>
    <w:rsid w:val="00F4345F"/>
    <w:rsid w:val="00F44616"/>
    <w:rsid w:val="00F47D5C"/>
    <w:rsid w:val="00F559DE"/>
    <w:rsid w:val="00F579AC"/>
    <w:rsid w:val="00F60EFE"/>
    <w:rsid w:val="00F62E79"/>
    <w:rsid w:val="00F638E9"/>
    <w:rsid w:val="00F74B36"/>
    <w:rsid w:val="00F74D59"/>
    <w:rsid w:val="00F753BB"/>
    <w:rsid w:val="00F76811"/>
    <w:rsid w:val="00F800AC"/>
    <w:rsid w:val="00F81B79"/>
    <w:rsid w:val="00F8473E"/>
    <w:rsid w:val="00F859E9"/>
    <w:rsid w:val="00F87323"/>
    <w:rsid w:val="00F91C52"/>
    <w:rsid w:val="00F93057"/>
    <w:rsid w:val="00F94D76"/>
    <w:rsid w:val="00F95CBB"/>
    <w:rsid w:val="00FA0AA9"/>
    <w:rsid w:val="00FA10C4"/>
    <w:rsid w:val="00FA1B28"/>
    <w:rsid w:val="00FA1C22"/>
    <w:rsid w:val="00FB466E"/>
    <w:rsid w:val="00FC016F"/>
    <w:rsid w:val="00FC7CFE"/>
    <w:rsid w:val="00FD1F3F"/>
    <w:rsid w:val="00FD2C0B"/>
    <w:rsid w:val="00FD73AB"/>
    <w:rsid w:val="00FE3EF9"/>
    <w:rsid w:val="00FE6473"/>
    <w:rsid w:val="00FF38D5"/>
    <w:rsid w:val="00FF5A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02C08D"/>
  <w15:chartTrackingRefBased/>
  <w15:docId w15:val="{1340B060-0587-4B87-A59B-FB2F4AE54F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E16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E1673"/>
  </w:style>
  <w:style w:type="paragraph" w:styleId="Footer">
    <w:name w:val="footer"/>
    <w:basedOn w:val="Normal"/>
    <w:link w:val="FooterChar"/>
    <w:uiPriority w:val="99"/>
    <w:unhideWhenUsed/>
    <w:rsid w:val="008E167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E1673"/>
  </w:style>
  <w:style w:type="table" w:styleId="TableGrid">
    <w:name w:val="Table Grid"/>
    <w:basedOn w:val="TableNormal"/>
    <w:uiPriority w:val="39"/>
    <w:rsid w:val="00B011B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0C1F7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C1F74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825FEC"/>
    <w:rPr>
      <w:b/>
      <w:bCs/>
    </w:rPr>
  </w:style>
  <w:style w:type="character" w:styleId="PlaceholderText">
    <w:name w:val="Placeholder Text"/>
    <w:basedOn w:val="DefaultParagraphFont"/>
    <w:uiPriority w:val="99"/>
    <w:semiHidden/>
    <w:rsid w:val="00CA0F2D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F95CBB"/>
    <w:rPr>
      <w:color w:val="0000FF"/>
      <w:u w:val="single"/>
    </w:rPr>
  </w:style>
  <w:style w:type="paragraph" w:customStyle="1" w:styleId="a5">
    <w:name w:val="متن"/>
    <w:link w:val="Char"/>
    <w:rsid w:val="00406BFA"/>
    <w:pPr>
      <w:widowControl w:val="0"/>
      <w:bidi/>
      <w:spacing w:after="0" w:line="288" w:lineRule="auto"/>
      <w:jc w:val="lowKashida"/>
    </w:pPr>
    <w:rPr>
      <w:rFonts w:ascii="Times New Roman" w:eastAsia="Times New Roman" w:hAnsi="Times New Roman" w:cs="Lotus"/>
      <w:sz w:val="24"/>
      <w:szCs w:val="28"/>
    </w:rPr>
  </w:style>
  <w:style w:type="paragraph" w:customStyle="1" w:styleId="a6">
    <w:name w:val="متن پيوسته"/>
    <w:basedOn w:val="Normal"/>
    <w:rsid w:val="00406BFA"/>
    <w:pPr>
      <w:bidi/>
      <w:spacing w:after="0" w:line="288" w:lineRule="auto"/>
      <w:jc w:val="lowKashida"/>
    </w:pPr>
    <w:rPr>
      <w:rFonts w:ascii="Times New Roman" w:eastAsia="Times New Roman" w:hAnsi="Times New Roman" w:cs="Lotus"/>
      <w:sz w:val="24"/>
      <w:szCs w:val="28"/>
      <w:lang w:bidi="fa-IR"/>
    </w:rPr>
  </w:style>
  <w:style w:type="character" w:customStyle="1" w:styleId="Char">
    <w:name w:val="متن Char"/>
    <w:basedOn w:val="DefaultParagraphFont"/>
    <w:link w:val="a5"/>
    <w:rsid w:val="00406BFA"/>
    <w:rPr>
      <w:rFonts w:ascii="Times New Roman" w:eastAsia="Times New Roman" w:hAnsi="Times New Roman" w:cs="Lotus"/>
      <w:sz w:val="24"/>
      <w:szCs w:val="28"/>
    </w:rPr>
  </w:style>
  <w:style w:type="paragraph" w:customStyle="1" w:styleId="Title2">
    <w:name w:val="Title2"/>
    <w:basedOn w:val="a5"/>
    <w:rsid w:val="00406BFA"/>
    <w:pPr>
      <w:spacing w:after="360"/>
      <w:jc w:val="both"/>
    </w:pPr>
    <w:rPr>
      <w:b/>
      <w:bCs/>
      <w:sz w:val="28"/>
      <w:szCs w:val="32"/>
      <w:lang w:bidi="fa-IR"/>
    </w:rPr>
  </w:style>
  <w:style w:type="paragraph" w:customStyle="1" w:styleId="a7">
    <w:name w:val="متن ضخيم"/>
    <w:basedOn w:val="a5"/>
    <w:link w:val="CharChar"/>
    <w:rsid w:val="00406BFA"/>
    <w:rPr>
      <w:b/>
      <w:bCs/>
    </w:rPr>
  </w:style>
  <w:style w:type="character" w:customStyle="1" w:styleId="CharChar">
    <w:name w:val="متن ضخيم Char Char"/>
    <w:basedOn w:val="Char"/>
    <w:link w:val="a7"/>
    <w:rsid w:val="00406BFA"/>
    <w:rPr>
      <w:rFonts w:ascii="Times New Roman" w:eastAsia="Times New Roman" w:hAnsi="Times New Roman" w:cs="Lotus"/>
      <w:b/>
      <w:bCs/>
      <w:sz w:val="24"/>
      <w:szCs w:val="28"/>
    </w:rPr>
  </w:style>
  <w:style w:type="paragraph" w:customStyle="1" w:styleId="a">
    <w:name w:val="فصل"/>
    <w:next w:val="Normal"/>
    <w:rsid w:val="00406BFA"/>
    <w:pPr>
      <w:widowControl w:val="0"/>
      <w:numPr>
        <w:numId w:val="5"/>
      </w:numPr>
      <w:tabs>
        <w:tab w:val="center" w:pos="4253"/>
      </w:tabs>
      <w:bidi/>
      <w:spacing w:after="0" w:line="360" w:lineRule="auto"/>
      <w:ind w:left="1843"/>
      <w:jc w:val="center"/>
      <w:outlineLvl w:val="0"/>
    </w:pPr>
    <w:rPr>
      <w:rFonts w:ascii="Times New Roman" w:eastAsia="Times New Roman" w:hAnsi="Times New Roman" w:cs="Titr"/>
      <w:b/>
      <w:bCs/>
      <w:sz w:val="52"/>
      <w:szCs w:val="60"/>
      <w:lang w:bidi="fa-IR"/>
    </w:rPr>
  </w:style>
  <w:style w:type="paragraph" w:customStyle="1" w:styleId="a3">
    <w:name w:val="فرمول"/>
    <w:next w:val="Normal"/>
    <w:rsid w:val="00406BFA"/>
    <w:pPr>
      <w:widowControl w:val="0"/>
      <w:numPr>
        <w:ilvl w:val="6"/>
        <w:numId w:val="5"/>
      </w:numPr>
      <w:tabs>
        <w:tab w:val="right" w:pos="7938"/>
      </w:tabs>
      <w:kinsoku w:val="0"/>
      <w:overflowPunct w:val="0"/>
      <w:autoSpaceDE w:val="0"/>
      <w:autoSpaceDN w:val="0"/>
      <w:bidi/>
      <w:adjustRightInd w:val="0"/>
      <w:snapToGrid w:val="0"/>
      <w:spacing w:before="360" w:after="360" w:line="240" w:lineRule="auto"/>
      <w:textAlignment w:val="center"/>
      <w:outlineLvl w:val="6"/>
    </w:pPr>
    <w:rPr>
      <w:rFonts w:ascii="Times New Roman" w:eastAsia="Times New Roman" w:hAnsi="Times New Roman" w:cs="Lotus"/>
      <w:bCs/>
      <w:sz w:val="24"/>
      <w:lang w:bidi="fa-IR"/>
    </w:rPr>
  </w:style>
  <w:style w:type="paragraph" w:customStyle="1" w:styleId="a2">
    <w:name w:val="زيرنويس شکل"/>
    <w:next w:val="Normal"/>
    <w:rsid w:val="00406BFA"/>
    <w:pPr>
      <w:widowControl w:val="0"/>
      <w:numPr>
        <w:ilvl w:val="5"/>
        <w:numId w:val="5"/>
      </w:numPr>
      <w:bidi/>
      <w:adjustRightInd w:val="0"/>
      <w:snapToGrid w:val="0"/>
      <w:spacing w:before="200" w:after="600" w:line="204" w:lineRule="auto"/>
      <w:jc w:val="center"/>
      <w:outlineLvl w:val="5"/>
    </w:pPr>
    <w:rPr>
      <w:rFonts w:ascii="Times New Roman" w:eastAsia="Times New Roman" w:hAnsi="Times New Roman" w:cs="Lotus"/>
      <w:sz w:val="18"/>
      <w:szCs w:val="24"/>
      <w:lang w:bidi="fa-IR"/>
    </w:rPr>
  </w:style>
  <w:style w:type="paragraph" w:customStyle="1" w:styleId="a1">
    <w:name w:val="تيتر دوم"/>
    <w:next w:val="Normal"/>
    <w:rsid w:val="00406BFA"/>
    <w:pPr>
      <w:keepNext/>
      <w:widowControl w:val="0"/>
      <w:numPr>
        <w:ilvl w:val="2"/>
        <w:numId w:val="5"/>
      </w:numPr>
      <w:bidi/>
      <w:spacing w:before="720" w:after="480" w:line="240" w:lineRule="auto"/>
      <w:outlineLvl w:val="2"/>
    </w:pPr>
    <w:rPr>
      <w:rFonts w:ascii="Times New Roman" w:eastAsia="Times New Roman" w:hAnsi="Times New Roman" w:cs="Lotus"/>
      <w:b/>
      <w:bCs/>
      <w:sz w:val="28"/>
      <w:szCs w:val="32"/>
    </w:rPr>
  </w:style>
  <w:style w:type="paragraph" w:customStyle="1" w:styleId="a0">
    <w:name w:val="تيتر اول"/>
    <w:next w:val="Normal"/>
    <w:rsid w:val="00406BFA"/>
    <w:pPr>
      <w:keepNext/>
      <w:widowControl w:val="0"/>
      <w:numPr>
        <w:ilvl w:val="1"/>
        <w:numId w:val="5"/>
      </w:numPr>
      <w:bidi/>
      <w:spacing w:before="600" w:after="480" w:line="240" w:lineRule="auto"/>
      <w:outlineLvl w:val="1"/>
    </w:pPr>
    <w:rPr>
      <w:rFonts w:ascii="Times New Roman" w:eastAsia="Times New Roman" w:hAnsi="Times New Roman" w:cs="Lotus"/>
      <w:b/>
      <w:bCs/>
      <w:sz w:val="32"/>
      <w:szCs w:val="36"/>
      <w:lang w:bidi="fa-IR"/>
    </w:rPr>
  </w:style>
  <w:style w:type="paragraph" w:customStyle="1" w:styleId="a4">
    <w:name w:val="بالانويس جدول"/>
    <w:next w:val="Normal"/>
    <w:rsid w:val="00406BFA"/>
    <w:pPr>
      <w:keepNext/>
      <w:numPr>
        <w:ilvl w:val="7"/>
        <w:numId w:val="5"/>
      </w:numPr>
      <w:bidi/>
      <w:spacing w:before="600" w:after="100" w:line="204" w:lineRule="auto"/>
      <w:jc w:val="center"/>
      <w:outlineLvl w:val="7"/>
    </w:pPr>
    <w:rPr>
      <w:rFonts w:ascii="Times New Roman" w:eastAsia="Times New Roman" w:hAnsi="Times New Roman" w:cs="Lotus"/>
      <w:sz w:val="18"/>
      <w:szCs w:val="24"/>
      <w:lang w:bidi="fa-IR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10671E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10671E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10671E"/>
    <w:rPr>
      <w:vertAlign w:val="superscript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8077D"/>
    <w:rPr>
      <w:color w:val="605E5C"/>
      <w:shd w:val="clear" w:color="auto" w:fill="E1DFDD"/>
    </w:rPr>
  </w:style>
  <w:style w:type="paragraph" w:customStyle="1" w:styleId="Default">
    <w:name w:val="Default"/>
    <w:rsid w:val="00F04730"/>
    <w:pPr>
      <w:autoSpaceDE w:val="0"/>
      <w:autoSpaceDN w:val="0"/>
      <w:adjustRightInd w:val="0"/>
      <w:spacing w:after="0" w:line="240" w:lineRule="auto"/>
    </w:pPr>
    <w:rPr>
      <w:rFonts w:ascii="CMB X 10" w:hAnsi="CMB X 10" w:cs="CMB X 10"/>
      <w:color w:val="000000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F03C6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03C6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03C6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03C6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03C60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F03C60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03C6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3C6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1008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81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95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76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8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26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9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8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47.bin"/><Relationship Id="rId299" Type="http://schemas.openxmlformats.org/officeDocument/2006/relationships/image" Target="media/image147.wmf"/><Relationship Id="rId21" Type="http://schemas.openxmlformats.org/officeDocument/2006/relationships/image" Target="media/image9.png"/><Relationship Id="rId63" Type="http://schemas.openxmlformats.org/officeDocument/2006/relationships/oleObject" Target="embeddings/oleObject18.bin"/><Relationship Id="rId159" Type="http://schemas.openxmlformats.org/officeDocument/2006/relationships/image" Target="media/image73.wmf"/><Relationship Id="rId324" Type="http://schemas.openxmlformats.org/officeDocument/2006/relationships/oleObject" Target="embeddings/oleObject142.bin"/><Relationship Id="rId366" Type="http://schemas.openxmlformats.org/officeDocument/2006/relationships/image" Target="media/image194.png"/><Relationship Id="rId170" Type="http://schemas.openxmlformats.org/officeDocument/2006/relationships/oleObject" Target="embeddings/oleObject74.bin"/><Relationship Id="rId226" Type="http://schemas.openxmlformats.org/officeDocument/2006/relationships/image" Target="media/image108.png"/><Relationship Id="rId268" Type="http://schemas.openxmlformats.org/officeDocument/2006/relationships/image" Target="media/image124.wmf"/><Relationship Id="rId32" Type="http://schemas.openxmlformats.org/officeDocument/2006/relationships/image" Target="media/image1510.wmf"/><Relationship Id="rId74" Type="http://schemas.openxmlformats.org/officeDocument/2006/relationships/oleObject" Target="embeddings/oleObject24.bin"/><Relationship Id="rId128" Type="http://schemas.openxmlformats.org/officeDocument/2006/relationships/image" Target="media/image58.wmf"/><Relationship Id="rId335" Type="http://schemas.openxmlformats.org/officeDocument/2006/relationships/image" Target="media/image164.emf"/><Relationship Id="rId377" Type="http://schemas.openxmlformats.org/officeDocument/2006/relationships/image" Target="media/image205.png"/><Relationship Id="rId5" Type="http://schemas.openxmlformats.org/officeDocument/2006/relationships/webSettings" Target="webSettings.xml"/><Relationship Id="rId181" Type="http://schemas.openxmlformats.org/officeDocument/2006/relationships/image" Target="media/image84.wmf"/><Relationship Id="rId237" Type="http://schemas.openxmlformats.org/officeDocument/2006/relationships/oleObject" Target="embeddings/oleObject105.bin"/><Relationship Id="rId402" Type="http://schemas.openxmlformats.org/officeDocument/2006/relationships/image" Target="media/image230.png"/><Relationship Id="rId279" Type="http://schemas.openxmlformats.org/officeDocument/2006/relationships/image" Target="media/image133.png"/><Relationship Id="rId43" Type="http://schemas.openxmlformats.org/officeDocument/2006/relationships/oleObject" Target="embeddings/oleObject8.bin"/><Relationship Id="rId139" Type="http://schemas.openxmlformats.org/officeDocument/2006/relationships/oleObject" Target="embeddings/oleObject58.bin"/><Relationship Id="rId290" Type="http://schemas.openxmlformats.org/officeDocument/2006/relationships/oleObject" Target="embeddings/oleObject125.bin"/><Relationship Id="rId304" Type="http://schemas.openxmlformats.org/officeDocument/2006/relationships/oleObject" Target="embeddings/oleObject132.bin"/><Relationship Id="rId346" Type="http://schemas.openxmlformats.org/officeDocument/2006/relationships/image" Target="media/image174.png"/><Relationship Id="rId388" Type="http://schemas.openxmlformats.org/officeDocument/2006/relationships/image" Target="media/image216.png"/><Relationship Id="rId85" Type="http://schemas.openxmlformats.org/officeDocument/2006/relationships/image" Target="media/image37.wmf"/><Relationship Id="rId150" Type="http://schemas.openxmlformats.org/officeDocument/2006/relationships/oleObject" Target="embeddings/oleObject64.bin"/><Relationship Id="rId192" Type="http://schemas.openxmlformats.org/officeDocument/2006/relationships/oleObject" Target="embeddings/oleObject85.bin"/><Relationship Id="rId206" Type="http://schemas.openxmlformats.org/officeDocument/2006/relationships/image" Target="media/image97.wmf"/><Relationship Id="rId413" Type="http://schemas.microsoft.com/office/2011/relationships/people" Target="people.xml"/><Relationship Id="rId248" Type="http://schemas.openxmlformats.org/officeDocument/2006/relationships/image" Target="media/image1160.wmf"/><Relationship Id="rId12" Type="http://schemas.openxmlformats.org/officeDocument/2006/relationships/footer" Target="footer1.xml"/><Relationship Id="rId108" Type="http://schemas.openxmlformats.org/officeDocument/2006/relationships/image" Target="media/image48.wmf"/><Relationship Id="rId315" Type="http://schemas.openxmlformats.org/officeDocument/2006/relationships/image" Target="media/image155.wmf"/><Relationship Id="rId357" Type="http://schemas.openxmlformats.org/officeDocument/2006/relationships/image" Target="media/image185.png"/><Relationship Id="rId54" Type="http://schemas.openxmlformats.org/officeDocument/2006/relationships/image" Target="media/image24.wmf"/><Relationship Id="rId96" Type="http://schemas.openxmlformats.org/officeDocument/2006/relationships/image" Target="media/image42.wmf"/><Relationship Id="rId161" Type="http://schemas.openxmlformats.org/officeDocument/2006/relationships/image" Target="media/image74.wmf"/><Relationship Id="rId217" Type="http://schemas.openxmlformats.org/officeDocument/2006/relationships/oleObject" Target="embeddings/oleObject97.bin"/><Relationship Id="rId399" Type="http://schemas.openxmlformats.org/officeDocument/2006/relationships/image" Target="media/image227.png"/><Relationship Id="rId259" Type="http://schemas.openxmlformats.org/officeDocument/2006/relationships/oleObject" Target="embeddings/oleObject117.bin"/><Relationship Id="rId23" Type="http://schemas.openxmlformats.org/officeDocument/2006/relationships/image" Target="media/image11.emf"/><Relationship Id="rId119" Type="http://schemas.openxmlformats.org/officeDocument/2006/relationships/oleObject" Target="embeddings/oleObject48.bin"/><Relationship Id="rId270" Type="http://schemas.openxmlformats.org/officeDocument/2006/relationships/image" Target="media/image125.wmf"/><Relationship Id="rId326" Type="http://schemas.openxmlformats.org/officeDocument/2006/relationships/oleObject" Target="embeddings/oleObject143.bin"/><Relationship Id="rId65" Type="http://schemas.openxmlformats.org/officeDocument/2006/relationships/oleObject" Target="embeddings/oleObject19.bin"/><Relationship Id="rId130" Type="http://schemas.openxmlformats.org/officeDocument/2006/relationships/image" Target="media/image59.wmf"/><Relationship Id="rId368" Type="http://schemas.openxmlformats.org/officeDocument/2006/relationships/image" Target="media/image196.png"/><Relationship Id="rId172" Type="http://schemas.openxmlformats.org/officeDocument/2006/relationships/oleObject" Target="embeddings/oleObject75.bin"/><Relationship Id="rId228" Type="http://schemas.openxmlformats.org/officeDocument/2006/relationships/image" Target="media/image110.wmf"/><Relationship Id="rId281" Type="http://schemas.openxmlformats.org/officeDocument/2006/relationships/image" Target="media/image135.png"/><Relationship Id="rId337" Type="http://schemas.openxmlformats.org/officeDocument/2006/relationships/oleObject" Target="embeddings/oleObject145.bin"/><Relationship Id="rId34" Type="http://schemas.openxmlformats.org/officeDocument/2006/relationships/image" Target="media/image16.wmf"/><Relationship Id="rId76" Type="http://schemas.openxmlformats.org/officeDocument/2006/relationships/oleObject" Target="embeddings/oleObject25.bin"/><Relationship Id="rId141" Type="http://schemas.openxmlformats.org/officeDocument/2006/relationships/oleObject" Target="embeddings/oleObject59.bin"/><Relationship Id="rId379" Type="http://schemas.openxmlformats.org/officeDocument/2006/relationships/image" Target="media/image207.png"/><Relationship Id="rId7" Type="http://schemas.openxmlformats.org/officeDocument/2006/relationships/endnotes" Target="endnotes.xml"/><Relationship Id="rId183" Type="http://schemas.openxmlformats.org/officeDocument/2006/relationships/image" Target="media/image85.wmf"/><Relationship Id="rId239" Type="http://schemas.openxmlformats.org/officeDocument/2006/relationships/oleObject" Target="embeddings/oleObject106.bin"/><Relationship Id="rId390" Type="http://schemas.openxmlformats.org/officeDocument/2006/relationships/image" Target="media/image218.png"/><Relationship Id="rId404" Type="http://schemas.openxmlformats.org/officeDocument/2006/relationships/image" Target="media/image232.png"/><Relationship Id="rId250" Type="http://schemas.openxmlformats.org/officeDocument/2006/relationships/image" Target="media/image117.wmf"/><Relationship Id="rId292" Type="http://schemas.openxmlformats.org/officeDocument/2006/relationships/oleObject" Target="embeddings/oleObject126.bin"/><Relationship Id="rId306" Type="http://schemas.openxmlformats.org/officeDocument/2006/relationships/oleObject" Target="embeddings/oleObject133.bin"/><Relationship Id="rId45" Type="http://schemas.openxmlformats.org/officeDocument/2006/relationships/oleObject" Target="embeddings/oleObject9.bin"/><Relationship Id="rId87" Type="http://schemas.openxmlformats.org/officeDocument/2006/relationships/oleObject" Target="embeddings/oleObject32.bin"/><Relationship Id="rId110" Type="http://schemas.openxmlformats.org/officeDocument/2006/relationships/image" Target="media/image49.wmf"/><Relationship Id="rId348" Type="http://schemas.openxmlformats.org/officeDocument/2006/relationships/image" Target="media/image176.png"/><Relationship Id="rId152" Type="http://schemas.openxmlformats.org/officeDocument/2006/relationships/oleObject" Target="embeddings/oleObject65.bin"/><Relationship Id="rId194" Type="http://schemas.openxmlformats.org/officeDocument/2006/relationships/oleObject" Target="embeddings/oleObject86.bin"/><Relationship Id="rId208" Type="http://schemas.openxmlformats.org/officeDocument/2006/relationships/image" Target="media/image98.wmf"/><Relationship Id="rId261" Type="http://schemas.openxmlformats.org/officeDocument/2006/relationships/oleObject" Target="embeddings/oleObject118.bin"/><Relationship Id="rId14" Type="http://schemas.openxmlformats.org/officeDocument/2006/relationships/image" Target="media/image3.png"/><Relationship Id="rId56" Type="http://schemas.openxmlformats.org/officeDocument/2006/relationships/image" Target="media/image240.wmf"/><Relationship Id="rId317" Type="http://schemas.openxmlformats.org/officeDocument/2006/relationships/image" Target="media/image156.wmf"/><Relationship Id="rId359" Type="http://schemas.openxmlformats.org/officeDocument/2006/relationships/image" Target="media/image187.png"/><Relationship Id="rId98" Type="http://schemas.openxmlformats.org/officeDocument/2006/relationships/image" Target="media/image43.wmf"/><Relationship Id="rId121" Type="http://schemas.openxmlformats.org/officeDocument/2006/relationships/oleObject" Target="embeddings/oleObject49.bin"/><Relationship Id="rId163" Type="http://schemas.openxmlformats.org/officeDocument/2006/relationships/image" Target="media/image75.wmf"/><Relationship Id="rId219" Type="http://schemas.openxmlformats.org/officeDocument/2006/relationships/oleObject" Target="embeddings/oleObject98.bin"/><Relationship Id="rId370" Type="http://schemas.openxmlformats.org/officeDocument/2006/relationships/image" Target="media/image198.png"/><Relationship Id="rId230" Type="http://schemas.openxmlformats.org/officeDocument/2006/relationships/image" Target="media/image1100.wmf"/><Relationship Id="rId25" Type="http://schemas.openxmlformats.org/officeDocument/2006/relationships/image" Target="media/image13.png"/><Relationship Id="rId67" Type="http://schemas.openxmlformats.org/officeDocument/2006/relationships/oleObject" Target="embeddings/oleObject20.bin"/><Relationship Id="rId272" Type="http://schemas.openxmlformats.org/officeDocument/2006/relationships/image" Target="media/image126.png"/><Relationship Id="rId328" Type="http://schemas.openxmlformats.org/officeDocument/2006/relationships/hyperlink" Target="https://fa.wikipedia.org/wiki/%D8%B3%DB%8C%DA%AF%D9%86%D8%A7%D9%84_(%D9%85%D9%87%D9%86%D8%AF%D8%B3%DB%8C_%D8%A8%D8%B1%D9%82)" TargetMode="External"/><Relationship Id="rId132" Type="http://schemas.openxmlformats.org/officeDocument/2006/relationships/image" Target="media/image60.wmf"/><Relationship Id="rId174" Type="http://schemas.openxmlformats.org/officeDocument/2006/relationships/oleObject" Target="embeddings/oleObject76.bin"/><Relationship Id="rId381" Type="http://schemas.openxmlformats.org/officeDocument/2006/relationships/image" Target="media/image209.png"/><Relationship Id="rId241" Type="http://schemas.openxmlformats.org/officeDocument/2006/relationships/oleObject" Target="embeddings/oleObject107.bin"/><Relationship Id="rId36" Type="http://schemas.openxmlformats.org/officeDocument/2006/relationships/image" Target="media/image17.png"/><Relationship Id="rId283" Type="http://schemas.openxmlformats.org/officeDocument/2006/relationships/image" Target="media/image137.png"/><Relationship Id="rId339" Type="http://schemas.openxmlformats.org/officeDocument/2006/relationships/image" Target="media/image167.png"/><Relationship Id="rId78" Type="http://schemas.openxmlformats.org/officeDocument/2006/relationships/oleObject" Target="embeddings/oleObject27.bin"/><Relationship Id="rId101" Type="http://schemas.openxmlformats.org/officeDocument/2006/relationships/oleObject" Target="embeddings/oleObject39.bin"/><Relationship Id="rId143" Type="http://schemas.openxmlformats.org/officeDocument/2006/relationships/oleObject" Target="embeddings/oleObject60.bin"/><Relationship Id="rId185" Type="http://schemas.openxmlformats.org/officeDocument/2006/relationships/image" Target="media/image86.wmf"/><Relationship Id="rId350" Type="http://schemas.openxmlformats.org/officeDocument/2006/relationships/image" Target="media/image178.png"/><Relationship Id="rId406" Type="http://schemas.openxmlformats.org/officeDocument/2006/relationships/image" Target="media/image234.png"/><Relationship Id="rId9" Type="http://schemas.openxmlformats.org/officeDocument/2006/relationships/image" Target="media/image2.png"/><Relationship Id="rId210" Type="http://schemas.openxmlformats.org/officeDocument/2006/relationships/image" Target="media/image99.wmf"/><Relationship Id="rId392" Type="http://schemas.openxmlformats.org/officeDocument/2006/relationships/image" Target="media/image220.png"/><Relationship Id="rId252" Type="http://schemas.openxmlformats.org/officeDocument/2006/relationships/image" Target="media/image1170.wmf"/><Relationship Id="rId294" Type="http://schemas.openxmlformats.org/officeDocument/2006/relationships/oleObject" Target="embeddings/oleObject127.bin"/><Relationship Id="rId308" Type="http://schemas.openxmlformats.org/officeDocument/2006/relationships/oleObject" Target="embeddings/oleObject134.bin"/><Relationship Id="rId47" Type="http://schemas.openxmlformats.org/officeDocument/2006/relationships/oleObject" Target="embeddings/oleObject10.bin"/><Relationship Id="rId89" Type="http://schemas.openxmlformats.org/officeDocument/2006/relationships/oleObject" Target="embeddings/oleObject33.bin"/><Relationship Id="rId112" Type="http://schemas.openxmlformats.org/officeDocument/2006/relationships/image" Target="media/image50.wmf"/><Relationship Id="rId154" Type="http://schemas.openxmlformats.org/officeDocument/2006/relationships/oleObject" Target="embeddings/oleObject66.bin"/><Relationship Id="rId361" Type="http://schemas.openxmlformats.org/officeDocument/2006/relationships/image" Target="media/image189.png"/><Relationship Id="rId196" Type="http://schemas.openxmlformats.org/officeDocument/2006/relationships/oleObject" Target="embeddings/oleObject87.bin"/><Relationship Id="rId16" Type="http://schemas.openxmlformats.org/officeDocument/2006/relationships/image" Target="media/image4.png"/><Relationship Id="rId221" Type="http://schemas.openxmlformats.org/officeDocument/2006/relationships/oleObject" Target="embeddings/oleObject99.bin"/><Relationship Id="rId263" Type="http://schemas.openxmlformats.org/officeDocument/2006/relationships/oleObject" Target="embeddings/oleObject119.bin"/><Relationship Id="rId319" Type="http://schemas.openxmlformats.org/officeDocument/2006/relationships/image" Target="media/image157.wmf"/><Relationship Id="rId58" Type="http://schemas.openxmlformats.org/officeDocument/2006/relationships/image" Target="media/image25.wmf"/><Relationship Id="rId123" Type="http://schemas.openxmlformats.org/officeDocument/2006/relationships/oleObject" Target="embeddings/oleObject50.bin"/><Relationship Id="rId330" Type="http://schemas.openxmlformats.org/officeDocument/2006/relationships/hyperlink" Target="https://fa.wikipedia.org/wiki/%D8%AF%D9%88%D8%B1%D9%87_%DA%A9%D8%A7%D8%B1%DB%8C" TargetMode="External"/><Relationship Id="rId165" Type="http://schemas.openxmlformats.org/officeDocument/2006/relationships/image" Target="media/image76.wmf"/><Relationship Id="rId372" Type="http://schemas.openxmlformats.org/officeDocument/2006/relationships/image" Target="media/image200.png"/><Relationship Id="rId232" Type="http://schemas.openxmlformats.org/officeDocument/2006/relationships/image" Target="media/image111.wmf"/><Relationship Id="rId274" Type="http://schemas.openxmlformats.org/officeDocument/2006/relationships/image" Target="media/image128.png"/><Relationship Id="rId27" Type="http://schemas.openxmlformats.org/officeDocument/2006/relationships/oleObject" Target="embeddings/oleObject1.bin"/><Relationship Id="rId69" Type="http://schemas.openxmlformats.org/officeDocument/2006/relationships/oleObject" Target="embeddings/oleObject21.bin"/><Relationship Id="rId134" Type="http://schemas.openxmlformats.org/officeDocument/2006/relationships/image" Target="media/image61.wmf"/><Relationship Id="rId80" Type="http://schemas.openxmlformats.org/officeDocument/2006/relationships/oleObject" Target="embeddings/oleObject28.bin"/><Relationship Id="rId155" Type="http://schemas.openxmlformats.org/officeDocument/2006/relationships/image" Target="media/image71.wmf"/><Relationship Id="rId176" Type="http://schemas.openxmlformats.org/officeDocument/2006/relationships/oleObject" Target="embeddings/oleObject77.bin"/><Relationship Id="rId197" Type="http://schemas.openxmlformats.org/officeDocument/2006/relationships/image" Target="media/image92.wmf"/><Relationship Id="rId341" Type="http://schemas.openxmlformats.org/officeDocument/2006/relationships/image" Target="media/image169.png"/><Relationship Id="rId362" Type="http://schemas.openxmlformats.org/officeDocument/2006/relationships/image" Target="media/image190.png"/><Relationship Id="rId383" Type="http://schemas.openxmlformats.org/officeDocument/2006/relationships/image" Target="media/image211.png"/><Relationship Id="rId201" Type="http://schemas.openxmlformats.org/officeDocument/2006/relationships/image" Target="media/image94.wmf"/><Relationship Id="rId222" Type="http://schemas.openxmlformats.org/officeDocument/2006/relationships/image" Target="media/image105.wmf"/><Relationship Id="rId243" Type="http://schemas.openxmlformats.org/officeDocument/2006/relationships/oleObject" Target="embeddings/oleObject108.bin"/><Relationship Id="rId264" Type="http://schemas.openxmlformats.org/officeDocument/2006/relationships/image" Target="media/image122.wmf"/><Relationship Id="rId285" Type="http://schemas.openxmlformats.org/officeDocument/2006/relationships/image" Target="media/image139.png"/><Relationship Id="rId17" Type="http://schemas.openxmlformats.org/officeDocument/2006/relationships/image" Target="media/image5.png"/><Relationship Id="rId38" Type="http://schemas.openxmlformats.org/officeDocument/2006/relationships/image" Target="media/image19.wmf"/><Relationship Id="rId59" Type="http://schemas.openxmlformats.org/officeDocument/2006/relationships/oleObject" Target="embeddings/oleObject16.bin"/><Relationship Id="rId103" Type="http://schemas.openxmlformats.org/officeDocument/2006/relationships/oleObject" Target="embeddings/oleObject40.bin"/><Relationship Id="rId124" Type="http://schemas.openxmlformats.org/officeDocument/2006/relationships/image" Target="media/image56.wmf"/><Relationship Id="rId310" Type="http://schemas.openxmlformats.org/officeDocument/2006/relationships/oleObject" Target="embeddings/oleObject135.bin"/><Relationship Id="rId70" Type="http://schemas.openxmlformats.org/officeDocument/2006/relationships/image" Target="media/image31.wmf"/><Relationship Id="rId91" Type="http://schemas.openxmlformats.org/officeDocument/2006/relationships/oleObject" Target="embeddings/oleObject34.bin"/><Relationship Id="rId145" Type="http://schemas.openxmlformats.org/officeDocument/2006/relationships/image" Target="media/image66.wmf"/><Relationship Id="rId166" Type="http://schemas.openxmlformats.org/officeDocument/2006/relationships/oleObject" Target="embeddings/oleObject72.bin"/><Relationship Id="rId187" Type="http://schemas.openxmlformats.org/officeDocument/2006/relationships/image" Target="media/image87.wmf"/><Relationship Id="rId331" Type="http://schemas.openxmlformats.org/officeDocument/2006/relationships/hyperlink" Target="https://fa.wikipedia.org/wiki/%D8%AF%D9%88%D8%B1%D9%87_%D8%AA%D9%86%D8%A7%D9%88%D8%A8" TargetMode="External"/><Relationship Id="rId352" Type="http://schemas.openxmlformats.org/officeDocument/2006/relationships/image" Target="media/image180.png"/><Relationship Id="rId373" Type="http://schemas.openxmlformats.org/officeDocument/2006/relationships/image" Target="media/image201.png"/><Relationship Id="rId394" Type="http://schemas.openxmlformats.org/officeDocument/2006/relationships/image" Target="media/image222.png"/><Relationship Id="rId408" Type="http://schemas.openxmlformats.org/officeDocument/2006/relationships/image" Target="media/image236.png"/><Relationship Id="rId1" Type="http://schemas.openxmlformats.org/officeDocument/2006/relationships/customXml" Target="../customXml/item1.xml"/><Relationship Id="rId212" Type="http://schemas.openxmlformats.org/officeDocument/2006/relationships/image" Target="media/image100.wmf"/><Relationship Id="rId233" Type="http://schemas.openxmlformats.org/officeDocument/2006/relationships/oleObject" Target="embeddings/oleObject103.bin"/><Relationship Id="rId254" Type="http://schemas.openxmlformats.org/officeDocument/2006/relationships/oleObject" Target="embeddings/oleObject114.bin"/><Relationship Id="rId28" Type="http://schemas.openxmlformats.org/officeDocument/2006/relationships/image" Target="media/image15.wmf"/><Relationship Id="rId49" Type="http://schemas.openxmlformats.org/officeDocument/2006/relationships/oleObject" Target="embeddings/oleObject11.bin"/><Relationship Id="rId114" Type="http://schemas.openxmlformats.org/officeDocument/2006/relationships/image" Target="media/image51.wmf"/><Relationship Id="rId275" Type="http://schemas.openxmlformats.org/officeDocument/2006/relationships/image" Target="media/image129.png"/><Relationship Id="rId296" Type="http://schemas.openxmlformats.org/officeDocument/2006/relationships/oleObject" Target="embeddings/oleObject128.bin"/><Relationship Id="rId300" Type="http://schemas.openxmlformats.org/officeDocument/2006/relationships/oleObject" Target="embeddings/oleObject130.bin"/><Relationship Id="rId60" Type="http://schemas.openxmlformats.org/officeDocument/2006/relationships/image" Target="media/image26.wmf"/><Relationship Id="rId81" Type="http://schemas.openxmlformats.org/officeDocument/2006/relationships/image" Target="media/image35.wmf"/><Relationship Id="rId135" Type="http://schemas.openxmlformats.org/officeDocument/2006/relationships/oleObject" Target="embeddings/oleObject56.bin"/><Relationship Id="rId156" Type="http://schemas.openxmlformats.org/officeDocument/2006/relationships/oleObject" Target="embeddings/oleObject67.bin"/><Relationship Id="rId177" Type="http://schemas.openxmlformats.org/officeDocument/2006/relationships/image" Target="media/image82.wmf"/><Relationship Id="rId198" Type="http://schemas.openxmlformats.org/officeDocument/2006/relationships/oleObject" Target="embeddings/oleObject88.bin"/><Relationship Id="rId321" Type="http://schemas.openxmlformats.org/officeDocument/2006/relationships/image" Target="media/image158.wmf"/><Relationship Id="rId342" Type="http://schemas.openxmlformats.org/officeDocument/2006/relationships/image" Target="media/image170.png"/><Relationship Id="rId363" Type="http://schemas.openxmlformats.org/officeDocument/2006/relationships/image" Target="media/image191.png"/><Relationship Id="rId384" Type="http://schemas.openxmlformats.org/officeDocument/2006/relationships/image" Target="media/image212.png"/><Relationship Id="rId202" Type="http://schemas.openxmlformats.org/officeDocument/2006/relationships/oleObject" Target="embeddings/oleObject90.bin"/><Relationship Id="rId223" Type="http://schemas.openxmlformats.org/officeDocument/2006/relationships/oleObject" Target="embeddings/oleObject100.bin"/><Relationship Id="rId244" Type="http://schemas.openxmlformats.org/officeDocument/2006/relationships/image" Target="media/image1150.wmf"/><Relationship Id="rId18" Type="http://schemas.openxmlformats.org/officeDocument/2006/relationships/image" Target="media/image6.png"/><Relationship Id="rId39" Type="http://schemas.openxmlformats.org/officeDocument/2006/relationships/oleObject" Target="embeddings/oleObject6.bin"/><Relationship Id="rId265" Type="http://schemas.openxmlformats.org/officeDocument/2006/relationships/oleObject" Target="embeddings/oleObject120.bin"/><Relationship Id="rId286" Type="http://schemas.openxmlformats.org/officeDocument/2006/relationships/image" Target="media/image140.png"/><Relationship Id="rId50" Type="http://schemas.openxmlformats.org/officeDocument/2006/relationships/image" Target="media/image23.wmf"/><Relationship Id="rId104" Type="http://schemas.openxmlformats.org/officeDocument/2006/relationships/image" Target="media/image46.wmf"/><Relationship Id="rId125" Type="http://schemas.openxmlformats.org/officeDocument/2006/relationships/oleObject" Target="embeddings/oleObject51.bin"/><Relationship Id="rId146" Type="http://schemas.openxmlformats.org/officeDocument/2006/relationships/oleObject" Target="embeddings/oleObject62.bin"/><Relationship Id="rId167" Type="http://schemas.openxmlformats.org/officeDocument/2006/relationships/image" Target="media/image77.wmf"/><Relationship Id="rId188" Type="http://schemas.openxmlformats.org/officeDocument/2006/relationships/oleObject" Target="embeddings/oleObject83.bin"/><Relationship Id="rId311" Type="http://schemas.openxmlformats.org/officeDocument/2006/relationships/image" Target="media/image153.wmf"/><Relationship Id="rId332" Type="http://schemas.openxmlformats.org/officeDocument/2006/relationships/image" Target="media/image161.emf"/><Relationship Id="rId353" Type="http://schemas.openxmlformats.org/officeDocument/2006/relationships/image" Target="media/image181.png"/><Relationship Id="rId374" Type="http://schemas.openxmlformats.org/officeDocument/2006/relationships/image" Target="media/image202.png"/><Relationship Id="rId395" Type="http://schemas.openxmlformats.org/officeDocument/2006/relationships/image" Target="media/image223.png"/><Relationship Id="rId409" Type="http://schemas.openxmlformats.org/officeDocument/2006/relationships/image" Target="media/image237.png"/><Relationship Id="rId71" Type="http://schemas.openxmlformats.org/officeDocument/2006/relationships/oleObject" Target="embeddings/oleObject22.bin"/><Relationship Id="rId92" Type="http://schemas.openxmlformats.org/officeDocument/2006/relationships/image" Target="media/image40.wmf"/><Relationship Id="rId213" Type="http://schemas.openxmlformats.org/officeDocument/2006/relationships/oleObject" Target="embeddings/oleObject95.bin"/><Relationship Id="rId234" Type="http://schemas.openxmlformats.org/officeDocument/2006/relationships/image" Target="media/image1110.wmf"/><Relationship Id="rId2" Type="http://schemas.openxmlformats.org/officeDocument/2006/relationships/numbering" Target="numbering.xml"/><Relationship Id="rId29" Type="http://schemas.openxmlformats.org/officeDocument/2006/relationships/oleObject" Target="embeddings/oleObject2.bin"/><Relationship Id="rId255" Type="http://schemas.openxmlformats.org/officeDocument/2006/relationships/oleObject" Target="embeddings/oleObject115.bin"/><Relationship Id="rId276" Type="http://schemas.openxmlformats.org/officeDocument/2006/relationships/image" Target="media/image130.png"/><Relationship Id="rId297" Type="http://schemas.openxmlformats.org/officeDocument/2006/relationships/image" Target="media/image146.wmf"/><Relationship Id="rId40" Type="http://schemas.openxmlformats.org/officeDocument/2006/relationships/image" Target="media/image20.wmf"/><Relationship Id="rId115" Type="http://schemas.openxmlformats.org/officeDocument/2006/relationships/oleObject" Target="embeddings/oleObject46.bin"/><Relationship Id="rId136" Type="http://schemas.openxmlformats.org/officeDocument/2006/relationships/image" Target="media/image62.wmf"/><Relationship Id="rId157" Type="http://schemas.openxmlformats.org/officeDocument/2006/relationships/image" Target="media/image72.wmf"/><Relationship Id="rId178" Type="http://schemas.openxmlformats.org/officeDocument/2006/relationships/oleObject" Target="embeddings/oleObject78.bin"/><Relationship Id="rId301" Type="http://schemas.openxmlformats.org/officeDocument/2006/relationships/image" Target="media/image148.wmf"/><Relationship Id="rId322" Type="http://schemas.openxmlformats.org/officeDocument/2006/relationships/oleObject" Target="embeddings/oleObject141.bin"/><Relationship Id="rId343" Type="http://schemas.openxmlformats.org/officeDocument/2006/relationships/image" Target="media/image171.png"/><Relationship Id="rId364" Type="http://schemas.openxmlformats.org/officeDocument/2006/relationships/image" Target="media/image192.png"/><Relationship Id="rId61" Type="http://schemas.openxmlformats.org/officeDocument/2006/relationships/oleObject" Target="embeddings/oleObject17.bin"/><Relationship Id="rId82" Type="http://schemas.openxmlformats.org/officeDocument/2006/relationships/oleObject" Target="embeddings/oleObject29.bin"/><Relationship Id="rId199" Type="http://schemas.openxmlformats.org/officeDocument/2006/relationships/image" Target="media/image93.wmf"/><Relationship Id="rId203" Type="http://schemas.openxmlformats.org/officeDocument/2006/relationships/image" Target="media/image95.wmf"/><Relationship Id="rId385" Type="http://schemas.openxmlformats.org/officeDocument/2006/relationships/image" Target="media/image213.png"/><Relationship Id="rId19" Type="http://schemas.openxmlformats.org/officeDocument/2006/relationships/image" Target="media/image7.jpeg"/><Relationship Id="rId224" Type="http://schemas.openxmlformats.org/officeDocument/2006/relationships/image" Target="media/image106.png"/><Relationship Id="rId245" Type="http://schemas.openxmlformats.org/officeDocument/2006/relationships/oleObject" Target="embeddings/oleObject109.bin"/><Relationship Id="rId266" Type="http://schemas.openxmlformats.org/officeDocument/2006/relationships/image" Target="media/image123.wmf"/><Relationship Id="rId287" Type="http://schemas.openxmlformats.org/officeDocument/2006/relationships/image" Target="media/image141.wmf"/><Relationship Id="rId410" Type="http://schemas.openxmlformats.org/officeDocument/2006/relationships/image" Target="media/image238.png"/><Relationship Id="rId30" Type="http://schemas.openxmlformats.org/officeDocument/2006/relationships/image" Target="media/image140.wmf"/><Relationship Id="rId105" Type="http://schemas.openxmlformats.org/officeDocument/2006/relationships/oleObject" Target="embeddings/oleObject41.bin"/><Relationship Id="rId126" Type="http://schemas.openxmlformats.org/officeDocument/2006/relationships/image" Target="media/image57.wmf"/><Relationship Id="rId147" Type="http://schemas.openxmlformats.org/officeDocument/2006/relationships/image" Target="media/image67.wmf"/><Relationship Id="rId168" Type="http://schemas.openxmlformats.org/officeDocument/2006/relationships/oleObject" Target="embeddings/oleObject73.bin"/><Relationship Id="rId312" Type="http://schemas.openxmlformats.org/officeDocument/2006/relationships/oleObject" Target="embeddings/oleObject136.bin"/><Relationship Id="rId333" Type="http://schemas.openxmlformats.org/officeDocument/2006/relationships/image" Target="media/image162.emf"/><Relationship Id="rId354" Type="http://schemas.openxmlformats.org/officeDocument/2006/relationships/image" Target="media/image182.png"/><Relationship Id="rId51" Type="http://schemas.openxmlformats.org/officeDocument/2006/relationships/oleObject" Target="embeddings/oleObject12.bin"/><Relationship Id="rId72" Type="http://schemas.openxmlformats.org/officeDocument/2006/relationships/image" Target="media/image32.wmf"/><Relationship Id="rId93" Type="http://schemas.openxmlformats.org/officeDocument/2006/relationships/oleObject" Target="embeddings/oleObject35.bin"/><Relationship Id="rId189" Type="http://schemas.openxmlformats.org/officeDocument/2006/relationships/image" Target="media/image88.wmf"/><Relationship Id="rId375" Type="http://schemas.openxmlformats.org/officeDocument/2006/relationships/image" Target="media/image203.png"/><Relationship Id="rId396" Type="http://schemas.openxmlformats.org/officeDocument/2006/relationships/image" Target="media/image224.png"/><Relationship Id="rId3" Type="http://schemas.openxmlformats.org/officeDocument/2006/relationships/styles" Target="styles.xml"/><Relationship Id="rId214" Type="http://schemas.openxmlformats.org/officeDocument/2006/relationships/image" Target="media/image101.wmf"/><Relationship Id="rId235" Type="http://schemas.openxmlformats.org/officeDocument/2006/relationships/oleObject" Target="embeddings/oleObject104.bin"/><Relationship Id="rId256" Type="http://schemas.openxmlformats.org/officeDocument/2006/relationships/image" Target="media/image118.wmf"/><Relationship Id="rId277" Type="http://schemas.openxmlformats.org/officeDocument/2006/relationships/image" Target="media/image131.png"/><Relationship Id="rId298" Type="http://schemas.openxmlformats.org/officeDocument/2006/relationships/oleObject" Target="embeddings/oleObject129.bin"/><Relationship Id="rId400" Type="http://schemas.openxmlformats.org/officeDocument/2006/relationships/image" Target="media/image228.png"/><Relationship Id="rId116" Type="http://schemas.openxmlformats.org/officeDocument/2006/relationships/image" Target="media/image52.wmf"/><Relationship Id="rId137" Type="http://schemas.openxmlformats.org/officeDocument/2006/relationships/oleObject" Target="embeddings/oleObject57.bin"/><Relationship Id="rId158" Type="http://schemas.openxmlformats.org/officeDocument/2006/relationships/oleObject" Target="embeddings/oleObject68.bin"/><Relationship Id="rId302" Type="http://schemas.openxmlformats.org/officeDocument/2006/relationships/oleObject" Target="embeddings/oleObject131.bin"/><Relationship Id="rId323" Type="http://schemas.openxmlformats.org/officeDocument/2006/relationships/image" Target="media/image159.wmf"/><Relationship Id="rId344" Type="http://schemas.openxmlformats.org/officeDocument/2006/relationships/image" Target="media/image172.png"/><Relationship Id="rId20" Type="http://schemas.openxmlformats.org/officeDocument/2006/relationships/image" Target="media/image8.png"/><Relationship Id="rId41" Type="http://schemas.openxmlformats.org/officeDocument/2006/relationships/oleObject" Target="embeddings/oleObject7.bin"/><Relationship Id="rId62" Type="http://schemas.openxmlformats.org/officeDocument/2006/relationships/image" Target="media/image27.wmf"/><Relationship Id="rId83" Type="http://schemas.openxmlformats.org/officeDocument/2006/relationships/image" Target="media/image36.wmf"/><Relationship Id="rId179" Type="http://schemas.openxmlformats.org/officeDocument/2006/relationships/image" Target="media/image83.wmf"/><Relationship Id="rId365" Type="http://schemas.openxmlformats.org/officeDocument/2006/relationships/image" Target="media/image193.png"/><Relationship Id="rId386" Type="http://schemas.openxmlformats.org/officeDocument/2006/relationships/image" Target="media/image214.png"/><Relationship Id="rId190" Type="http://schemas.openxmlformats.org/officeDocument/2006/relationships/oleObject" Target="embeddings/oleObject84.bin"/><Relationship Id="rId204" Type="http://schemas.openxmlformats.org/officeDocument/2006/relationships/oleObject" Target="embeddings/oleObject91.bin"/><Relationship Id="rId225" Type="http://schemas.openxmlformats.org/officeDocument/2006/relationships/image" Target="media/image107.png"/><Relationship Id="rId246" Type="http://schemas.openxmlformats.org/officeDocument/2006/relationships/image" Target="media/image116.wmf"/><Relationship Id="rId267" Type="http://schemas.openxmlformats.org/officeDocument/2006/relationships/oleObject" Target="embeddings/oleObject121.bin"/><Relationship Id="rId288" Type="http://schemas.openxmlformats.org/officeDocument/2006/relationships/oleObject" Target="embeddings/oleObject124.bin"/><Relationship Id="rId411" Type="http://schemas.openxmlformats.org/officeDocument/2006/relationships/image" Target="media/image239.png"/><Relationship Id="rId106" Type="http://schemas.openxmlformats.org/officeDocument/2006/relationships/image" Target="media/image47.wmf"/><Relationship Id="rId127" Type="http://schemas.openxmlformats.org/officeDocument/2006/relationships/oleObject" Target="embeddings/oleObject52.bin"/><Relationship Id="rId313" Type="http://schemas.openxmlformats.org/officeDocument/2006/relationships/image" Target="media/image154.wmf"/><Relationship Id="rId10" Type="http://schemas.openxmlformats.org/officeDocument/2006/relationships/comments" Target="comments.xml"/><Relationship Id="rId31" Type="http://schemas.openxmlformats.org/officeDocument/2006/relationships/oleObject" Target="embeddings/oleObject3.bin"/><Relationship Id="rId52" Type="http://schemas.openxmlformats.org/officeDocument/2006/relationships/image" Target="media/image230.wmf"/><Relationship Id="rId73" Type="http://schemas.openxmlformats.org/officeDocument/2006/relationships/oleObject" Target="embeddings/oleObject23.bin"/><Relationship Id="rId94" Type="http://schemas.openxmlformats.org/officeDocument/2006/relationships/image" Target="media/image41.wmf"/><Relationship Id="rId148" Type="http://schemas.openxmlformats.org/officeDocument/2006/relationships/oleObject" Target="embeddings/oleObject63.bin"/><Relationship Id="rId169" Type="http://schemas.openxmlformats.org/officeDocument/2006/relationships/image" Target="media/image78.wmf"/><Relationship Id="rId334" Type="http://schemas.openxmlformats.org/officeDocument/2006/relationships/image" Target="media/image163.png"/><Relationship Id="rId355" Type="http://schemas.openxmlformats.org/officeDocument/2006/relationships/image" Target="media/image183.png"/><Relationship Id="rId376" Type="http://schemas.openxmlformats.org/officeDocument/2006/relationships/image" Target="media/image204.png"/><Relationship Id="rId397" Type="http://schemas.openxmlformats.org/officeDocument/2006/relationships/image" Target="media/image225.png"/><Relationship Id="rId4" Type="http://schemas.openxmlformats.org/officeDocument/2006/relationships/settings" Target="settings.xml"/><Relationship Id="rId180" Type="http://schemas.openxmlformats.org/officeDocument/2006/relationships/oleObject" Target="embeddings/oleObject79.bin"/><Relationship Id="rId215" Type="http://schemas.openxmlformats.org/officeDocument/2006/relationships/oleObject" Target="embeddings/oleObject96.bin"/><Relationship Id="rId236" Type="http://schemas.openxmlformats.org/officeDocument/2006/relationships/image" Target="media/image112.wmf"/><Relationship Id="rId257" Type="http://schemas.openxmlformats.org/officeDocument/2006/relationships/oleObject" Target="embeddings/oleObject116.bin"/><Relationship Id="rId278" Type="http://schemas.openxmlformats.org/officeDocument/2006/relationships/image" Target="media/image132.png"/><Relationship Id="rId401" Type="http://schemas.openxmlformats.org/officeDocument/2006/relationships/image" Target="media/image229.png"/><Relationship Id="rId303" Type="http://schemas.openxmlformats.org/officeDocument/2006/relationships/image" Target="media/image149.wmf"/><Relationship Id="rId42" Type="http://schemas.openxmlformats.org/officeDocument/2006/relationships/image" Target="media/image21.wmf"/><Relationship Id="rId84" Type="http://schemas.openxmlformats.org/officeDocument/2006/relationships/oleObject" Target="embeddings/oleObject30.bin"/><Relationship Id="rId138" Type="http://schemas.openxmlformats.org/officeDocument/2006/relationships/image" Target="media/image63.wmf"/><Relationship Id="rId345" Type="http://schemas.openxmlformats.org/officeDocument/2006/relationships/image" Target="media/image173.png"/><Relationship Id="rId387" Type="http://schemas.openxmlformats.org/officeDocument/2006/relationships/image" Target="media/image215.png"/><Relationship Id="rId191" Type="http://schemas.openxmlformats.org/officeDocument/2006/relationships/image" Target="media/image89.wmf"/><Relationship Id="rId205" Type="http://schemas.openxmlformats.org/officeDocument/2006/relationships/image" Target="media/image96.png"/><Relationship Id="rId247" Type="http://schemas.openxmlformats.org/officeDocument/2006/relationships/oleObject" Target="embeddings/oleObject110.bin"/><Relationship Id="rId412" Type="http://schemas.openxmlformats.org/officeDocument/2006/relationships/fontTable" Target="fontTable.xml"/><Relationship Id="rId107" Type="http://schemas.openxmlformats.org/officeDocument/2006/relationships/oleObject" Target="embeddings/oleObject42.bin"/><Relationship Id="rId289" Type="http://schemas.openxmlformats.org/officeDocument/2006/relationships/image" Target="media/image142.wmf"/><Relationship Id="rId11" Type="http://schemas.microsoft.com/office/2011/relationships/commentsExtended" Target="commentsExtended.xml"/><Relationship Id="rId53" Type="http://schemas.openxmlformats.org/officeDocument/2006/relationships/oleObject" Target="embeddings/oleObject13.bin"/><Relationship Id="rId149" Type="http://schemas.openxmlformats.org/officeDocument/2006/relationships/image" Target="media/image68.wmf"/><Relationship Id="rId314" Type="http://schemas.openxmlformats.org/officeDocument/2006/relationships/oleObject" Target="embeddings/oleObject137.bin"/><Relationship Id="rId356" Type="http://schemas.openxmlformats.org/officeDocument/2006/relationships/image" Target="media/image184.png"/><Relationship Id="rId398" Type="http://schemas.openxmlformats.org/officeDocument/2006/relationships/image" Target="media/image226.png"/><Relationship Id="rId95" Type="http://schemas.openxmlformats.org/officeDocument/2006/relationships/oleObject" Target="embeddings/oleObject36.bin"/><Relationship Id="rId160" Type="http://schemas.openxmlformats.org/officeDocument/2006/relationships/oleObject" Target="embeddings/oleObject69.bin"/><Relationship Id="rId216" Type="http://schemas.openxmlformats.org/officeDocument/2006/relationships/image" Target="media/image102.wmf"/><Relationship Id="rId258" Type="http://schemas.openxmlformats.org/officeDocument/2006/relationships/image" Target="media/image119.wmf"/><Relationship Id="rId22" Type="http://schemas.openxmlformats.org/officeDocument/2006/relationships/image" Target="media/image10.png"/><Relationship Id="rId64" Type="http://schemas.openxmlformats.org/officeDocument/2006/relationships/image" Target="media/image28.wmf"/><Relationship Id="rId118" Type="http://schemas.openxmlformats.org/officeDocument/2006/relationships/image" Target="media/image53.wmf"/><Relationship Id="rId325" Type="http://schemas.openxmlformats.org/officeDocument/2006/relationships/image" Target="media/image160.wmf"/><Relationship Id="rId367" Type="http://schemas.openxmlformats.org/officeDocument/2006/relationships/image" Target="media/image195.png"/><Relationship Id="rId171" Type="http://schemas.openxmlformats.org/officeDocument/2006/relationships/image" Target="media/image79.wmf"/><Relationship Id="rId227" Type="http://schemas.openxmlformats.org/officeDocument/2006/relationships/image" Target="media/image109.png"/><Relationship Id="rId269" Type="http://schemas.openxmlformats.org/officeDocument/2006/relationships/oleObject" Target="embeddings/oleObject122.bin"/><Relationship Id="rId33" Type="http://schemas.openxmlformats.org/officeDocument/2006/relationships/oleObject" Target="embeddings/oleObject4.bin"/><Relationship Id="rId129" Type="http://schemas.openxmlformats.org/officeDocument/2006/relationships/oleObject" Target="embeddings/oleObject53.bin"/><Relationship Id="rId280" Type="http://schemas.openxmlformats.org/officeDocument/2006/relationships/image" Target="media/image134.png"/><Relationship Id="rId336" Type="http://schemas.openxmlformats.org/officeDocument/2006/relationships/image" Target="media/image165.wmf"/><Relationship Id="rId75" Type="http://schemas.openxmlformats.org/officeDocument/2006/relationships/image" Target="media/image33.wmf"/><Relationship Id="rId140" Type="http://schemas.openxmlformats.org/officeDocument/2006/relationships/image" Target="media/image64.wmf"/><Relationship Id="rId182" Type="http://schemas.openxmlformats.org/officeDocument/2006/relationships/oleObject" Target="embeddings/oleObject80.bin"/><Relationship Id="rId378" Type="http://schemas.openxmlformats.org/officeDocument/2006/relationships/image" Target="media/image206.png"/><Relationship Id="rId403" Type="http://schemas.openxmlformats.org/officeDocument/2006/relationships/image" Target="media/image231.png"/><Relationship Id="rId6" Type="http://schemas.openxmlformats.org/officeDocument/2006/relationships/footnotes" Target="footnotes.xml"/><Relationship Id="rId238" Type="http://schemas.openxmlformats.org/officeDocument/2006/relationships/image" Target="media/image113.wmf"/><Relationship Id="rId291" Type="http://schemas.openxmlformats.org/officeDocument/2006/relationships/image" Target="media/image143.wmf"/><Relationship Id="rId305" Type="http://schemas.openxmlformats.org/officeDocument/2006/relationships/image" Target="media/image150.wmf"/><Relationship Id="rId347" Type="http://schemas.openxmlformats.org/officeDocument/2006/relationships/image" Target="media/image175.png"/><Relationship Id="rId44" Type="http://schemas.openxmlformats.org/officeDocument/2006/relationships/image" Target="media/image210.wmf"/><Relationship Id="rId86" Type="http://schemas.openxmlformats.org/officeDocument/2006/relationships/oleObject" Target="embeddings/oleObject31.bin"/><Relationship Id="rId151" Type="http://schemas.openxmlformats.org/officeDocument/2006/relationships/image" Target="media/image69.wmf"/><Relationship Id="rId389" Type="http://schemas.openxmlformats.org/officeDocument/2006/relationships/image" Target="media/image217.png"/><Relationship Id="rId193" Type="http://schemas.openxmlformats.org/officeDocument/2006/relationships/image" Target="media/image90.wmf"/><Relationship Id="rId207" Type="http://schemas.openxmlformats.org/officeDocument/2006/relationships/oleObject" Target="embeddings/oleObject92.bin"/><Relationship Id="rId249" Type="http://schemas.openxmlformats.org/officeDocument/2006/relationships/oleObject" Target="embeddings/oleObject111.bin"/><Relationship Id="rId414" Type="http://schemas.openxmlformats.org/officeDocument/2006/relationships/theme" Target="theme/theme1.xml"/><Relationship Id="rId13" Type="http://schemas.openxmlformats.org/officeDocument/2006/relationships/footer" Target="footer2.xml"/><Relationship Id="rId109" Type="http://schemas.openxmlformats.org/officeDocument/2006/relationships/oleObject" Target="embeddings/oleObject43.bin"/><Relationship Id="rId260" Type="http://schemas.openxmlformats.org/officeDocument/2006/relationships/image" Target="media/image120.wmf"/><Relationship Id="rId316" Type="http://schemas.openxmlformats.org/officeDocument/2006/relationships/oleObject" Target="embeddings/oleObject138.bin"/><Relationship Id="rId55" Type="http://schemas.openxmlformats.org/officeDocument/2006/relationships/oleObject" Target="embeddings/oleObject14.bin"/><Relationship Id="rId97" Type="http://schemas.openxmlformats.org/officeDocument/2006/relationships/oleObject" Target="embeddings/oleObject37.bin"/><Relationship Id="rId120" Type="http://schemas.openxmlformats.org/officeDocument/2006/relationships/image" Target="media/image54.wmf"/><Relationship Id="rId358" Type="http://schemas.openxmlformats.org/officeDocument/2006/relationships/image" Target="media/image186.png"/><Relationship Id="rId162" Type="http://schemas.openxmlformats.org/officeDocument/2006/relationships/oleObject" Target="embeddings/oleObject70.bin"/><Relationship Id="rId218" Type="http://schemas.openxmlformats.org/officeDocument/2006/relationships/image" Target="media/image103.wmf"/><Relationship Id="rId271" Type="http://schemas.openxmlformats.org/officeDocument/2006/relationships/oleObject" Target="embeddings/oleObject123.bin"/><Relationship Id="rId24" Type="http://schemas.openxmlformats.org/officeDocument/2006/relationships/image" Target="media/image12.png"/><Relationship Id="rId66" Type="http://schemas.openxmlformats.org/officeDocument/2006/relationships/image" Target="media/image29.wmf"/><Relationship Id="rId131" Type="http://schemas.openxmlformats.org/officeDocument/2006/relationships/oleObject" Target="embeddings/oleObject54.bin"/><Relationship Id="rId327" Type="http://schemas.openxmlformats.org/officeDocument/2006/relationships/oleObject" Target="embeddings/oleObject144.bin"/><Relationship Id="rId369" Type="http://schemas.openxmlformats.org/officeDocument/2006/relationships/image" Target="media/image197.png"/><Relationship Id="rId173" Type="http://schemas.openxmlformats.org/officeDocument/2006/relationships/image" Target="media/image80.wmf"/><Relationship Id="rId229" Type="http://schemas.openxmlformats.org/officeDocument/2006/relationships/oleObject" Target="embeddings/oleObject101.bin"/><Relationship Id="rId380" Type="http://schemas.openxmlformats.org/officeDocument/2006/relationships/image" Target="media/image208.png"/><Relationship Id="rId240" Type="http://schemas.openxmlformats.org/officeDocument/2006/relationships/image" Target="media/image114.wmf"/><Relationship Id="rId35" Type="http://schemas.openxmlformats.org/officeDocument/2006/relationships/oleObject" Target="embeddings/oleObject5.bin"/><Relationship Id="rId77" Type="http://schemas.openxmlformats.org/officeDocument/2006/relationships/oleObject" Target="embeddings/oleObject26.bin"/><Relationship Id="rId100" Type="http://schemas.openxmlformats.org/officeDocument/2006/relationships/image" Target="media/image44.wmf"/><Relationship Id="rId282" Type="http://schemas.openxmlformats.org/officeDocument/2006/relationships/image" Target="media/image136.png"/><Relationship Id="rId338" Type="http://schemas.openxmlformats.org/officeDocument/2006/relationships/image" Target="media/image166.png"/><Relationship Id="rId8" Type="http://schemas.openxmlformats.org/officeDocument/2006/relationships/image" Target="media/image1.png"/><Relationship Id="rId142" Type="http://schemas.openxmlformats.org/officeDocument/2006/relationships/image" Target="media/image65.wmf"/><Relationship Id="rId184" Type="http://schemas.openxmlformats.org/officeDocument/2006/relationships/oleObject" Target="embeddings/oleObject81.bin"/><Relationship Id="rId391" Type="http://schemas.openxmlformats.org/officeDocument/2006/relationships/image" Target="media/image219.png"/><Relationship Id="rId405" Type="http://schemas.openxmlformats.org/officeDocument/2006/relationships/image" Target="media/image233.png"/><Relationship Id="rId251" Type="http://schemas.openxmlformats.org/officeDocument/2006/relationships/oleObject" Target="embeddings/oleObject112.bin"/><Relationship Id="rId46" Type="http://schemas.openxmlformats.org/officeDocument/2006/relationships/image" Target="media/image22.wmf"/><Relationship Id="rId293" Type="http://schemas.openxmlformats.org/officeDocument/2006/relationships/image" Target="media/image144.wmf"/><Relationship Id="rId307" Type="http://schemas.openxmlformats.org/officeDocument/2006/relationships/image" Target="media/image151.wmf"/><Relationship Id="rId349" Type="http://schemas.openxmlformats.org/officeDocument/2006/relationships/image" Target="media/image177.png"/><Relationship Id="rId88" Type="http://schemas.openxmlformats.org/officeDocument/2006/relationships/image" Target="media/image38.wmf"/><Relationship Id="rId111" Type="http://schemas.openxmlformats.org/officeDocument/2006/relationships/oleObject" Target="embeddings/oleObject44.bin"/><Relationship Id="rId153" Type="http://schemas.openxmlformats.org/officeDocument/2006/relationships/image" Target="media/image70.wmf"/><Relationship Id="rId195" Type="http://schemas.openxmlformats.org/officeDocument/2006/relationships/image" Target="media/image91.wmf"/><Relationship Id="rId209" Type="http://schemas.openxmlformats.org/officeDocument/2006/relationships/oleObject" Target="embeddings/oleObject93.bin"/><Relationship Id="rId360" Type="http://schemas.openxmlformats.org/officeDocument/2006/relationships/image" Target="media/image188.png"/><Relationship Id="rId220" Type="http://schemas.openxmlformats.org/officeDocument/2006/relationships/image" Target="media/image104.wmf"/><Relationship Id="rId15" Type="http://schemas.openxmlformats.org/officeDocument/2006/relationships/hyperlink" Target="https://www.jahanrc.com/product-category/drone/quadcopter/camera/professional/" TargetMode="External"/><Relationship Id="rId57" Type="http://schemas.openxmlformats.org/officeDocument/2006/relationships/oleObject" Target="embeddings/oleObject15.bin"/><Relationship Id="rId262" Type="http://schemas.openxmlformats.org/officeDocument/2006/relationships/image" Target="media/image121.wmf"/><Relationship Id="rId318" Type="http://schemas.openxmlformats.org/officeDocument/2006/relationships/oleObject" Target="embeddings/oleObject139.bin"/><Relationship Id="rId99" Type="http://schemas.openxmlformats.org/officeDocument/2006/relationships/oleObject" Target="embeddings/oleObject38.bin"/><Relationship Id="rId122" Type="http://schemas.openxmlformats.org/officeDocument/2006/relationships/image" Target="media/image55.wmf"/><Relationship Id="rId164" Type="http://schemas.openxmlformats.org/officeDocument/2006/relationships/oleObject" Target="embeddings/oleObject71.bin"/><Relationship Id="rId371" Type="http://schemas.openxmlformats.org/officeDocument/2006/relationships/image" Target="media/image199.png"/><Relationship Id="rId26" Type="http://schemas.openxmlformats.org/officeDocument/2006/relationships/image" Target="media/image14.wmf"/><Relationship Id="rId231" Type="http://schemas.openxmlformats.org/officeDocument/2006/relationships/oleObject" Target="embeddings/oleObject102.bin"/><Relationship Id="rId273" Type="http://schemas.openxmlformats.org/officeDocument/2006/relationships/image" Target="media/image127.png"/><Relationship Id="rId329" Type="http://schemas.openxmlformats.org/officeDocument/2006/relationships/hyperlink" Target="https://fa.wikipedia.org/wiki/%D9%85%D9%88%D8%AC_%D9%85%D8%B1%D8%A8%D8%B9%DB%8C" TargetMode="External"/><Relationship Id="rId68" Type="http://schemas.openxmlformats.org/officeDocument/2006/relationships/image" Target="media/image30.wmf"/><Relationship Id="rId133" Type="http://schemas.openxmlformats.org/officeDocument/2006/relationships/oleObject" Target="embeddings/oleObject55.bin"/><Relationship Id="rId175" Type="http://schemas.openxmlformats.org/officeDocument/2006/relationships/image" Target="media/image81.wmf"/><Relationship Id="rId340" Type="http://schemas.openxmlformats.org/officeDocument/2006/relationships/image" Target="media/image168.png"/><Relationship Id="rId200" Type="http://schemas.openxmlformats.org/officeDocument/2006/relationships/oleObject" Target="embeddings/oleObject89.bin"/><Relationship Id="rId382" Type="http://schemas.openxmlformats.org/officeDocument/2006/relationships/image" Target="media/image210.png"/><Relationship Id="rId242" Type="http://schemas.openxmlformats.org/officeDocument/2006/relationships/image" Target="media/image115.wmf"/><Relationship Id="rId284" Type="http://schemas.openxmlformats.org/officeDocument/2006/relationships/image" Target="media/image138.png"/><Relationship Id="rId37" Type="http://schemas.openxmlformats.org/officeDocument/2006/relationships/image" Target="media/image18.png"/><Relationship Id="rId79" Type="http://schemas.openxmlformats.org/officeDocument/2006/relationships/image" Target="media/image34.wmf"/><Relationship Id="rId102" Type="http://schemas.openxmlformats.org/officeDocument/2006/relationships/image" Target="media/image45.wmf"/><Relationship Id="rId144" Type="http://schemas.openxmlformats.org/officeDocument/2006/relationships/oleObject" Target="embeddings/oleObject61.bin"/><Relationship Id="rId90" Type="http://schemas.openxmlformats.org/officeDocument/2006/relationships/image" Target="media/image39.wmf"/><Relationship Id="rId186" Type="http://schemas.openxmlformats.org/officeDocument/2006/relationships/oleObject" Target="embeddings/oleObject82.bin"/><Relationship Id="rId351" Type="http://schemas.openxmlformats.org/officeDocument/2006/relationships/image" Target="media/image179.png"/><Relationship Id="rId393" Type="http://schemas.openxmlformats.org/officeDocument/2006/relationships/image" Target="media/image221.png"/><Relationship Id="rId407" Type="http://schemas.openxmlformats.org/officeDocument/2006/relationships/image" Target="media/image235.png"/><Relationship Id="rId211" Type="http://schemas.openxmlformats.org/officeDocument/2006/relationships/oleObject" Target="embeddings/oleObject94.bin"/><Relationship Id="rId253" Type="http://schemas.openxmlformats.org/officeDocument/2006/relationships/oleObject" Target="embeddings/oleObject113.bin"/><Relationship Id="rId295" Type="http://schemas.openxmlformats.org/officeDocument/2006/relationships/image" Target="media/image145.wmf"/><Relationship Id="rId309" Type="http://schemas.openxmlformats.org/officeDocument/2006/relationships/image" Target="media/image152.wmf"/><Relationship Id="rId48" Type="http://schemas.openxmlformats.org/officeDocument/2006/relationships/image" Target="media/image220.wmf"/><Relationship Id="rId113" Type="http://schemas.openxmlformats.org/officeDocument/2006/relationships/oleObject" Target="embeddings/oleObject45.bin"/><Relationship Id="rId320" Type="http://schemas.openxmlformats.org/officeDocument/2006/relationships/oleObject" Target="embeddings/oleObject140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25295D-9E65-4B1E-ACC1-B6675CB9D3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5018</TotalTime>
  <Pages>107</Pages>
  <Words>12229</Words>
  <Characters>69711</Characters>
  <Application>Microsoft Office Word</Application>
  <DocSecurity>0</DocSecurity>
  <Lines>580</Lines>
  <Paragraphs>163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pouria</cp:lastModifiedBy>
  <cp:revision>387</cp:revision>
  <cp:lastPrinted>2022-02-19T11:23:00Z</cp:lastPrinted>
  <dcterms:created xsi:type="dcterms:W3CDTF">2021-11-21T11:13:00Z</dcterms:created>
  <dcterms:modified xsi:type="dcterms:W3CDTF">2022-02-27T15:23:00Z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nNumsOnRight">
    <vt:bool>false</vt:bool>
  </property>
  <property fmtid="{D5CDD505-2E9C-101B-9397-08002B2CF9AE}" pid="4" name="MTEquationNumber2">
    <vt:lpwstr>(#S1.#E1)</vt:lpwstr>
  </property>
</Properties>
</file>